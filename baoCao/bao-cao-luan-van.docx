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1" w:name="_Toc484566597"/>
      <w:r w:rsidRPr="00B04AB8">
        <w:rPr>
          <w:b/>
        </w:rPr>
        <w:t>LỜI CAM ĐOAN</w:t>
      </w:r>
      <w:bookmarkEnd w:id="1"/>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2"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2"/>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3"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3"/>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C774DC" w:rsidRDefault="00CB27A4" w:rsidP="00C774DC">
      <w:pPr>
        <w:pStyle w:val="Style1"/>
        <w:rPr>
          <w:rPrChange w:id="4" w:author="phuong vu" w:date="2018-11-22T13:55:00Z">
            <w:rPr>
              <w:b/>
            </w:rPr>
          </w:rPrChange>
        </w:rPr>
        <w:pPrChange w:id="5" w:author="phuong vu" w:date="2018-11-22T13:55:00Z">
          <w:pPr>
            <w:spacing w:line="360" w:lineRule="auto"/>
            <w:jc w:val="center"/>
          </w:pPr>
        </w:pPrChange>
      </w:pPr>
      <w:bookmarkStart w:id="6" w:name="_Toc484566600"/>
      <w:bookmarkStart w:id="7" w:name="_Toc530662452"/>
      <w:r w:rsidRPr="00C774DC">
        <w:rPr>
          <w:rPrChange w:id="8" w:author="phuong vu" w:date="2018-11-22T13:55:00Z">
            <w:rPr>
              <w:b/>
            </w:rPr>
          </w:rPrChange>
        </w:rPr>
        <w:lastRenderedPageBreak/>
        <w:t>MỤC LỤC</w:t>
      </w:r>
      <w:bookmarkEnd w:id="6"/>
      <w:bookmarkEnd w:id="7"/>
    </w:p>
    <w:p w14:paraId="0CED4C63" w14:textId="77777777" w:rsidR="00EB1083" w:rsidRPr="00B04AB8" w:rsidRDefault="00EB1083" w:rsidP="00DA561E">
      <w:pPr>
        <w:spacing w:line="360" w:lineRule="auto"/>
      </w:pPr>
    </w:p>
    <w:bookmarkStart w:id="9" w:name="_Toc484566601"/>
    <w:p w14:paraId="5C018A92" w14:textId="54BC72B2" w:rsidR="00F72520" w:rsidRDefault="00EB1083">
      <w:pPr>
        <w:pStyle w:val="TOC1"/>
        <w:tabs>
          <w:tab w:val="right" w:leader="dot" w:pos="8777"/>
        </w:tabs>
        <w:rPr>
          <w:ins w:id="10" w:author="phuong vu" w:date="2018-11-22T15:01:00Z"/>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ins w:id="11" w:author="phuong vu" w:date="2018-11-22T15:01:00Z">
        <w:r w:rsidR="00F72520">
          <w:rPr>
            <w:noProof/>
          </w:rPr>
          <w:t>MỤC LỤC</w:t>
        </w:r>
        <w:r w:rsidR="00F72520">
          <w:rPr>
            <w:noProof/>
          </w:rPr>
          <w:tab/>
        </w:r>
        <w:r w:rsidR="00F72520">
          <w:rPr>
            <w:noProof/>
          </w:rPr>
          <w:fldChar w:fldCharType="begin"/>
        </w:r>
        <w:r w:rsidR="00F72520">
          <w:rPr>
            <w:noProof/>
          </w:rPr>
          <w:instrText xml:space="preserve"> PAGEREF _Toc530662452 \h </w:instrText>
        </w:r>
        <w:r w:rsidR="00F72520">
          <w:rPr>
            <w:noProof/>
          </w:rPr>
        </w:r>
      </w:ins>
      <w:r w:rsidR="00F72520">
        <w:rPr>
          <w:noProof/>
        </w:rPr>
        <w:fldChar w:fldCharType="separate"/>
      </w:r>
      <w:ins w:id="12" w:author="phuong vu" w:date="2018-11-22T15:01:00Z">
        <w:r w:rsidR="00F72520">
          <w:rPr>
            <w:noProof/>
          </w:rPr>
          <w:t>6</w:t>
        </w:r>
        <w:r w:rsidR="00F72520">
          <w:rPr>
            <w:noProof/>
          </w:rPr>
          <w:fldChar w:fldCharType="end"/>
        </w:r>
      </w:ins>
    </w:p>
    <w:p w14:paraId="422DE904" w14:textId="62835252" w:rsidR="00F72520" w:rsidRDefault="00F72520">
      <w:pPr>
        <w:pStyle w:val="TOC1"/>
        <w:tabs>
          <w:tab w:val="right" w:leader="dot" w:pos="8777"/>
        </w:tabs>
        <w:rPr>
          <w:ins w:id="13" w:author="phuong vu" w:date="2018-11-22T15:01:00Z"/>
          <w:rFonts w:asciiTheme="minorHAnsi" w:eastAsiaTheme="minorEastAsia" w:hAnsiTheme="minorHAnsi" w:cstheme="minorBidi"/>
          <w:noProof/>
          <w:sz w:val="22"/>
          <w:szCs w:val="22"/>
          <w:lang w:val="en-US"/>
        </w:rPr>
      </w:pPr>
      <w:ins w:id="14" w:author="phuong vu" w:date="2018-11-22T15:01:00Z">
        <w:r>
          <w:rPr>
            <w:noProof/>
          </w:rPr>
          <w:t>KÍ HIỆU VÀ VIẾT TẮT</w:t>
        </w:r>
        <w:r>
          <w:rPr>
            <w:noProof/>
          </w:rPr>
          <w:tab/>
        </w:r>
        <w:r>
          <w:rPr>
            <w:noProof/>
          </w:rPr>
          <w:fldChar w:fldCharType="begin"/>
        </w:r>
        <w:r>
          <w:rPr>
            <w:noProof/>
          </w:rPr>
          <w:instrText xml:space="preserve"> PAGEREF _Toc530662453 \h </w:instrText>
        </w:r>
        <w:r>
          <w:rPr>
            <w:noProof/>
          </w:rPr>
        </w:r>
      </w:ins>
      <w:r>
        <w:rPr>
          <w:noProof/>
        </w:rPr>
        <w:fldChar w:fldCharType="separate"/>
      </w:r>
      <w:ins w:id="15" w:author="phuong vu" w:date="2018-11-22T15:01:00Z">
        <w:r>
          <w:rPr>
            <w:noProof/>
          </w:rPr>
          <w:t>9</w:t>
        </w:r>
        <w:r>
          <w:rPr>
            <w:noProof/>
          </w:rPr>
          <w:fldChar w:fldCharType="end"/>
        </w:r>
      </w:ins>
    </w:p>
    <w:p w14:paraId="76512075" w14:textId="5EF39805" w:rsidR="00F72520" w:rsidRDefault="00F72520">
      <w:pPr>
        <w:pStyle w:val="TOC1"/>
        <w:tabs>
          <w:tab w:val="right" w:leader="dot" w:pos="8777"/>
        </w:tabs>
        <w:rPr>
          <w:ins w:id="16" w:author="phuong vu" w:date="2018-11-22T15:01:00Z"/>
          <w:rFonts w:asciiTheme="minorHAnsi" w:eastAsiaTheme="minorEastAsia" w:hAnsiTheme="minorHAnsi" w:cstheme="minorBidi"/>
          <w:noProof/>
          <w:sz w:val="22"/>
          <w:szCs w:val="22"/>
          <w:lang w:val="en-US"/>
        </w:rPr>
      </w:pPr>
      <w:ins w:id="17" w:author="phuong vu" w:date="2018-11-22T15:01:00Z">
        <w:r>
          <w:rPr>
            <w:noProof/>
          </w:rPr>
          <w:t>DANH SÁCH HÌNH</w:t>
        </w:r>
        <w:r>
          <w:rPr>
            <w:noProof/>
          </w:rPr>
          <w:tab/>
        </w:r>
        <w:r>
          <w:rPr>
            <w:noProof/>
          </w:rPr>
          <w:fldChar w:fldCharType="begin"/>
        </w:r>
        <w:r>
          <w:rPr>
            <w:noProof/>
          </w:rPr>
          <w:instrText xml:space="preserve"> PAGEREF _Toc530662454 \h </w:instrText>
        </w:r>
        <w:r>
          <w:rPr>
            <w:noProof/>
          </w:rPr>
        </w:r>
      </w:ins>
      <w:r>
        <w:rPr>
          <w:noProof/>
        </w:rPr>
        <w:fldChar w:fldCharType="separate"/>
      </w:r>
      <w:ins w:id="18" w:author="phuong vu" w:date="2018-11-22T15:01:00Z">
        <w:r>
          <w:rPr>
            <w:noProof/>
          </w:rPr>
          <w:t>10</w:t>
        </w:r>
        <w:r>
          <w:rPr>
            <w:noProof/>
          </w:rPr>
          <w:fldChar w:fldCharType="end"/>
        </w:r>
      </w:ins>
    </w:p>
    <w:p w14:paraId="215718D3" w14:textId="0ED21A6C" w:rsidR="00F72520" w:rsidRDefault="00F72520">
      <w:pPr>
        <w:pStyle w:val="TOC1"/>
        <w:tabs>
          <w:tab w:val="right" w:leader="dot" w:pos="8777"/>
        </w:tabs>
        <w:rPr>
          <w:ins w:id="19" w:author="phuong vu" w:date="2018-11-22T15:01:00Z"/>
          <w:rFonts w:asciiTheme="minorHAnsi" w:eastAsiaTheme="minorEastAsia" w:hAnsiTheme="minorHAnsi" w:cstheme="minorBidi"/>
          <w:noProof/>
          <w:sz w:val="22"/>
          <w:szCs w:val="22"/>
          <w:lang w:val="en-US"/>
        </w:rPr>
      </w:pPr>
      <w:ins w:id="20" w:author="phuong vu" w:date="2018-11-22T15:01:00Z">
        <w:r>
          <w:rPr>
            <w:noProof/>
          </w:rPr>
          <w:t>DANH MỤC BẢNG</w:t>
        </w:r>
        <w:r>
          <w:rPr>
            <w:noProof/>
          </w:rPr>
          <w:tab/>
        </w:r>
        <w:r>
          <w:rPr>
            <w:noProof/>
          </w:rPr>
          <w:fldChar w:fldCharType="begin"/>
        </w:r>
        <w:r>
          <w:rPr>
            <w:noProof/>
          </w:rPr>
          <w:instrText xml:space="preserve"> PAGEREF _Toc530662455 \h </w:instrText>
        </w:r>
        <w:r>
          <w:rPr>
            <w:noProof/>
          </w:rPr>
        </w:r>
      </w:ins>
      <w:r>
        <w:rPr>
          <w:noProof/>
        </w:rPr>
        <w:fldChar w:fldCharType="separate"/>
      </w:r>
      <w:ins w:id="21" w:author="phuong vu" w:date="2018-11-22T15:01:00Z">
        <w:r>
          <w:rPr>
            <w:noProof/>
          </w:rPr>
          <w:t>11</w:t>
        </w:r>
        <w:r>
          <w:rPr>
            <w:noProof/>
          </w:rPr>
          <w:fldChar w:fldCharType="end"/>
        </w:r>
      </w:ins>
    </w:p>
    <w:p w14:paraId="256014EB" w14:textId="771283DA" w:rsidR="00F72520" w:rsidRDefault="00F72520">
      <w:pPr>
        <w:pStyle w:val="TOC1"/>
        <w:tabs>
          <w:tab w:val="right" w:leader="dot" w:pos="8777"/>
        </w:tabs>
        <w:rPr>
          <w:ins w:id="22" w:author="phuong vu" w:date="2018-11-22T15:01:00Z"/>
          <w:rFonts w:asciiTheme="minorHAnsi" w:eastAsiaTheme="minorEastAsia" w:hAnsiTheme="minorHAnsi" w:cstheme="minorBidi"/>
          <w:noProof/>
          <w:sz w:val="22"/>
          <w:szCs w:val="22"/>
          <w:lang w:val="en-US"/>
        </w:rPr>
      </w:pPr>
      <w:ins w:id="23" w:author="phuong vu" w:date="2018-11-22T15:01:00Z">
        <w:r>
          <w:rPr>
            <w:noProof/>
          </w:rPr>
          <w:t>TÓM TẮT</w:t>
        </w:r>
        <w:r>
          <w:rPr>
            <w:noProof/>
          </w:rPr>
          <w:tab/>
        </w:r>
        <w:r>
          <w:rPr>
            <w:noProof/>
          </w:rPr>
          <w:fldChar w:fldCharType="begin"/>
        </w:r>
        <w:r>
          <w:rPr>
            <w:noProof/>
          </w:rPr>
          <w:instrText xml:space="preserve"> PAGEREF _Toc530662456 \h </w:instrText>
        </w:r>
        <w:r>
          <w:rPr>
            <w:noProof/>
          </w:rPr>
        </w:r>
      </w:ins>
      <w:r>
        <w:rPr>
          <w:noProof/>
        </w:rPr>
        <w:fldChar w:fldCharType="separate"/>
      </w:r>
      <w:ins w:id="24" w:author="phuong vu" w:date="2018-11-22T15:01:00Z">
        <w:r>
          <w:rPr>
            <w:noProof/>
          </w:rPr>
          <w:t>12</w:t>
        </w:r>
        <w:r>
          <w:rPr>
            <w:noProof/>
          </w:rPr>
          <w:fldChar w:fldCharType="end"/>
        </w:r>
      </w:ins>
    </w:p>
    <w:p w14:paraId="720F5309" w14:textId="787D662B" w:rsidR="00F72520" w:rsidRDefault="00F72520">
      <w:pPr>
        <w:pStyle w:val="TOC1"/>
        <w:tabs>
          <w:tab w:val="right" w:leader="dot" w:pos="8777"/>
        </w:tabs>
        <w:rPr>
          <w:ins w:id="25" w:author="phuong vu" w:date="2018-11-22T15:01:00Z"/>
          <w:rFonts w:asciiTheme="minorHAnsi" w:eastAsiaTheme="minorEastAsia" w:hAnsiTheme="minorHAnsi" w:cstheme="minorBidi"/>
          <w:noProof/>
          <w:sz w:val="22"/>
          <w:szCs w:val="22"/>
          <w:lang w:val="en-US"/>
        </w:rPr>
      </w:pPr>
      <w:ins w:id="26" w:author="phuong vu" w:date="2018-11-22T15:01:00Z">
        <w:r>
          <w:rPr>
            <w:noProof/>
          </w:rPr>
          <w:t>ABSTRACT</w:t>
        </w:r>
        <w:r>
          <w:rPr>
            <w:noProof/>
          </w:rPr>
          <w:tab/>
        </w:r>
        <w:r>
          <w:rPr>
            <w:noProof/>
          </w:rPr>
          <w:fldChar w:fldCharType="begin"/>
        </w:r>
        <w:r>
          <w:rPr>
            <w:noProof/>
          </w:rPr>
          <w:instrText xml:space="preserve"> PAGEREF _Toc530662457 \h </w:instrText>
        </w:r>
        <w:r>
          <w:rPr>
            <w:noProof/>
          </w:rPr>
        </w:r>
      </w:ins>
      <w:r>
        <w:rPr>
          <w:noProof/>
        </w:rPr>
        <w:fldChar w:fldCharType="separate"/>
      </w:r>
      <w:ins w:id="27" w:author="phuong vu" w:date="2018-11-22T15:01:00Z">
        <w:r>
          <w:rPr>
            <w:noProof/>
          </w:rPr>
          <w:t>13</w:t>
        </w:r>
        <w:r>
          <w:rPr>
            <w:noProof/>
          </w:rPr>
          <w:fldChar w:fldCharType="end"/>
        </w:r>
      </w:ins>
    </w:p>
    <w:p w14:paraId="50F16E0A" w14:textId="35FD2A2A" w:rsidR="00F72520" w:rsidRDefault="00F72520">
      <w:pPr>
        <w:pStyle w:val="TOC1"/>
        <w:tabs>
          <w:tab w:val="right" w:leader="dot" w:pos="8777"/>
        </w:tabs>
        <w:rPr>
          <w:ins w:id="28" w:author="phuong vu" w:date="2018-11-22T15:01:00Z"/>
          <w:rFonts w:asciiTheme="minorHAnsi" w:eastAsiaTheme="minorEastAsia" w:hAnsiTheme="minorHAnsi" w:cstheme="minorBidi"/>
          <w:noProof/>
          <w:sz w:val="22"/>
          <w:szCs w:val="22"/>
          <w:lang w:val="en-US"/>
        </w:rPr>
      </w:pPr>
      <w:ins w:id="29" w:author="phuong vu" w:date="2018-11-22T15:01:00Z">
        <w:r>
          <w:rPr>
            <w:noProof/>
          </w:rPr>
          <w:t>TỪ KHÓA</w:t>
        </w:r>
        <w:r>
          <w:rPr>
            <w:noProof/>
          </w:rPr>
          <w:tab/>
        </w:r>
        <w:r>
          <w:rPr>
            <w:noProof/>
          </w:rPr>
          <w:fldChar w:fldCharType="begin"/>
        </w:r>
        <w:r>
          <w:rPr>
            <w:noProof/>
          </w:rPr>
          <w:instrText xml:space="preserve"> PAGEREF _Toc530662458 \h </w:instrText>
        </w:r>
        <w:r>
          <w:rPr>
            <w:noProof/>
          </w:rPr>
        </w:r>
      </w:ins>
      <w:r>
        <w:rPr>
          <w:noProof/>
        </w:rPr>
        <w:fldChar w:fldCharType="separate"/>
      </w:r>
      <w:ins w:id="30" w:author="phuong vu" w:date="2018-11-22T15:01:00Z">
        <w:r>
          <w:rPr>
            <w:noProof/>
          </w:rPr>
          <w:t>14</w:t>
        </w:r>
        <w:r>
          <w:rPr>
            <w:noProof/>
          </w:rPr>
          <w:fldChar w:fldCharType="end"/>
        </w:r>
      </w:ins>
    </w:p>
    <w:p w14:paraId="59175384" w14:textId="3A60E7BC" w:rsidR="00F72520" w:rsidRDefault="00F72520">
      <w:pPr>
        <w:pStyle w:val="TOC1"/>
        <w:tabs>
          <w:tab w:val="right" w:leader="dot" w:pos="8777"/>
        </w:tabs>
        <w:rPr>
          <w:ins w:id="31" w:author="phuong vu" w:date="2018-11-22T15:01:00Z"/>
          <w:rFonts w:asciiTheme="minorHAnsi" w:eastAsiaTheme="minorEastAsia" w:hAnsiTheme="minorHAnsi" w:cstheme="minorBidi"/>
          <w:noProof/>
          <w:sz w:val="22"/>
          <w:szCs w:val="22"/>
          <w:lang w:val="en-US"/>
        </w:rPr>
      </w:pPr>
      <w:ins w:id="32" w:author="phuong vu" w:date="2018-11-22T15:01:00Z">
        <w:r>
          <w:rPr>
            <w:noProof/>
          </w:rPr>
          <w:t>PHẦN GIỚI THIỆU</w:t>
        </w:r>
        <w:r>
          <w:rPr>
            <w:noProof/>
          </w:rPr>
          <w:tab/>
        </w:r>
        <w:r>
          <w:rPr>
            <w:noProof/>
          </w:rPr>
          <w:fldChar w:fldCharType="begin"/>
        </w:r>
        <w:r>
          <w:rPr>
            <w:noProof/>
          </w:rPr>
          <w:instrText xml:space="preserve"> PAGEREF _Toc530662459 \h </w:instrText>
        </w:r>
        <w:r>
          <w:rPr>
            <w:noProof/>
          </w:rPr>
        </w:r>
      </w:ins>
      <w:r>
        <w:rPr>
          <w:noProof/>
        </w:rPr>
        <w:fldChar w:fldCharType="separate"/>
      </w:r>
      <w:ins w:id="33" w:author="phuong vu" w:date="2018-11-22T15:01:00Z">
        <w:r>
          <w:rPr>
            <w:noProof/>
          </w:rPr>
          <w:t>15</w:t>
        </w:r>
        <w:r>
          <w:rPr>
            <w:noProof/>
          </w:rPr>
          <w:fldChar w:fldCharType="end"/>
        </w:r>
      </w:ins>
    </w:p>
    <w:p w14:paraId="6EEBDFA5" w14:textId="1ED52379" w:rsidR="00F72520" w:rsidRDefault="00F72520">
      <w:pPr>
        <w:pStyle w:val="TOC2"/>
        <w:tabs>
          <w:tab w:val="left" w:pos="660"/>
          <w:tab w:val="right" w:leader="dot" w:pos="8777"/>
        </w:tabs>
        <w:rPr>
          <w:ins w:id="34" w:author="phuong vu" w:date="2018-11-22T15:01:00Z"/>
          <w:rFonts w:asciiTheme="minorHAnsi" w:eastAsiaTheme="minorEastAsia" w:hAnsiTheme="minorHAnsi" w:cstheme="minorBidi"/>
          <w:noProof/>
          <w:sz w:val="22"/>
          <w:szCs w:val="22"/>
          <w:lang w:val="en-US"/>
        </w:rPr>
      </w:pPr>
      <w:ins w:id="35" w:author="phuong vu" w:date="2018-11-22T15:01:00Z">
        <w:r w:rsidRPr="00DF13D0">
          <w:rPr>
            <w:noProof/>
            <w:lang w:val="en-US"/>
          </w:rPr>
          <w:t>1.</w:t>
        </w:r>
        <w:r>
          <w:rPr>
            <w:rFonts w:asciiTheme="minorHAnsi" w:eastAsiaTheme="minorEastAsia" w:hAnsiTheme="minorHAnsi" w:cstheme="minorBidi"/>
            <w:noProof/>
            <w:sz w:val="22"/>
            <w:szCs w:val="22"/>
            <w:lang w:val="en-US"/>
          </w:rPr>
          <w:tab/>
        </w:r>
        <w:r w:rsidRPr="00DF13D0">
          <w:rPr>
            <w:noProof/>
            <w:lang w:val="en-US"/>
          </w:rPr>
          <w:t>Đặt vấn đề</w:t>
        </w:r>
        <w:r>
          <w:rPr>
            <w:noProof/>
          </w:rPr>
          <w:tab/>
        </w:r>
        <w:r>
          <w:rPr>
            <w:noProof/>
          </w:rPr>
          <w:fldChar w:fldCharType="begin"/>
        </w:r>
        <w:r>
          <w:rPr>
            <w:noProof/>
          </w:rPr>
          <w:instrText xml:space="preserve"> PAGEREF _Toc530662461 \h </w:instrText>
        </w:r>
        <w:r>
          <w:rPr>
            <w:noProof/>
          </w:rPr>
        </w:r>
      </w:ins>
      <w:r>
        <w:rPr>
          <w:noProof/>
        </w:rPr>
        <w:fldChar w:fldCharType="separate"/>
      </w:r>
      <w:ins w:id="36" w:author="phuong vu" w:date="2018-11-22T15:01:00Z">
        <w:r>
          <w:rPr>
            <w:noProof/>
          </w:rPr>
          <w:t>15</w:t>
        </w:r>
        <w:r>
          <w:rPr>
            <w:noProof/>
          </w:rPr>
          <w:fldChar w:fldCharType="end"/>
        </w:r>
      </w:ins>
    </w:p>
    <w:p w14:paraId="69EF9DF9" w14:textId="00B815B0" w:rsidR="00F72520" w:rsidRDefault="00F72520">
      <w:pPr>
        <w:pStyle w:val="TOC2"/>
        <w:tabs>
          <w:tab w:val="left" w:pos="660"/>
          <w:tab w:val="right" w:leader="dot" w:pos="8777"/>
        </w:tabs>
        <w:rPr>
          <w:ins w:id="37" w:author="phuong vu" w:date="2018-11-22T15:01:00Z"/>
          <w:rFonts w:asciiTheme="minorHAnsi" w:eastAsiaTheme="minorEastAsia" w:hAnsiTheme="minorHAnsi" w:cstheme="minorBidi"/>
          <w:noProof/>
          <w:sz w:val="22"/>
          <w:szCs w:val="22"/>
          <w:lang w:val="en-US"/>
        </w:rPr>
      </w:pPr>
      <w:ins w:id="38" w:author="phuong vu" w:date="2018-11-22T15:01:00Z">
        <w:r w:rsidRPr="00DF13D0">
          <w:rPr>
            <w:noProof/>
            <w:lang w:val="en-US"/>
          </w:rPr>
          <w:t>2.</w:t>
        </w:r>
        <w:r>
          <w:rPr>
            <w:rFonts w:asciiTheme="minorHAnsi" w:eastAsiaTheme="minorEastAsia" w:hAnsiTheme="minorHAnsi" w:cstheme="minorBidi"/>
            <w:noProof/>
            <w:sz w:val="22"/>
            <w:szCs w:val="22"/>
            <w:lang w:val="en-US"/>
          </w:rPr>
          <w:tab/>
        </w:r>
        <w:r w:rsidRPr="00DF13D0">
          <w:rPr>
            <w:noProof/>
            <w:lang w:val="en-US"/>
          </w:rPr>
          <w:t>Lịch sử giải quyết vấn đề</w:t>
        </w:r>
        <w:r>
          <w:rPr>
            <w:noProof/>
          </w:rPr>
          <w:tab/>
        </w:r>
        <w:r>
          <w:rPr>
            <w:noProof/>
          </w:rPr>
          <w:fldChar w:fldCharType="begin"/>
        </w:r>
        <w:r>
          <w:rPr>
            <w:noProof/>
          </w:rPr>
          <w:instrText xml:space="preserve"> PAGEREF _Toc530662462 \h </w:instrText>
        </w:r>
        <w:r>
          <w:rPr>
            <w:noProof/>
          </w:rPr>
        </w:r>
      </w:ins>
      <w:r>
        <w:rPr>
          <w:noProof/>
        </w:rPr>
        <w:fldChar w:fldCharType="separate"/>
      </w:r>
      <w:ins w:id="39" w:author="phuong vu" w:date="2018-11-22T15:01:00Z">
        <w:r>
          <w:rPr>
            <w:noProof/>
          </w:rPr>
          <w:t>15</w:t>
        </w:r>
        <w:r>
          <w:rPr>
            <w:noProof/>
          </w:rPr>
          <w:fldChar w:fldCharType="end"/>
        </w:r>
      </w:ins>
    </w:p>
    <w:p w14:paraId="288C3BFD" w14:textId="1FF6B148" w:rsidR="00F72520" w:rsidRDefault="00F72520">
      <w:pPr>
        <w:pStyle w:val="TOC2"/>
        <w:tabs>
          <w:tab w:val="left" w:pos="660"/>
          <w:tab w:val="right" w:leader="dot" w:pos="8777"/>
        </w:tabs>
        <w:rPr>
          <w:ins w:id="40" w:author="phuong vu" w:date="2018-11-22T15:01:00Z"/>
          <w:rFonts w:asciiTheme="minorHAnsi" w:eastAsiaTheme="minorEastAsia" w:hAnsiTheme="minorHAnsi" w:cstheme="minorBidi"/>
          <w:noProof/>
          <w:sz w:val="22"/>
          <w:szCs w:val="22"/>
          <w:lang w:val="en-US"/>
        </w:rPr>
      </w:pPr>
      <w:ins w:id="41" w:author="phuong vu" w:date="2018-11-22T15:01:00Z">
        <w:r w:rsidRPr="00DF13D0">
          <w:rPr>
            <w:noProof/>
            <w:lang w:val="en-US"/>
          </w:rPr>
          <w:t>3.</w:t>
        </w:r>
        <w:r>
          <w:rPr>
            <w:rFonts w:asciiTheme="minorHAnsi" w:eastAsiaTheme="minorEastAsia" w:hAnsiTheme="minorHAnsi" w:cstheme="minorBidi"/>
            <w:noProof/>
            <w:sz w:val="22"/>
            <w:szCs w:val="22"/>
            <w:lang w:val="en-US"/>
          </w:rPr>
          <w:tab/>
        </w:r>
        <w:r>
          <w:rPr>
            <w:noProof/>
          </w:rPr>
          <w:t>Phạm</w:t>
        </w:r>
        <w:r w:rsidRPr="00DF13D0">
          <w:rPr>
            <w:noProof/>
            <w:lang w:val="en-US"/>
          </w:rPr>
          <w:t xml:space="preserve"> vi đề tài</w:t>
        </w:r>
        <w:r>
          <w:rPr>
            <w:noProof/>
          </w:rPr>
          <w:tab/>
        </w:r>
        <w:r>
          <w:rPr>
            <w:noProof/>
          </w:rPr>
          <w:fldChar w:fldCharType="begin"/>
        </w:r>
        <w:r>
          <w:rPr>
            <w:noProof/>
          </w:rPr>
          <w:instrText xml:space="preserve"> PAGEREF _Toc530662463 \h </w:instrText>
        </w:r>
        <w:r>
          <w:rPr>
            <w:noProof/>
          </w:rPr>
        </w:r>
      </w:ins>
      <w:r>
        <w:rPr>
          <w:noProof/>
        </w:rPr>
        <w:fldChar w:fldCharType="separate"/>
      </w:r>
      <w:ins w:id="42" w:author="phuong vu" w:date="2018-11-22T15:01:00Z">
        <w:r>
          <w:rPr>
            <w:noProof/>
          </w:rPr>
          <w:t>16</w:t>
        </w:r>
        <w:r>
          <w:rPr>
            <w:noProof/>
          </w:rPr>
          <w:fldChar w:fldCharType="end"/>
        </w:r>
      </w:ins>
    </w:p>
    <w:p w14:paraId="26E62D48" w14:textId="6A53F20F" w:rsidR="00F72520" w:rsidRDefault="00F72520">
      <w:pPr>
        <w:pStyle w:val="TOC2"/>
        <w:tabs>
          <w:tab w:val="left" w:pos="660"/>
          <w:tab w:val="right" w:leader="dot" w:pos="8777"/>
        </w:tabs>
        <w:rPr>
          <w:ins w:id="43" w:author="phuong vu" w:date="2018-11-22T15:01:00Z"/>
          <w:rFonts w:asciiTheme="minorHAnsi" w:eastAsiaTheme="minorEastAsia" w:hAnsiTheme="minorHAnsi" w:cstheme="minorBidi"/>
          <w:noProof/>
          <w:sz w:val="22"/>
          <w:szCs w:val="22"/>
          <w:lang w:val="en-US"/>
        </w:rPr>
      </w:pPr>
      <w:ins w:id="44" w:author="phuong vu" w:date="2018-11-22T15:01:00Z">
        <w:r>
          <w:rPr>
            <w:noProof/>
          </w:rPr>
          <w:t>4.</w:t>
        </w:r>
        <w:r>
          <w:rPr>
            <w:rFonts w:asciiTheme="minorHAnsi" w:eastAsiaTheme="minorEastAsia" w:hAnsiTheme="minorHAnsi" w:cstheme="minorBidi"/>
            <w:noProof/>
            <w:sz w:val="22"/>
            <w:szCs w:val="22"/>
            <w:lang w:val="en-US"/>
          </w:rPr>
          <w:tab/>
        </w:r>
        <w:r>
          <w:rPr>
            <w:noProof/>
          </w:rPr>
          <w:t xml:space="preserve">Mục tiêu </w:t>
        </w:r>
        <w:r w:rsidRPr="00DF13D0">
          <w:rPr>
            <w:noProof/>
            <w:lang w:val="en-US"/>
          </w:rPr>
          <w:t>đề tài</w:t>
        </w:r>
        <w:r>
          <w:rPr>
            <w:noProof/>
          </w:rPr>
          <w:tab/>
        </w:r>
        <w:r>
          <w:rPr>
            <w:noProof/>
          </w:rPr>
          <w:fldChar w:fldCharType="begin"/>
        </w:r>
        <w:r>
          <w:rPr>
            <w:noProof/>
          </w:rPr>
          <w:instrText xml:space="preserve"> PAGEREF _Toc530662464 \h </w:instrText>
        </w:r>
        <w:r>
          <w:rPr>
            <w:noProof/>
          </w:rPr>
        </w:r>
      </w:ins>
      <w:r>
        <w:rPr>
          <w:noProof/>
        </w:rPr>
        <w:fldChar w:fldCharType="separate"/>
      </w:r>
      <w:ins w:id="45" w:author="phuong vu" w:date="2018-11-22T15:01:00Z">
        <w:r>
          <w:rPr>
            <w:noProof/>
          </w:rPr>
          <w:t>16</w:t>
        </w:r>
        <w:r>
          <w:rPr>
            <w:noProof/>
          </w:rPr>
          <w:fldChar w:fldCharType="end"/>
        </w:r>
      </w:ins>
    </w:p>
    <w:p w14:paraId="6763EADC" w14:textId="7D7B58DB" w:rsidR="00F72520" w:rsidRDefault="00F72520">
      <w:pPr>
        <w:pStyle w:val="TOC2"/>
        <w:tabs>
          <w:tab w:val="left" w:pos="660"/>
          <w:tab w:val="right" w:leader="dot" w:pos="8777"/>
        </w:tabs>
        <w:rPr>
          <w:ins w:id="46" w:author="phuong vu" w:date="2018-11-22T15:01:00Z"/>
          <w:rFonts w:asciiTheme="minorHAnsi" w:eastAsiaTheme="minorEastAsia" w:hAnsiTheme="minorHAnsi" w:cstheme="minorBidi"/>
          <w:noProof/>
          <w:sz w:val="22"/>
          <w:szCs w:val="22"/>
          <w:lang w:val="en-US"/>
        </w:rPr>
      </w:pPr>
      <w:ins w:id="47" w:author="phuong vu" w:date="2018-11-22T15:01: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_Toc530662465 \h </w:instrText>
        </w:r>
        <w:r>
          <w:rPr>
            <w:noProof/>
          </w:rPr>
        </w:r>
      </w:ins>
      <w:r>
        <w:rPr>
          <w:noProof/>
        </w:rPr>
        <w:fldChar w:fldCharType="separate"/>
      </w:r>
      <w:ins w:id="48" w:author="phuong vu" w:date="2018-11-22T15:01:00Z">
        <w:r>
          <w:rPr>
            <w:noProof/>
          </w:rPr>
          <w:t>17</w:t>
        </w:r>
        <w:r>
          <w:rPr>
            <w:noProof/>
          </w:rPr>
          <w:fldChar w:fldCharType="end"/>
        </w:r>
      </w:ins>
    </w:p>
    <w:p w14:paraId="7F35F39A" w14:textId="6F18294F" w:rsidR="00F72520" w:rsidRDefault="00F72520">
      <w:pPr>
        <w:pStyle w:val="TOC2"/>
        <w:tabs>
          <w:tab w:val="left" w:pos="660"/>
          <w:tab w:val="right" w:leader="dot" w:pos="8777"/>
        </w:tabs>
        <w:rPr>
          <w:ins w:id="49" w:author="phuong vu" w:date="2018-11-22T15:01:00Z"/>
          <w:rFonts w:asciiTheme="minorHAnsi" w:eastAsiaTheme="minorEastAsia" w:hAnsiTheme="minorHAnsi" w:cstheme="minorBidi"/>
          <w:noProof/>
          <w:sz w:val="22"/>
          <w:szCs w:val="22"/>
          <w:lang w:val="en-US"/>
        </w:rPr>
      </w:pPr>
      <w:ins w:id="50" w:author="phuong vu" w:date="2018-11-22T15:01: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_Toc530662466 \h </w:instrText>
        </w:r>
        <w:r>
          <w:rPr>
            <w:noProof/>
          </w:rPr>
        </w:r>
      </w:ins>
      <w:r>
        <w:rPr>
          <w:noProof/>
        </w:rPr>
        <w:fldChar w:fldCharType="separate"/>
      </w:r>
      <w:ins w:id="51" w:author="phuong vu" w:date="2018-11-22T15:01:00Z">
        <w:r>
          <w:rPr>
            <w:noProof/>
          </w:rPr>
          <w:t>17</w:t>
        </w:r>
        <w:r>
          <w:rPr>
            <w:noProof/>
          </w:rPr>
          <w:fldChar w:fldCharType="end"/>
        </w:r>
      </w:ins>
    </w:p>
    <w:p w14:paraId="53CF5A8C" w14:textId="34EBCE2C" w:rsidR="00F72520" w:rsidRDefault="00F72520">
      <w:pPr>
        <w:pStyle w:val="TOC2"/>
        <w:tabs>
          <w:tab w:val="left" w:pos="660"/>
          <w:tab w:val="right" w:leader="dot" w:pos="8777"/>
        </w:tabs>
        <w:rPr>
          <w:ins w:id="52" w:author="phuong vu" w:date="2018-11-22T15:01:00Z"/>
          <w:rFonts w:asciiTheme="minorHAnsi" w:eastAsiaTheme="minorEastAsia" w:hAnsiTheme="minorHAnsi" w:cstheme="minorBidi"/>
          <w:noProof/>
          <w:sz w:val="22"/>
          <w:szCs w:val="22"/>
          <w:lang w:val="en-US"/>
        </w:rPr>
      </w:pPr>
      <w:ins w:id="53" w:author="phuong vu" w:date="2018-11-22T15:01:00Z">
        <w:r w:rsidRPr="00DF13D0">
          <w:rPr>
            <w:noProof/>
            <w:lang w:val="en-US"/>
          </w:rPr>
          <w:t>7.</w:t>
        </w:r>
        <w:r>
          <w:rPr>
            <w:rFonts w:asciiTheme="minorHAnsi" w:eastAsiaTheme="minorEastAsia" w:hAnsiTheme="minorHAnsi" w:cstheme="minorBidi"/>
            <w:noProof/>
            <w:sz w:val="22"/>
            <w:szCs w:val="22"/>
            <w:lang w:val="en-US"/>
          </w:rPr>
          <w:tab/>
        </w:r>
        <w:r w:rsidRPr="00DF13D0">
          <w:rPr>
            <w:noProof/>
            <w:lang w:val="en-US"/>
          </w:rPr>
          <w:t>Phương pháp nghiên cứu</w:t>
        </w:r>
        <w:r>
          <w:rPr>
            <w:noProof/>
          </w:rPr>
          <w:tab/>
        </w:r>
        <w:r>
          <w:rPr>
            <w:noProof/>
          </w:rPr>
          <w:fldChar w:fldCharType="begin"/>
        </w:r>
        <w:r>
          <w:rPr>
            <w:noProof/>
          </w:rPr>
          <w:instrText xml:space="preserve"> PAGEREF _Toc530662467 \h </w:instrText>
        </w:r>
        <w:r>
          <w:rPr>
            <w:noProof/>
          </w:rPr>
        </w:r>
      </w:ins>
      <w:r>
        <w:rPr>
          <w:noProof/>
        </w:rPr>
        <w:fldChar w:fldCharType="separate"/>
      </w:r>
      <w:ins w:id="54" w:author="phuong vu" w:date="2018-11-22T15:01:00Z">
        <w:r>
          <w:rPr>
            <w:noProof/>
          </w:rPr>
          <w:t>17</w:t>
        </w:r>
        <w:r>
          <w:rPr>
            <w:noProof/>
          </w:rPr>
          <w:fldChar w:fldCharType="end"/>
        </w:r>
      </w:ins>
    </w:p>
    <w:p w14:paraId="54D19396" w14:textId="66A68C52" w:rsidR="00F72520" w:rsidRDefault="00F72520">
      <w:pPr>
        <w:pStyle w:val="TOC1"/>
        <w:tabs>
          <w:tab w:val="right" w:leader="dot" w:pos="8777"/>
        </w:tabs>
        <w:rPr>
          <w:ins w:id="55" w:author="phuong vu" w:date="2018-11-22T15:01:00Z"/>
          <w:rFonts w:asciiTheme="minorHAnsi" w:eastAsiaTheme="minorEastAsia" w:hAnsiTheme="minorHAnsi" w:cstheme="minorBidi"/>
          <w:noProof/>
          <w:sz w:val="22"/>
          <w:szCs w:val="22"/>
          <w:lang w:val="en-US"/>
        </w:rPr>
      </w:pPr>
      <w:ins w:id="56" w:author="phuong vu" w:date="2018-11-22T15:01:00Z">
        <w:r>
          <w:rPr>
            <w:noProof/>
          </w:rPr>
          <w:t>PHẦN NỘI DUNG</w:t>
        </w:r>
        <w:r>
          <w:rPr>
            <w:noProof/>
          </w:rPr>
          <w:tab/>
        </w:r>
        <w:r>
          <w:rPr>
            <w:noProof/>
          </w:rPr>
          <w:fldChar w:fldCharType="begin"/>
        </w:r>
        <w:r>
          <w:rPr>
            <w:noProof/>
          </w:rPr>
          <w:instrText xml:space="preserve"> PAGEREF _Toc530662468 \h </w:instrText>
        </w:r>
        <w:r>
          <w:rPr>
            <w:noProof/>
          </w:rPr>
        </w:r>
      </w:ins>
      <w:r>
        <w:rPr>
          <w:noProof/>
        </w:rPr>
        <w:fldChar w:fldCharType="separate"/>
      </w:r>
      <w:ins w:id="57" w:author="phuong vu" w:date="2018-11-22T15:01:00Z">
        <w:r>
          <w:rPr>
            <w:noProof/>
          </w:rPr>
          <w:t>18</w:t>
        </w:r>
        <w:r>
          <w:rPr>
            <w:noProof/>
          </w:rPr>
          <w:fldChar w:fldCharType="end"/>
        </w:r>
      </w:ins>
    </w:p>
    <w:p w14:paraId="0717BC75" w14:textId="7F90ED27" w:rsidR="00F72520" w:rsidRDefault="00F72520">
      <w:pPr>
        <w:pStyle w:val="TOC1"/>
        <w:tabs>
          <w:tab w:val="left" w:pos="1540"/>
          <w:tab w:val="right" w:leader="dot" w:pos="8777"/>
        </w:tabs>
        <w:rPr>
          <w:ins w:id="58" w:author="phuong vu" w:date="2018-11-22T15:01:00Z"/>
          <w:rFonts w:asciiTheme="minorHAnsi" w:eastAsiaTheme="minorEastAsia" w:hAnsiTheme="minorHAnsi" w:cstheme="minorBidi"/>
          <w:noProof/>
          <w:sz w:val="22"/>
          <w:szCs w:val="22"/>
          <w:lang w:val="en-US"/>
        </w:rPr>
      </w:pPr>
      <w:ins w:id="59" w:author="phuong vu" w:date="2018-11-22T15:01: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_Toc530662469 \h </w:instrText>
        </w:r>
        <w:r>
          <w:rPr>
            <w:noProof/>
          </w:rPr>
        </w:r>
      </w:ins>
      <w:r>
        <w:rPr>
          <w:noProof/>
        </w:rPr>
        <w:fldChar w:fldCharType="separate"/>
      </w:r>
      <w:ins w:id="60" w:author="phuong vu" w:date="2018-11-22T15:01:00Z">
        <w:r>
          <w:rPr>
            <w:noProof/>
          </w:rPr>
          <w:t>18</w:t>
        </w:r>
        <w:r>
          <w:rPr>
            <w:noProof/>
          </w:rPr>
          <w:fldChar w:fldCharType="end"/>
        </w:r>
      </w:ins>
    </w:p>
    <w:p w14:paraId="34A59B9D" w14:textId="60DAA3AA" w:rsidR="00F72520" w:rsidRDefault="00F72520">
      <w:pPr>
        <w:pStyle w:val="TOC2"/>
        <w:tabs>
          <w:tab w:val="left" w:pos="880"/>
          <w:tab w:val="right" w:leader="dot" w:pos="8777"/>
        </w:tabs>
        <w:rPr>
          <w:ins w:id="61" w:author="phuong vu" w:date="2018-11-22T15:01:00Z"/>
          <w:rFonts w:asciiTheme="minorHAnsi" w:eastAsiaTheme="minorEastAsia" w:hAnsiTheme="minorHAnsi" w:cstheme="minorBidi"/>
          <w:noProof/>
          <w:sz w:val="22"/>
          <w:szCs w:val="22"/>
          <w:lang w:val="en-US"/>
        </w:rPr>
      </w:pPr>
      <w:ins w:id="62" w:author="phuong vu" w:date="2018-11-22T15:01: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_Toc530662481 \h </w:instrText>
        </w:r>
        <w:r>
          <w:rPr>
            <w:noProof/>
          </w:rPr>
        </w:r>
      </w:ins>
      <w:r>
        <w:rPr>
          <w:noProof/>
        </w:rPr>
        <w:fldChar w:fldCharType="separate"/>
      </w:r>
      <w:ins w:id="63" w:author="phuong vu" w:date="2018-11-22T15:01:00Z">
        <w:r>
          <w:rPr>
            <w:noProof/>
          </w:rPr>
          <w:t>18</w:t>
        </w:r>
        <w:r>
          <w:rPr>
            <w:noProof/>
          </w:rPr>
          <w:fldChar w:fldCharType="end"/>
        </w:r>
      </w:ins>
    </w:p>
    <w:p w14:paraId="504F97F9" w14:textId="0E6FF80E" w:rsidR="00F72520" w:rsidRDefault="00F72520">
      <w:pPr>
        <w:pStyle w:val="TOC2"/>
        <w:tabs>
          <w:tab w:val="left" w:pos="880"/>
          <w:tab w:val="right" w:leader="dot" w:pos="8777"/>
        </w:tabs>
        <w:rPr>
          <w:ins w:id="64" w:author="phuong vu" w:date="2018-11-22T15:01:00Z"/>
          <w:rFonts w:asciiTheme="minorHAnsi" w:eastAsiaTheme="minorEastAsia" w:hAnsiTheme="minorHAnsi" w:cstheme="minorBidi"/>
          <w:noProof/>
          <w:sz w:val="22"/>
          <w:szCs w:val="22"/>
          <w:lang w:val="en-US"/>
        </w:rPr>
      </w:pPr>
      <w:ins w:id="65" w:author="phuong vu" w:date="2018-11-22T15:01:00Z">
        <w:r>
          <w:rPr>
            <w:noProof/>
          </w:rPr>
          <w:t>1.2</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_Toc530662482 \h </w:instrText>
        </w:r>
        <w:r>
          <w:rPr>
            <w:noProof/>
          </w:rPr>
        </w:r>
      </w:ins>
      <w:r>
        <w:rPr>
          <w:noProof/>
        </w:rPr>
        <w:fldChar w:fldCharType="separate"/>
      </w:r>
      <w:ins w:id="66" w:author="phuong vu" w:date="2018-11-22T15:01:00Z">
        <w:r>
          <w:rPr>
            <w:noProof/>
          </w:rPr>
          <w:t>18</w:t>
        </w:r>
        <w:r>
          <w:rPr>
            <w:noProof/>
          </w:rPr>
          <w:fldChar w:fldCharType="end"/>
        </w:r>
      </w:ins>
    </w:p>
    <w:p w14:paraId="1885FF4E" w14:textId="555D6949" w:rsidR="00F72520" w:rsidRDefault="00F72520">
      <w:pPr>
        <w:pStyle w:val="TOC2"/>
        <w:tabs>
          <w:tab w:val="left" w:pos="880"/>
          <w:tab w:val="right" w:leader="dot" w:pos="8777"/>
        </w:tabs>
        <w:rPr>
          <w:ins w:id="67" w:author="phuong vu" w:date="2018-11-22T15:01:00Z"/>
          <w:rFonts w:asciiTheme="minorHAnsi" w:eastAsiaTheme="minorEastAsia" w:hAnsiTheme="minorHAnsi" w:cstheme="minorBidi"/>
          <w:noProof/>
          <w:sz w:val="22"/>
          <w:szCs w:val="22"/>
          <w:lang w:val="en-US"/>
        </w:rPr>
      </w:pPr>
      <w:ins w:id="68" w:author="phuong vu" w:date="2018-11-22T15:01:00Z">
        <w:r>
          <w:rPr>
            <w:noProof/>
          </w:rPr>
          <w:t>1.3</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_Toc530662483 \h </w:instrText>
        </w:r>
        <w:r>
          <w:rPr>
            <w:noProof/>
          </w:rPr>
        </w:r>
      </w:ins>
      <w:r>
        <w:rPr>
          <w:noProof/>
        </w:rPr>
        <w:fldChar w:fldCharType="separate"/>
      </w:r>
      <w:ins w:id="69" w:author="phuong vu" w:date="2018-11-22T15:01:00Z">
        <w:r>
          <w:rPr>
            <w:noProof/>
          </w:rPr>
          <w:t>19</w:t>
        </w:r>
        <w:r>
          <w:rPr>
            <w:noProof/>
          </w:rPr>
          <w:fldChar w:fldCharType="end"/>
        </w:r>
      </w:ins>
    </w:p>
    <w:p w14:paraId="67A010A0" w14:textId="7B0756BA" w:rsidR="00F72520" w:rsidRDefault="00F72520">
      <w:pPr>
        <w:pStyle w:val="TOC2"/>
        <w:tabs>
          <w:tab w:val="left" w:pos="880"/>
          <w:tab w:val="right" w:leader="dot" w:pos="8777"/>
        </w:tabs>
        <w:rPr>
          <w:ins w:id="70" w:author="phuong vu" w:date="2018-11-22T15:01:00Z"/>
          <w:rFonts w:asciiTheme="minorHAnsi" w:eastAsiaTheme="minorEastAsia" w:hAnsiTheme="minorHAnsi" w:cstheme="minorBidi"/>
          <w:noProof/>
          <w:sz w:val="22"/>
          <w:szCs w:val="22"/>
          <w:lang w:val="en-US"/>
        </w:rPr>
      </w:pPr>
      <w:ins w:id="71" w:author="phuong vu" w:date="2018-11-22T15:01:00Z">
        <w:r>
          <w:rPr>
            <w:noProof/>
          </w:rPr>
          <w:t>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_Toc530662484 \h </w:instrText>
        </w:r>
        <w:r>
          <w:rPr>
            <w:noProof/>
          </w:rPr>
        </w:r>
      </w:ins>
      <w:r>
        <w:rPr>
          <w:noProof/>
        </w:rPr>
        <w:fldChar w:fldCharType="separate"/>
      </w:r>
      <w:ins w:id="72" w:author="phuong vu" w:date="2018-11-22T15:01:00Z">
        <w:r>
          <w:rPr>
            <w:noProof/>
          </w:rPr>
          <w:t>19</w:t>
        </w:r>
        <w:r>
          <w:rPr>
            <w:noProof/>
          </w:rPr>
          <w:fldChar w:fldCharType="end"/>
        </w:r>
      </w:ins>
    </w:p>
    <w:p w14:paraId="02AABA4C" w14:textId="33421ED9" w:rsidR="00F72520" w:rsidRDefault="00F72520">
      <w:pPr>
        <w:pStyle w:val="TOC2"/>
        <w:tabs>
          <w:tab w:val="left" w:pos="880"/>
          <w:tab w:val="right" w:leader="dot" w:pos="8777"/>
        </w:tabs>
        <w:rPr>
          <w:ins w:id="73" w:author="phuong vu" w:date="2018-11-22T15:01:00Z"/>
          <w:rFonts w:asciiTheme="minorHAnsi" w:eastAsiaTheme="minorEastAsia" w:hAnsiTheme="minorHAnsi" w:cstheme="minorBidi"/>
          <w:noProof/>
          <w:sz w:val="22"/>
          <w:szCs w:val="22"/>
          <w:lang w:val="en-US"/>
        </w:rPr>
      </w:pPr>
      <w:ins w:id="74" w:author="phuong vu" w:date="2018-11-22T15:01:00Z">
        <w:r>
          <w:rPr>
            <w:noProof/>
          </w:rPr>
          <w:t>1.5</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_Toc530662485 \h </w:instrText>
        </w:r>
        <w:r>
          <w:rPr>
            <w:noProof/>
          </w:rPr>
        </w:r>
      </w:ins>
      <w:r>
        <w:rPr>
          <w:noProof/>
        </w:rPr>
        <w:fldChar w:fldCharType="separate"/>
      </w:r>
      <w:ins w:id="75" w:author="phuong vu" w:date="2018-11-22T15:01:00Z">
        <w:r>
          <w:rPr>
            <w:noProof/>
          </w:rPr>
          <w:t>20</w:t>
        </w:r>
        <w:r>
          <w:rPr>
            <w:noProof/>
          </w:rPr>
          <w:fldChar w:fldCharType="end"/>
        </w:r>
      </w:ins>
    </w:p>
    <w:p w14:paraId="6AB9A5DC" w14:textId="71F33072" w:rsidR="00F72520" w:rsidRDefault="00F72520">
      <w:pPr>
        <w:pStyle w:val="TOC2"/>
        <w:tabs>
          <w:tab w:val="left" w:pos="880"/>
          <w:tab w:val="right" w:leader="dot" w:pos="8777"/>
        </w:tabs>
        <w:rPr>
          <w:ins w:id="76" w:author="phuong vu" w:date="2018-11-22T15:01:00Z"/>
          <w:rFonts w:asciiTheme="minorHAnsi" w:eastAsiaTheme="minorEastAsia" w:hAnsiTheme="minorHAnsi" w:cstheme="minorBidi"/>
          <w:noProof/>
          <w:sz w:val="22"/>
          <w:szCs w:val="22"/>
          <w:lang w:val="en-US"/>
        </w:rPr>
      </w:pPr>
      <w:ins w:id="77" w:author="phuong vu" w:date="2018-11-22T15:01:00Z">
        <w:r>
          <w:rPr>
            <w:noProof/>
          </w:rPr>
          <w:t>1.6</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_Toc530662486 \h </w:instrText>
        </w:r>
        <w:r>
          <w:rPr>
            <w:noProof/>
          </w:rPr>
        </w:r>
      </w:ins>
      <w:r>
        <w:rPr>
          <w:noProof/>
        </w:rPr>
        <w:fldChar w:fldCharType="separate"/>
      </w:r>
      <w:ins w:id="78" w:author="phuong vu" w:date="2018-11-22T15:01:00Z">
        <w:r>
          <w:rPr>
            <w:noProof/>
          </w:rPr>
          <w:t>21</w:t>
        </w:r>
        <w:r>
          <w:rPr>
            <w:noProof/>
          </w:rPr>
          <w:fldChar w:fldCharType="end"/>
        </w:r>
      </w:ins>
    </w:p>
    <w:p w14:paraId="6F1CE83A" w14:textId="1D7D3548" w:rsidR="00F72520" w:rsidRDefault="00F72520">
      <w:pPr>
        <w:pStyle w:val="TOC3"/>
        <w:tabs>
          <w:tab w:val="left" w:pos="1320"/>
          <w:tab w:val="right" w:leader="dot" w:pos="8777"/>
        </w:tabs>
        <w:rPr>
          <w:ins w:id="79" w:author="phuong vu" w:date="2018-11-22T15:01:00Z"/>
          <w:rFonts w:asciiTheme="minorHAnsi" w:eastAsiaTheme="minorEastAsia" w:hAnsiTheme="minorHAnsi" w:cstheme="minorBidi"/>
          <w:noProof/>
          <w:sz w:val="22"/>
          <w:szCs w:val="22"/>
          <w:lang w:val="en-US"/>
        </w:rPr>
      </w:pPr>
      <w:ins w:id="80" w:author="phuong vu" w:date="2018-11-22T15:01:00Z">
        <w:r>
          <w:rPr>
            <w:noProof/>
          </w:rPr>
          <w:t>1.6.1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_Toc530662487 \h </w:instrText>
        </w:r>
        <w:r>
          <w:rPr>
            <w:noProof/>
          </w:rPr>
        </w:r>
      </w:ins>
      <w:r>
        <w:rPr>
          <w:noProof/>
        </w:rPr>
        <w:fldChar w:fldCharType="separate"/>
      </w:r>
      <w:ins w:id="81" w:author="phuong vu" w:date="2018-11-22T15:01:00Z">
        <w:r>
          <w:rPr>
            <w:noProof/>
          </w:rPr>
          <w:t>21</w:t>
        </w:r>
        <w:r>
          <w:rPr>
            <w:noProof/>
          </w:rPr>
          <w:fldChar w:fldCharType="end"/>
        </w:r>
      </w:ins>
    </w:p>
    <w:p w14:paraId="4305DADA" w14:textId="3F4CBF1B" w:rsidR="00F72520" w:rsidRDefault="00F72520">
      <w:pPr>
        <w:pStyle w:val="TOC3"/>
        <w:tabs>
          <w:tab w:val="left" w:pos="1320"/>
          <w:tab w:val="right" w:leader="dot" w:pos="8777"/>
        </w:tabs>
        <w:rPr>
          <w:ins w:id="82" w:author="phuong vu" w:date="2018-11-22T15:01:00Z"/>
          <w:rFonts w:asciiTheme="minorHAnsi" w:eastAsiaTheme="minorEastAsia" w:hAnsiTheme="minorHAnsi" w:cstheme="minorBidi"/>
          <w:noProof/>
          <w:sz w:val="22"/>
          <w:szCs w:val="22"/>
          <w:lang w:val="en-US"/>
        </w:rPr>
      </w:pPr>
      <w:ins w:id="83" w:author="phuong vu" w:date="2018-11-22T15:01:00Z">
        <w:r>
          <w:rPr>
            <w:noProof/>
          </w:rPr>
          <w:t>1.6.2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_Toc530662488 \h </w:instrText>
        </w:r>
        <w:r>
          <w:rPr>
            <w:noProof/>
          </w:rPr>
        </w:r>
      </w:ins>
      <w:r>
        <w:rPr>
          <w:noProof/>
        </w:rPr>
        <w:fldChar w:fldCharType="separate"/>
      </w:r>
      <w:ins w:id="84" w:author="phuong vu" w:date="2018-11-22T15:01:00Z">
        <w:r>
          <w:rPr>
            <w:noProof/>
          </w:rPr>
          <w:t>22</w:t>
        </w:r>
        <w:r>
          <w:rPr>
            <w:noProof/>
          </w:rPr>
          <w:fldChar w:fldCharType="end"/>
        </w:r>
      </w:ins>
    </w:p>
    <w:p w14:paraId="52A9B8AF" w14:textId="0E85D763" w:rsidR="00F72520" w:rsidRDefault="00F72520">
      <w:pPr>
        <w:pStyle w:val="TOC3"/>
        <w:tabs>
          <w:tab w:val="left" w:pos="1320"/>
          <w:tab w:val="right" w:leader="dot" w:pos="8777"/>
        </w:tabs>
        <w:rPr>
          <w:ins w:id="85" w:author="phuong vu" w:date="2018-11-22T15:01:00Z"/>
          <w:rFonts w:asciiTheme="minorHAnsi" w:eastAsiaTheme="minorEastAsia" w:hAnsiTheme="minorHAnsi" w:cstheme="minorBidi"/>
          <w:noProof/>
          <w:sz w:val="22"/>
          <w:szCs w:val="22"/>
          <w:lang w:val="en-US"/>
        </w:rPr>
      </w:pPr>
      <w:ins w:id="86" w:author="phuong vu" w:date="2018-11-22T15:01:00Z">
        <w:r>
          <w:rPr>
            <w:noProof/>
          </w:rPr>
          <w:t>1.6.3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_Toc530662489 \h </w:instrText>
        </w:r>
        <w:r>
          <w:rPr>
            <w:noProof/>
          </w:rPr>
        </w:r>
      </w:ins>
      <w:r>
        <w:rPr>
          <w:noProof/>
        </w:rPr>
        <w:fldChar w:fldCharType="separate"/>
      </w:r>
      <w:ins w:id="87" w:author="phuong vu" w:date="2018-11-22T15:01:00Z">
        <w:r>
          <w:rPr>
            <w:noProof/>
          </w:rPr>
          <w:t>23</w:t>
        </w:r>
        <w:r>
          <w:rPr>
            <w:noProof/>
          </w:rPr>
          <w:fldChar w:fldCharType="end"/>
        </w:r>
      </w:ins>
    </w:p>
    <w:p w14:paraId="541EE318" w14:textId="2ACC43EF" w:rsidR="00F72520" w:rsidRDefault="00F72520">
      <w:pPr>
        <w:pStyle w:val="TOC3"/>
        <w:tabs>
          <w:tab w:val="left" w:pos="1320"/>
          <w:tab w:val="right" w:leader="dot" w:pos="8777"/>
        </w:tabs>
        <w:rPr>
          <w:ins w:id="88" w:author="phuong vu" w:date="2018-11-22T15:01:00Z"/>
          <w:rFonts w:asciiTheme="minorHAnsi" w:eastAsiaTheme="minorEastAsia" w:hAnsiTheme="minorHAnsi" w:cstheme="minorBidi"/>
          <w:noProof/>
          <w:sz w:val="22"/>
          <w:szCs w:val="22"/>
          <w:lang w:val="en-US"/>
        </w:rPr>
      </w:pPr>
      <w:ins w:id="89" w:author="phuong vu" w:date="2018-11-22T15:01:00Z">
        <w:r>
          <w:rPr>
            <w:noProof/>
          </w:rPr>
          <w:t>1.6.4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_Toc530662490 \h </w:instrText>
        </w:r>
        <w:r>
          <w:rPr>
            <w:noProof/>
          </w:rPr>
        </w:r>
      </w:ins>
      <w:r>
        <w:rPr>
          <w:noProof/>
        </w:rPr>
        <w:fldChar w:fldCharType="separate"/>
      </w:r>
      <w:ins w:id="90" w:author="phuong vu" w:date="2018-11-22T15:01:00Z">
        <w:r>
          <w:rPr>
            <w:noProof/>
          </w:rPr>
          <w:t>24</w:t>
        </w:r>
        <w:r>
          <w:rPr>
            <w:noProof/>
          </w:rPr>
          <w:fldChar w:fldCharType="end"/>
        </w:r>
      </w:ins>
    </w:p>
    <w:p w14:paraId="3FFB0189" w14:textId="1AD892F0" w:rsidR="00F72520" w:rsidRDefault="00F72520">
      <w:pPr>
        <w:pStyle w:val="TOC3"/>
        <w:tabs>
          <w:tab w:val="left" w:pos="1320"/>
          <w:tab w:val="right" w:leader="dot" w:pos="8777"/>
        </w:tabs>
        <w:rPr>
          <w:ins w:id="91" w:author="phuong vu" w:date="2018-11-22T15:01:00Z"/>
          <w:rFonts w:asciiTheme="minorHAnsi" w:eastAsiaTheme="minorEastAsia" w:hAnsiTheme="minorHAnsi" w:cstheme="minorBidi"/>
          <w:noProof/>
          <w:sz w:val="22"/>
          <w:szCs w:val="22"/>
          <w:lang w:val="en-US"/>
        </w:rPr>
      </w:pPr>
      <w:ins w:id="92" w:author="phuong vu" w:date="2018-11-22T15:01:00Z">
        <w:r>
          <w:rPr>
            <w:noProof/>
          </w:rPr>
          <w:t>1.6.5</w:t>
        </w:r>
        <w:r>
          <w:rPr>
            <w:rFonts w:asciiTheme="minorHAnsi" w:eastAsiaTheme="minorEastAsia" w:hAnsiTheme="minorHAnsi" w:cstheme="minorBidi"/>
            <w:noProof/>
            <w:sz w:val="22"/>
            <w:szCs w:val="22"/>
            <w:lang w:val="en-US"/>
          </w:rPr>
          <w:tab/>
        </w:r>
        <w:r>
          <w:rPr>
            <w:noProof/>
          </w:rPr>
          <w:t>Quản lí trạng thái máy giặt</w:t>
        </w:r>
        <w:r>
          <w:rPr>
            <w:noProof/>
          </w:rPr>
          <w:tab/>
        </w:r>
        <w:r>
          <w:rPr>
            <w:noProof/>
          </w:rPr>
          <w:fldChar w:fldCharType="begin"/>
        </w:r>
        <w:r>
          <w:rPr>
            <w:noProof/>
          </w:rPr>
          <w:instrText xml:space="preserve"> PAGEREF _Toc530662491 \h </w:instrText>
        </w:r>
        <w:r>
          <w:rPr>
            <w:noProof/>
          </w:rPr>
        </w:r>
      </w:ins>
      <w:r>
        <w:rPr>
          <w:noProof/>
        </w:rPr>
        <w:fldChar w:fldCharType="separate"/>
      </w:r>
      <w:ins w:id="93" w:author="phuong vu" w:date="2018-11-22T15:01:00Z">
        <w:r>
          <w:rPr>
            <w:noProof/>
          </w:rPr>
          <w:t>26</w:t>
        </w:r>
        <w:r>
          <w:rPr>
            <w:noProof/>
          </w:rPr>
          <w:fldChar w:fldCharType="end"/>
        </w:r>
      </w:ins>
    </w:p>
    <w:p w14:paraId="1B76BB3D" w14:textId="36342F48" w:rsidR="00F72520" w:rsidRDefault="00F72520">
      <w:pPr>
        <w:pStyle w:val="TOC3"/>
        <w:tabs>
          <w:tab w:val="left" w:pos="1320"/>
          <w:tab w:val="right" w:leader="dot" w:pos="8777"/>
        </w:tabs>
        <w:rPr>
          <w:ins w:id="94" w:author="phuong vu" w:date="2018-11-22T15:01:00Z"/>
          <w:rFonts w:asciiTheme="minorHAnsi" w:eastAsiaTheme="minorEastAsia" w:hAnsiTheme="minorHAnsi" w:cstheme="minorBidi"/>
          <w:noProof/>
          <w:sz w:val="22"/>
          <w:szCs w:val="22"/>
          <w:lang w:val="en-US"/>
        </w:rPr>
      </w:pPr>
      <w:ins w:id="95" w:author="phuong vu" w:date="2018-11-22T15:01:00Z">
        <w:r>
          <w:rPr>
            <w:noProof/>
          </w:rPr>
          <w:t>1.6.6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_Toc530662492 \h </w:instrText>
        </w:r>
        <w:r>
          <w:rPr>
            <w:noProof/>
          </w:rPr>
        </w:r>
      </w:ins>
      <w:r>
        <w:rPr>
          <w:noProof/>
        </w:rPr>
        <w:fldChar w:fldCharType="separate"/>
      </w:r>
      <w:ins w:id="96" w:author="phuong vu" w:date="2018-11-22T15:01:00Z">
        <w:r>
          <w:rPr>
            <w:noProof/>
          </w:rPr>
          <w:t>26</w:t>
        </w:r>
        <w:r>
          <w:rPr>
            <w:noProof/>
          </w:rPr>
          <w:fldChar w:fldCharType="end"/>
        </w:r>
      </w:ins>
    </w:p>
    <w:p w14:paraId="34F9DE2A" w14:textId="2B9421CD" w:rsidR="00F72520" w:rsidRDefault="00F72520">
      <w:pPr>
        <w:pStyle w:val="TOC3"/>
        <w:tabs>
          <w:tab w:val="left" w:pos="1320"/>
          <w:tab w:val="right" w:leader="dot" w:pos="8777"/>
        </w:tabs>
        <w:rPr>
          <w:ins w:id="97" w:author="phuong vu" w:date="2018-11-22T15:01:00Z"/>
          <w:rFonts w:asciiTheme="minorHAnsi" w:eastAsiaTheme="minorEastAsia" w:hAnsiTheme="minorHAnsi" w:cstheme="minorBidi"/>
          <w:noProof/>
          <w:sz w:val="22"/>
          <w:szCs w:val="22"/>
          <w:lang w:val="en-US"/>
        </w:rPr>
      </w:pPr>
      <w:ins w:id="98" w:author="phuong vu" w:date="2018-11-22T15:01:00Z">
        <w:r>
          <w:rPr>
            <w:noProof/>
          </w:rPr>
          <w:lastRenderedPageBreak/>
          <w:t>1.6.7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_Toc530662493 \h </w:instrText>
        </w:r>
        <w:r>
          <w:rPr>
            <w:noProof/>
          </w:rPr>
        </w:r>
      </w:ins>
      <w:r>
        <w:rPr>
          <w:noProof/>
        </w:rPr>
        <w:fldChar w:fldCharType="separate"/>
      </w:r>
      <w:ins w:id="99" w:author="phuong vu" w:date="2018-11-22T15:01:00Z">
        <w:r>
          <w:rPr>
            <w:noProof/>
          </w:rPr>
          <w:t>26</w:t>
        </w:r>
        <w:r>
          <w:rPr>
            <w:noProof/>
          </w:rPr>
          <w:fldChar w:fldCharType="end"/>
        </w:r>
      </w:ins>
    </w:p>
    <w:p w14:paraId="70CCC447" w14:textId="7C61C493" w:rsidR="00F72520" w:rsidRDefault="00F72520">
      <w:pPr>
        <w:pStyle w:val="TOC3"/>
        <w:tabs>
          <w:tab w:val="left" w:pos="1320"/>
          <w:tab w:val="right" w:leader="dot" w:pos="8777"/>
        </w:tabs>
        <w:rPr>
          <w:ins w:id="100" w:author="phuong vu" w:date="2018-11-22T15:01:00Z"/>
          <w:rFonts w:asciiTheme="minorHAnsi" w:eastAsiaTheme="minorEastAsia" w:hAnsiTheme="minorHAnsi" w:cstheme="minorBidi"/>
          <w:noProof/>
          <w:sz w:val="22"/>
          <w:szCs w:val="22"/>
          <w:lang w:val="en-US"/>
        </w:rPr>
      </w:pPr>
      <w:ins w:id="101" w:author="phuong vu" w:date="2018-11-22T15:01:00Z">
        <w:r>
          <w:rPr>
            <w:noProof/>
          </w:rPr>
          <w:t>1.6.8</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_Toc530662494 \h </w:instrText>
        </w:r>
        <w:r>
          <w:rPr>
            <w:noProof/>
          </w:rPr>
        </w:r>
      </w:ins>
      <w:r>
        <w:rPr>
          <w:noProof/>
        </w:rPr>
        <w:fldChar w:fldCharType="separate"/>
      </w:r>
      <w:ins w:id="102" w:author="phuong vu" w:date="2018-11-22T15:01:00Z">
        <w:r>
          <w:rPr>
            <w:noProof/>
          </w:rPr>
          <w:t>27</w:t>
        </w:r>
        <w:r>
          <w:rPr>
            <w:noProof/>
          </w:rPr>
          <w:fldChar w:fldCharType="end"/>
        </w:r>
      </w:ins>
    </w:p>
    <w:p w14:paraId="7A92BB85" w14:textId="3EE0643D" w:rsidR="00F72520" w:rsidRDefault="00F72520">
      <w:pPr>
        <w:pStyle w:val="TOC3"/>
        <w:tabs>
          <w:tab w:val="left" w:pos="1320"/>
          <w:tab w:val="right" w:leader="dot" w:pos="8777"/>
        </w:tabs>
        <w:rPr>
          <w:ins w:id="103" w:author="phuong vu" w:date="2018-11-22T15:01:00Z"/>
          <w:rFonts w:asciiTheme="minorHAnsi" w:eastAsiaTheme="minorEastAsia" w:hAnsiTheme="minorHAnsi" w:cstheme="minorBidi"/>
          <w:noProof/>
          <w:sz w:val="22"/>
          <w:szCs w:val="22"/>
          <w:lang w:val="en-US"/>
        </w:rPr>
      </w:pPr>
      <w:ins w:id="104" w:author="phuong vu" w:date="2018-11-22T15:01:00Z">
        <w:r>
          <w:rPr>
            <w:noProof/>
          </w:rPr>
          <w:t>1.6.9</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_Toc530662495 \h </w:instrText>
        </w:r>
        <w:r>
          <w:rPr>
            <w:noProof/>
          </w:rPr>
        </w:r>
      </w:ins>
      <w:r>
        <w:rPr>
          <w:noProof/>
        </w:rPr>
        <w:fldChar w:fldCharType="separate"/>
      </w:r>
      <w:ins w:id="105" w:author="phuong vu" w:date="2018-11-22T15:01:00Z">
        <w:r>
          <w:rPr>
            <w:noProof/>
          </w:rPr>
          <w:t>28</w:t>
        </w:r>
        <w:r>
          <w:rPr>
            <w:noProof/>
          </w:rPr>
          <w:fldChar w:fldCharType="end"/>
        </w:r>
      </w:ins>
    </w:p>
    <w:p w14:paraId="6A30D486" w14:textId="125E9D77" w:rsidR="00F72520" w:rsidRDefault="00F72520">
      <w:pPr>
        <w:pStyle w:val="TOC3"/>
        <w:tabs>
          <w:tab w:val="left" w:pos="1320"/>
          <w:tab w:val="right" w:leader="dot" w:pos="8777"/>
        </w:tabs>
        <w:rPr>
          <w:ins w:id="106" w:author="phuong vu" w:date="2018-11-22T15:01:00Z"/>
          <w:rFonts w:asciiTheme="minorHAnsi" w:eastAsiaTheme="minorEastAsia" w:hAnsiTheme="minorHAnsi" w:cstheme="minorBidi"/>
          <w:noProof/>
          <w:sz w:val="22"/>
          <w:szCs w:val="22"/>
          <w:lang w:val="en-US"/>
        </w:rPr>
      </w:pPr>
      <w:ins w:id="107" w:author="phuong vu" w:date="2018-11-22T15:01:00Z">
        <w:r>
          <w:rPr>
            <w:noProof/>
          </w:rPr>
          <w:t>1.6.10</w:t>
        </w:r>
        <w:r>
          <w:rPr>
            <w:rFonts w:asciiTheme="minorHAnsi" w:eastAsiaTheme="minorEastAsia" w:hAnsiTheme="minorHAnsi" w:cstheme="minorBidi"/>
            <w:noProof/>
            <w:sz w:val="22"/>
            <w:szCs w:val="22"/>
            <w:lang w:val="en-US"/>
          </w:rPr>
          <w:tab/>
        </w:r>
        <w:r>
          <w:rPr>
            <w:noProof/>
          </w:rPr>
          <w:t>Đăng kí tài khoản khách hàng</w:t>
        </w:r>
        <w:r>
          <w:rPr>
            <w:noProof/>
          </w:rPr>
          <w:tab/>
        </w:r>
        <w:r>
          <w:rPr>
            <w:noProof/>
          </w:rPr>
          <w:fldChar w:fldCharType="begin"/>
        </w:r>
        <w:r>
          <w:rPr>
            <w:noProof/>
          </w:rPr>
          <w:instrText xml:space="preserve"> PAGEREF _Toc530662496 \h </w:instrText>
        </w:r>
        <w:r>
          <w:rPr>
            <w:noProof/>
          </w:rPr>
        </w:r>
      </w:ins>
      <w:r>
        <w:rPr>
          <w:noProof/>
        </w:rPr>
        <w:fldChar w:fldCharType="separate"/>
      </w:r>
      <w:ins w:id="108" w:author="phuong vu" w:date="2018-11-22T15:01:00Z">
        <w:r>
          <w:rPr>
            <w:noProof/>
          </w:rPr>
          <w:t>28</w:t>
        </w:r>
        <w:r>
          <w:rPr>
            <w:noProof/>
          </w:rPr>
          <w:fldChar w:fldCharType="end"/>
        </w:r>
      </w:ins>
    </w:p>
    <w:p w14:paraId="6E561894" w14:textId="108170EA" w:rsidR="00F72520" w:rsidRDefault="00F72520">
      <w:pPr>
        <w:pStyle w:val="TOC2"/>
        <w:tabs>
          <w:tab w:val="left" w:pos="880"/>
          <w:tab w:val="right" w:leader="dot" w:pos="8777"/>
        </w:tabs>
        <w:rPr>
          <w:ins w:id="109" w:author="phuong vu" w:date="2018-11-22T15:01:00Z"/>
          <w:rFonts w:asciiTheme="minorHAnsi" w:eastAsiaTheme="minorEastAsia" w:hAnsiTheme="minorHAnsi" w:cstheme="minorBidi"/>
          <w:noProof/>
          <w:sz w:val="22"/>
          <w:szCs w:val="22"/>
          <w:lang w:val="en-US"/>
        </w:rPr>
      </w:pPr>
      <w:ins w:id="110" w:author="phuong vu" w:date="2018-11-22T15:01:00Z">
        <w:r>
          <w:rPr>
            <w:noProof/>
          </w:rPr>
          <w:t>1.7</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_Toc530662497 \h </w:instrText>
        </w:r>
        <w:r>
          <w:rPr>
            <w:noProof/>
          </w:rPr>
        </w:r>
      </w:ins>
      <w:r>
        <w:rPr>
          <w:noProof/>
        </w:rPr>
        <w:fldChar w:fldCharType="separate"/>
      </w:r>
      <w:ins w:id="111" w:author="phuong vu" w:date="2018-11-22T15:01:00Z">
        <w:r>
          <w:rPr>
            <w:noProof/>
          </w:rPr>
          <w:t>30</w:t>
        </w:r>
        <w:r>
          <w:rPr>
            <w:noProof/>
          </w:rPr>
          <w:fldChar w:fldCharType="end"/>
        </w:r>
      </w:ins>
    </w:p>
    <w:p w14:paraId="77F9E84A" w14:textId="606FBCCB" w:rsidR="00F72520" w:rsidRDefault="00F72520">
      <w:pPr>
        <w:pStyle w:val="TOC2"/>
        <w:tabs>
          <w:tab w:val="left" w:pos="880"/>
          <w:tab w:val="right" w:leader="dot" w:pos="8777"/>
        </w:tabs>
        <w:rPr>
          <w:ins w:id="112" w:author="phuong vu" w:date="2018-11-22T15:01:00Z"/>
          <w:rFonts w:asciiTheme="minorHAnsi" w:eastAsiaTheme="minorEastAsia" w:hAnsiTheme="minorHAnsi" w:cstheme="minorBidi"/>
          <w:noProof/>
          <w:sz w:val="22"/>
          <w:szCs w:val="22"/>
          <w:lang w:val="en-US"/>
        </w:rPr>
      </w:pPr>
      <w:ins w:id="113" w:author="phuong vu" w:date="2018-11-22T15:01:00Z">
        <w:r>
          <w:rPr>
            <w:noProof/>
          </w:rPr>
          <w:t>1.8</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_Toc530662498 \h </w:instrText>
        </w:r>
        <w:r>
          <w:rPr>
            <w:noProof/>
          </w:rPr>
        </w:r>
      </w:ins>
      <w:r>
        <w:rPr>
          <w:noProof/>
        </w:rPr>
        <w:fldChar w:fldCharType="separate"/>
      </w:r>
      <w:ins w:id="114" w:author="phuong vu" w:date="2018-11-22T15:01:00Z">
        <w:r>
          <w:rPr>
            <w:noProof/>
          </w:rPr>
          <w:t>30</w:t>
        </w:r>
        <w:r>
          <w:rPr>
            <w:noProof/>
          </w:rPr>
          <w:fldChar w:fldCharType="end"/>
        </w:r>
      </w:ins>
    </w:p>
    <w:p w14:paraId="495148E8" w14:textId="24D42D6B" w:rsidR="00F72520" w:rsidRDefault="00F72520">
      <w:pPr>
        <w:pStyle w:val="TOC2"/>
        <w:tabs>
          <w:tab w:val="left" w:pos="880"/>
          <w:tab w:val="right" w:leader="dot" w:pos="8777"/>
        </w:tabs>
        <w:rPr>
          <w:ins w:id="115" w:author="phuong vu" w:date="2018-11-22T15:01:00Z"/>
          <w:rFonts w:asciiTheme="minorHAnsi" w:eastAsiaTheme="minorEastAsia" w:hAnsiTheme="minorHAnsi" w:cstheme="minorBidi"/>
          <w:noProof/>
          <w:sz w:val="22"/>
          <w:szCs w:val="22"/>
          <w:lang w:val="en-US"/>
        </w:rPr>
      </w:pPr>
      <w:ins w:id="116" w:author="phuong vu" w:date="2018-11-22T15:01:00Z">
        <w:r>
          <w:rPr>
            <w:noProof/>
          </w:rPr>
          <w:t>1.9</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_Toc530662499 \h </w:instrText>
        </w:r>
        <w:r>
          <w:rPr>
            <w:noProof/>
          </w:rPr>
        </w:r>
      </w:ins>
      <w:r>
        <w:rPr>
          <w:noProof/>
        </w:rPr>
        <w:fldChar w:fldCharType="separate"/>
      </w:r>
      <w:ins w:id="117" w:author="phuong vu" w:date="2018-11-22T15:01:00Z">
        <w:r>
          <w:rPr>
            <w:noProof/>
          </w:rPr>
          <w:t>30</w:t>
        </w:r>
        <w:r>
          <w:rPr>
            <w:noProof/>
          </w:rPr>
          <w:fldChar w:fldCharType="end"/>
        </w:r>
      </w:ins>
    </w:p>
    <w:p w14:paraId="4E66C705" w14:textId="2BE7CA8A" w:rsidR="00F72520" w:rsidRDefault="00F72520">
      <w:pPr>
        <w:pStyle w:val="TOC1"/>
        <w:tabs>
          <w:tab w:val="left" w:pos="1540"/>
          <w:tab w:val="right" w:leader="dot" w:pos="8777"/>
        </w:tabs>
        <w:rPr>
          <w:ins w:id="118" w:author="phuong vu" w:date="2018-11-22T15:01:00Z"/>
          <w:rFonts w:asciiTheme="minorHAnsi" w:eastAsiaTheme="minorEastAsia" w:hAnsiTheme="minorHAnsi" w:cstheme="minorBidi"/>
          <w:noProof/>
          <w:sz w:val="22"/>
          <w:szCs w:val="22"/>
          <w:lang w:val="en-US"/>
        </w:rPr>
      </w:pPr>
      <w:ins w:id="119" w:author="phuong vu" w:date="2018-11-22T15:01: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_Toc530662500 \h </w:instrText>
        </w:r>
        <w:r>
          <w:rPr>
            <w:noProof/>
          </w:rPr>
        </w:r>
      </w:ins>
      <w:r>
        <w:rPr>
          <w:noProof/>
        </w:rPr>
        <w:fldChar w:fldCharType="separate"/>
      </w:r>
      <w:ins w:id="120" w:author="phuong vu" w:date="2018-11-22T15:01:00Z">
        <w:r>
          <w:rPr>
            <w:noProof/>
          </w:rPr>
          <w:t>31</w:t>
        </w:r>
        <w:r>
          <w:rPr>
            <w:noProof/>
          </w:rPr>
          <w:fldChar w:fldCharType="end"/>
        </w:r>
      </w:ins>
    </w:p>
    <w:p w14:paraId="57EDE361" w14:textId="50FC0E50" w:rsidR="00F72520" w:rsidRDefault="00F72520">
      <w:pPr>
        <w:pStyle w:val="TOC2"/>
        <w:tabs>
          <w:tab w:val="left" w:pos="880"/>
          <w:tab w:val="right" w:leader="dot" w:pos="8777"/>
        </w:tabs>
        <w:rPr>
          <w:ins w:id="121" w:author="phuong vu" w:date="2018-11-22T15:01:00Z"/>
          <w:rFonts w:asciiTheme="minorHAnsi" w:eastAsiaTheme="minorEastAsia" w:hAnsiTheme="minorHAnsi" w:cstheme="minorBidi"/>
          <w:noProof/>
          <w:sz w:val="22"/>
          <w:szCs w:val="22"/>
          <w:lang w:val="en-US"/>
        </w:rPr>
      </w:pPr>
      <w:ins w:id="122" w:author="phuong vu" w:date="2018-11-22T15:01: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DF13D0">
          <w:rPr>
            <w:noProof/>
            <w:vertAlign w:val="superscript"/>
          </w:rPr>
          <w:t>[1]</w:t>
        </w:r>
        <w:r>
          <w:rPr>
            <w:noProof/>
          </w:rPr>
          <w:tab/>
        </w:r>
        <w:r>
          <w:rPr>
            <w:noProof/>
          </w:rPr>
          <w:fldChar w:fldCharType="begin"/>
        </w:r>
        <w:r>
          <w:rPr>
            <w:noProof/>
          </w:rPr>
          <w:instrText xml:space="preserve"> PAGEREF _Toc530662501 \h </w:instrText>
        </w:r>
        <w:r>
          <w:rPr>
            <w:noProof/>
          </w:rPr>
        </w:r>
      </w:ins>
      <w:r>
        <w:rPr>
          <w:noProof/>
        </w:rPr>
        <w:fldChar w:fldCharType="separate"/>
      </w:r>
      <w:ins w:id="123" w:author="phuong vu" w:date="2018-11-22T15:01:00Z">
        <w:r>
          <w:rPr>
            <w:noProof/>
          </w:rPr>
          <w:t>31</w:t>
        </w:r>
        <w:r>
          <w:rPr>
            <w:noProof/>
          </w:rPr>
          <w:fldChar w:fldCharType="end"/>
        </w:r>
      </w:ins>
    </w:p>
    <w:p w14:paraId="5C38F4E6" w14:textId="03C44B65" w:rsidR="00F72520" w:rsidRDefault="00F72520">
      <w:pPr>
        <w:pStyle w:val="TOC2"/>
        <w:tabs>
          <w:tab w:val="left" w:pos="880"/>
          <w:tab w:val="right" w:leader="dot" w:pos="8777"/>
        </w:tabs>
        <w:rPr>
          <w:ins w:id="124" w:author="phuong vu" w:date="2018-11-22T15:01:00Z"/>
          <w:rFonts w:asciiTheme="minorHAnsi" w:eastAsiaTheme="minorEastAsia" w:hAnsiTheme="minorHAnsi" w:cstheme="minorBidi"/>
          <w:noProof/>
          <w:sz w:val="22"/>
          <w:szCs w:val="22"/>
          <w:lang w:val="en-US"/>
        </w:rPr>
      </w:pPr>
      <w:ins w:id="125" w:author="phuong vu" w:date="2018-11-22T15:01: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DF13D0">
          <w:rPr>
            <w:noProof/>
            <w:vertAlign w:val="superscript"/>
          </w:rPr>
          <w:t>[2]</w:t>
        </w:r>
        <w:r>
          <w:rPr>
            <w:noProof/>
          </w:rPr>
          <w:tab/>
        </w:r>
        <w:r>
          <w:rPr>
            <w:noProof/>
          </w:rPr>
          <w:fldChar w:fldCharType="begin"/>
        </w:r>
        <w:r>
          <w:rPr>
            <w:noProof/>
          </w:rPr>
          <w:instrText xml:space="preserve"> PAGEREF _Toc530662502 \h </w:instrText>
        </w:r>
        <w:r>
          <w:rPr>
            <w:noProof/>
          </w:rPr>
        </w:r>
      </w:ins>
      <w:r>
        <w:rPr>
          <w:noProof/>
        </w:rPr>
        <w:fldChar w:fldCharType="separate"/>
      </w:r>
      <w:ins w:id="126" w:author="phuong vu" w:date="2018-11-22T15:01:00Z">
        <w:r>
          <w:rPr>
            <w:noProof/>
          </w:rPr>
          <w:t>31</w:t>
        </w:r>
        <w:r>
          <w:rPr>
            <w:noProof/>
          </w:rPr>
          <w:fldChar w:fldCharType="end"/>
        </w:r>
      </w:ins>
    </w:p>
    <w:p w14:paraId="101814A4" w14:textId="53BFCFD1" w:rsidR="00F72520" w:rsidRDefault="00F72520">
      <w:pPr>
        <w:pStyle w:val="TOC2"/>
        <w:tabs>
          <w:tab w:val="left" w:pos="880"/>
          <w:tab w:val="right" w:leader="dot" w:pos="8777"/>
        </w:tabs>
        <w:rPr>
          <w:ins w:id="127" w:author="phuong vu" w:date="2018-11-22T15:01:00Z"/>
          <w:rFonts w:asciiTheme="minorHAnsi" w:eastAsiaTheme="minorEastAsia" w:hAnsiTheme="minorHAnsi" w:cstheme="minorBidi"/>
          <w:noProof/>
          <w:sz w:val="22"/>
          <w:szCs w:val="22"/>
          <w:lang w:val="en-US"/>
        </w:rPr>
      </w:pPr>
      <w:ins w:id="128" w:author="phuong vu" w:date="2018-11-22T15:01:00Z">
        <w:r w:rsidRPr="00DF13D0">
          <w:rPr>
            <w:noProof/>
            <w:lang w:val="da-DK"/>
          </w:rPr>
          <w:t>2.3</w:t>
        </w:r>
        <w:r>
          <w:rPr>
            <w:rFonts w:asciiTheme="minorHAnsi" w:eastAsiaTheme="minorEastAsia" w:hAnsiTheme="minorHAnsi" w:cstheme="minorBidi"/>
            <w:noProof/>
            <w:sz w:val="22"/>
            <w:szCs w:val="22"/>
            <w:lang w:val="en-US"/>
          </w:rPr>
          <w:tab/>
        </w:r>
        <w:r w:rsidRPr="00DF13D0">
          <w:rPr>
            <w:noProof/>
            <w:lang w:val="da-DK"/>
          </w:rPr>
          <w:t xml:space="preserve">Tìm hiểu về Postgraphile </w:t>
        </w:r>
        <w:r w:rsidRPr="00DF13D0">
          <w:rPr>
            <w:noProof/>
            <w:vertAlign w:val="superscript"/>
            <w:lang w:val="da-DK"/>
          </w:rPr>
          <w:t>[3][4]</w:t>
        </w:r>
        <w:r>
          <w:rPr>
            <w:noProof/>
          </w:rPr>
          <w:tab/>
        </w:r>
        <w:r>
          <w:rPr>
            <w:noProof/>
          </w:rPr>
          <w:fldChar w:fldCharType="begin"/>
        </w:r>
        <w:r>
          <w:rPr>
            <w:noProof/>
          </w:rPr>
          <w:instrText xml:space="preserve"> PAGEREF _Toc530662503 \h </w:instrText>
        </w:r>
        <w:r>
          <w:rPr>
            <w:noProof/>
          </w:rPr>
        </w:r>
      </w:ins>
      <w:r>
        <w:rPr>
          <w:noProof/>
        </w:rPr>
        <w:fldChar w:fldCharType="separate"/>
      </w:r>
      <w:ins w:id="129" w:author="phuong vu" w:date="2018-11-22T15:01:00Z">
        <w:r>
          <w:rPr>
            <w:noProof/>
          </w:rPr>
          <w:t>33</w:t>
        </w:r>
        <w:r>
          <w:rPr>
            <w:noProof/>
          </w:rPr>
          <w:fldChar w:fldCharType="end"/>
        </w:r>
      </w:ins>
    </w:p>
    <w:p w14:paraId="06DC9F70" w14:textId="686B7593" w:rsidR="00F72520" w:rsidRDefault="00F72520">
      <w:pPr>
        <w:pStyle w:val="TOC2"/>
        <w:tabs>
          <w:tab w:val="left" w:pos="880"/>
          <w:tab w:val="right" w:leader="dot" w:pos="8777"/>
        </w:tabs>
        <w:rPr>
          <w:ins w:id="130" w:author="phuong vu" w:date="2018-11-22T15:01:00Z"/>
          <w:rFonts w:asciiTheme="minorHAnsi" w:eastAsiaTheme="minorEastAsia" w:hAnsiTheme="minorHAnsi" w:cstheme="minorBidi"/>
          <w:noProof/>
          <w:sz w:val="22"/>
          <w:szCs w:val="22"/>
          <w:lang w:val="en-US"/>
        </w:rPr>
      </w:pPr>
      <w:ins w:id="131" w:author="phuong vu" w:date="2018-11-22T15:01: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DF13D0">
          <w:rPr>
            <w:noProof/>
            <w:vertAlign w:val="superscript"/>
          </w:rPr>
          <w:t>[5]</w:t>
        </w:r>
        <w:r>
          <w:rPr>
            <w:noProof/>
          </w:rPr>
          <w:tab/>
        </w:r>
        <w:r>
          <w:rPr>
            <w:noProof/>
          </w:rPr>
          <w:fldChar w:fldCharType="begin"/>
        </w:r>
        <w:r>
          <w:rPr>
            <w:noProof/>
          </w:rPr>
          <w:instrText xml:space="preserve"> PAGEREF _Toc530662504 \h </w:instrText>
        </w:r>
        <w:r>
          <w:rPr>
            <w:noProof/>
          </w:rPr>
        </w:r>
      </w:ins>
      <w:r>
        <w:rPr>
          <w:noProof/>
        </w:rPr>
        <w:fldChar w:fldCharType="separate"/>
      </w:r>
      <w:ins w:id="132" w:author="phuong vu" w:date="2018-11-22T15:01:00Z">
        <w:r>
          <w:rPr>
            <w:noProof/>
          </w:rPr>
          <w:t>34</w:t>
        </w:r>
        <w:r>
          <w:rPr>
            <w:noProof/>
          </w:rPr>
          <w:fldChar w:fldCharType="end"/>
        </w:r>
      </w:ins>
    </w:p>
    <w:p w14:paraId="58DD4694" w14:textId="000969DA" w:rsidR="00F72520" w:rsidRDefault="00F72520">
      <w:pPr>
        <w:pStyle w:val="TOC2"/>
        <w:tabs>
          <w:tab w:val="left" w:pos="880"/>
          <w:tab w:val="right" w:leader="dot" w:pos="8777"/>
        </w:tabs>
        <w:rPr>
          <w:ins w:id="133" w:author="phuong vu" w:date="2018-11-22T15:01:00Z"/>
          <w:rFonts w:asciiTheme="minorHAnsi" w:eastAsiaTheme="minorEastAsia" w:hAnsiTheme="minorHAnsi" w:cstheme="minorBidi"/>
          <w:noProof/>
          <w:sz w:val="22"/>
          <w:szCs w:val="22"/>
          <w:lang w:val="en-US"/>
        </w:rPr>
      </w:pPr>
      <w:ins w:id="134" w:author="phuong vu" w:date="2018-11-22T15:01: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DF13D0">
          <w:rPr>
            <w:noProof/>
            <w:vertAlign w:val="superscript"/>
          </w:rPr>
          <w:t>[6]</w:t>
        </w:r>
        <w:r>
          <w:rPr>
            <w:noProof/>
          </w:rPr>
          <w:tab/>
        </w:r>
        <w:r>
          <w:rPr>
            <w:noProof/>
          </w:rPr>
          <w:fldChar w:fldCharType="begin"/>
        </w:r>
        <w:r>
          <w:rPr>
            <w:noProof/>
          </w:rPr>
          <w:instrText xml:space="preserve"> PAGEREF _Toc530662505 \h </w:instrText>
        </w:r>
        <w:r>
          <w:rPr>
            <w:noProof/>
          </w:rPr>
        </w:r>
      </w:ins>
      <w:r>
        <w:rPr>
          <w:noProof/>
        </w:rPr>
        <w:fldChar w:fldCharType="separate"/>
      </w:r>
      <w:ins w:id="135" w:author="phuong vu" w:date="2018-11-22T15:01:00Z">
        <w:r>
          <w:rPr>
            <w:noProof/>
          </w:rPr>
          <w:t>34</w:t>
        </w:r>
        <w:r>
          <w:rPr>
            <w:noProof/>
          </w:rPr>
          <w:fldChar w:fldCharType="end"/>
        </w:r>
      </w:ins>
    </w:p>
    <w:p w14:paraId="3BE99321" w14:textId="3E9A48ED" w:rsidR="00F72520" w:rsidRDefault="00F72520">
      <w:pPr>
        <w:pStyle w:val="TOC2"/>
        <w:tabs>
          <w:tab w:val="left" w:pos="880"/>
          <w:tab w:val="right" w:leader="dot" w:pos="8777"/>
        </w:tabs>
        <w:rPr>
          <w:ins w:id="136" w:author="phuong vu" w:date="2018-11-22T15:01:00Z"/>
          <w:rFonts w:asciiTheme="minorHAnsi" w:eastAsiaTheme="minorEastAsia" w:hAnsiTheme="minorHAnsi" w:cstheme="minorBidi"/>
          <w:noProof/>
          <w:sz w:val="22"/>
          <w:szCs w:val="22"/>
          <w:lang w:val="en-US"/>
        </w:rPr>
      </w:pPr>
      <w:ins w:id="137" w:author="phuong vu" w:date="2018-11-22T15:01: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DF13D0">
          <w:rPr>
            <w:noProof/>
            <w:vertAlign w:val="superscript"/>
          </w:rPr>
          <w:t>[7]</w:t>
        </w:r>
        <w:r>
          <w:rPr>
            <w:noProof/>
          </w:rPr>
          <w:tab/>
        </w:r>
        <w:r>
          <w:rPr>
            <w:noProof/>
          </w:rPr>
          <w:fldChar w:fldCharType="begin"/>
        </w:r>
        <w:r>
          <w:rPr>
            <w:noProof/>
          </w:rPr>
          <w:instrText xml:space="preserve"> PAGEREF _Toc530662506 \h </w:instrText>
        </w:r>
        <w:r>
          <w:rPr>
            <w:noProof/>
          </w:rPr>
        </w:r>
      </w:ins>
      <w:r>
        <w:rPr>
          <w:noProof/>
        </w:rPr>
        <w:fldChar w:fldCharType="separate"/>
      </w:r>
      <w:ins w:id="138" w:author="phuong vu" w:date="2018-11-22T15:01:00Z">
        <w:r>
          <w:rPr>
            <w:noProof/>
          </w:rPr>
          <w:t>35</w:t>
        </w:r>
        <w:r>
          <w:rPr>
            <w:noProof/>
          </w:rPr>
          <w:fldChar w:fldCharType="end"/>
        </w:r>
      </w:ins>
    </w:p>
    <w:p w14:paraId="0ABE1A08" w14:textId="60D48FC6" w:rsidR="00F72520" w:rsidRDefault="00F72520">
      <w:pPr>
        <w:pStyle w:val="TOC2"/>
        <w:tabs>
          <w:tab w:val="left" w:pos="880"/>
          <w:tab w:val="right" w:leader="dot" w:pos="8777"/>
        </w:tabs>
        <w:rPr>
          <w:ins w:id="139" w:author="phuong vu" w:date="2018-11-22T15:01:00Z"/>
          <w:rFonts w:asciiTheme="minorHAnsi" w:eastAsiaTheme="minorEastAsia" w:hAnsiTheme="minorHAnsi" w:cstheme="minorBidi"/>
          <w:noProof/>
          <w:sz w:val="22"/>
          <w:szCs w:val="22"/>
          <w:lang w:val="en-US"/>
        </w:rPr>
      </w:pPr>
      <w:ins w:id="140" w:author="phuong vu" w:date="2018-11-22T15:01: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DF13D0">
          <w:rPr>
            <w:noProof/>
            <w:vertAlign w:val="superscript"/>
          </w:rPr>
          <w:t>[8]</w:t>
        </w:r>
        <w:r>
          <w:rPr>
            <w:noProof/>
          </w:rPr>
          <w:tab/>
        </w:r>
        <w:r>
          <w:rPr>
            <w:noProof/>
          </w:rPr>
          <w:fldChar w:fldCharType="begin"/>
        </w:r>
        <w:r>
          <w:rPr>
            <w:noProof/>
          </w:rPr>
          <w:instrText xml:space="preserve"> PAGEREF _Toc530662507 \h </w:instrText>
        </w:r>
        <w:r>
          <w:rPr>
            <w:noProof/>
          </w:rPr>
        </w:r>
      </w:ins>
      <w:r>
        <w:rPr>
          <w:noProof/>
        </w:rPr>
        <w:fldChar w:fldCharType="separate"/>
      </w:r>
      <w:ins w:id="141" w:author="phuong vu" w:date="2018-11-22T15:01:00Z">
        <w:r>
          <w:rPr>
            <w:noProof/>
          </w:rPr>
          <w:t>36</w:t>
        </w:r>
        <w:r>
          <w:rPr>
            <w:noProof/>
          </w:rPr>
          <w:fldChar w:fldCharType="end"/>
        </w:r>
      </w:ins>
    </w:p>
    <w:p w14:paraId="39F94B7F" w14:textId="45E05E85" w:rsidR="00F72520" w:rsidRDefault="00F72520">
      <w:pPr>
        <w:pStyle w:val="TOC2"/>
        <w:tabs>
          <w:tab w:val="left" w:pos="880"/>
          <w:tab w:val="right" w:leader="dot" w:pos="8777"/>
        </w:tabs>
        <w:rPr>
          <w:ins w:id="142" w:author="phuong vu" w:date="2018-11-22T15:01:00Z"/>
          <w:rFonts w:asciiTheme="minorHAnsi" w:eastAsiaTheme="minorEastAsia" w:hAnsiTheme="minorHAnsi" w:cstheme="minorBidi"/>
          <w:noProof/>
          <w:sz w:val="22"/>
          <w:szCs w:val="22"/>
          <w:lang w:val="en-US"/>
        </w:rPr>
      </w:pPr>
      <w:ins w:id="143" w:author="phuong vu" w:date="2018-11-22T15:01:00Z">
        <w:r w:rsidRPr="00DF13D0">
          <w:rPr>
            <w:noProof/>
            <w:lang w:val="en-US"/>
          </w:rPr>
          <w:t>2.8</w:t>
        </w:r>
        <w:r>
          <w:rPr>
            <w:rFonts w:asciiTheme="minorHAnsi" w:eastAsiaTheme="minorEastAsia" w:hAnsiTheme="minorHAnsi" w:cstheme="minorBidi"/>
            <w:noProof/>
            <w:sz w:val="22"/>
            <w:szCs w:val="22"/>
            <w:lang w:val="en-US"/>
          </w:rPr>
          <w:tab/>
        </w:r>
        <w:r w:rsidRPr="00DF13D0">
          <w:rPr>
            <w:noProof/>
            <w:lang w:val="en-US"/>
          </w:rPr>
          <w:t>Tìm hiểu về hàng đợi nhiều trạm phục vụ</w:t>
        </w:r>
        <w:r>
          <w:rPr>
            <w:noProof/>
          </w:rPr>
          <w:tab/>
        </w:r>
        <w:r>
          <w:rPr>
            <w:noProof/>
          </w:rPr>
          <w:fldChar w:fldCharType="begin"/>
        </w:r>
        <w:r>
          <w:rPr>
            <w:noProof/>
          </w:rPr>
          <w:instrText xml:space="preserve"> PAGEREF _Toc530662508 \h </w:instrText>
        </w:r>
        <w:r>
          <w:rPr>
            <w:noProof/>
          </w:rPr>
        </w:r>
      </w:ins>
      <w:r>
        <w:rPr>
          <w:noProof/>
        </w:rPr>
        <w:fldChar w:fldCharType="separate"/>
      </w:r>
      <w:ins w:id="144" w:author="phuong vu" w:date="2018-11-22T15:01:00Z">
        <w:r>
          <w:rPr>
            <w:noProof/>
          </w:rPr>
          <w:t>36</w:t>
        </w:r>
        <w:r>
          <w:rPr>
            <w:noProof/>
          </w:rPr>
          <w:fldChar w:fldCharType="end"/>
        </w:r>
      </w:ins>
    </w:p>
    <w:p w14:paraId="2BD20F85" w14:textId="79E424F4" w:rsidR="00F72520" w:rsidRDefault="00F72520">
      <w:pPr>
        <w:pStyle w:val="TOC1"/>
        <w:tabs>
          <w:tab w:val="left" w:pos="1540"/>
          <w:tab w:val="right" w:leader="dot" w:pos="8777"/>
        </w:tabs>
        <w:rPr>
          <w:ins w:id="145" w:author="phuong vu" w:date="2018-11-22T15:01:00Z"/>
          <w:rFonts w:asciiTheme="minorHAnsi" w:eastAsiaTheme="minorEastAsia" w:hAnsiTheme="minorHAnsi" w:cstheme="minorBidi"/>
          <w:noProof/>
          <w:sz w:val="22"/>
          <w:szCs w:val="22"/>
          <w:lang w:val="en-US"/>
        </w:rPr>
      </w:pPr>
      <w:ins w:id="146" w:author="phuong vu" w:date="2018-11-22T15:01: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_Toc530662885 \h </w:instrText>
        </w:r>
        <w:r>
          <w:rPr>
            <w:noProof/>
          </w:rPr>
        </w:r>
      </w:ins>
      <w:r>
        <w:rPr>
          <w:noProof/>
        </w:rPr>
        <w:fldChar w:fldCharType="separate"/>
      </w:r>
      <w:ins w:id="147" w:author="phuong vu" w:date="2018-11-22T15:01:00Z">
        <w:r>
          <w:rPr>
            <w:noProof/>
          </w:rPr>
          <w:t>38</w:t>
        </w:r>
        <w:r>
          <w:rPr>
            <w:noProof/>
          </w:rPr>
          <w:fldChar w:fldCharType="end"/>
        </w:r>
      </w:ins>
    </w:p>
    <w:p w14:paraId="34AA26A0" w14:textId="22FD54A1" w:rsidR="00F72520" w:rsidRDefault="00F72520">
      <w:pPr>
        <w:pStyle w:val="TOC3"/>
        <w:tabs>
          <w:tab w:val="left" w:pos="1320"/>
          <w:tab w:val="right" w:leader="dot" w:pos="8777"/>
        </w:tabs>
        <w:rPr>
          <w:ins w:id="148" w:author="phuong vu" w:date="2018-11-22T15:01:00Z"/>
          <w:rFonts w:asciiTheme="minorHAnsi" w:eastAsiaTheme="minorEastAsia" w:hAnsiTheme="minorHAnsi" w:cstheme="minorBidi"/>
          <w:noProof/>
          <w:sz w:val="22"/>
          <w:szCs w:val="22"/>
          <w:lang w:val="en-US"/>
        </w:rPr>
      </w:pPr>
      <w:ins w:id="149" w:author="phuong vu" w:date="2018-11-22T15:01: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_Toc530662886 \h </w:instrText>
        </w:r>
        <w:r>
          <w:rPr>
            <w:noProof/>
          </w:rPr>
        </w:r>
      </w:ins>
      <w:r>
        <w:rPr>
          <w:noProof/>
        </w:rPr>
        <w:fldChar w:fldCharType="separate"/>
      </w:r>
      <w:ins w:id="150" w:author="phuong vu" w:date="2018-11-22T15:01:00Z">
        <w:r>
          <w:rPr>
            <w:noProof/>
          </w:rPr>
          <w:t>38</w:t>
        </w:r>
        <w:r>
          <w:rPr>
            <w:noProof/>
          </w:rPr>
          <w:fldChar w:fldCharType="end"/>
        </w:r>
      </w:ins>
    </w:p>
    <w:p w14:paraId="7E98A2A3" w14:textId="0B4C5F57" w:rsidR="00F72520" w:rsidRDefault="00F72520">
      <w:pPr>
        <w:pStyle w:val="TOC3"/>
        <w:tabs>
          <w:tab w:val="left" w:pos="1320"/>
          <w:tab w:val="right" w:leader="dot" w:pos="8777"/>
        </w:tabs>
        <w:rPr>
          <w:ins w:id="151" w:author="phuong vu" w:date="2018-11-22T15:01:00Z"/>
          <w:rFonts w:asciiTheme="minorHAnsi" w:eastAsiaTheme="minorEastAsia" w:hAnsiTheme="minorHAnsi" w:cstheme="minorBidi"/>
          <w:noProof/>
          <w:sz w:val="22"/>
          <w:szCs w:val="22"/>
          <w:lang w:val="en-US"/>
        </w:rPr>
      </w:pPr>
      <w:ins w:id="152" w:author="phuong vu" w:date="2018-11-22T15:01:00Z">
        <w:r>
          <w:rPr>
            <w:noProof/>
          </w:rPr>
          <w:t>3.1.2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_Toc530662891 \h </w:instrText>
        </w:r>
        <w:r>
          <w:rPr>
            <w:noProof/>
          </w:rPr>
        </w:r>
      </w:ins>
      <w:r>
        <w:rPr>
          <w:noProof/>
        </w:rPr>
        <w:fldChar w:fldCharType="separate"/>
      </w:r>
      <w:ins w:id="153" w:author="phuong vu" w:date="2018-11-22T15:01:00Z">
        <w:r>
          <w:rPr>
            <w:noProof/>
          </w:rPr>
          <w:t>40</w:t>
        </w:r>
        <w:r>
          <w:rPr>
            <w:noProof/>
          </w:rPr>
          <w:fldChar w:fldCharType="end"/>
        </w:r>
      </w:ins>
    </w:p>
    <w:p w14:paraId="40A4313D" w14:textId="1FBC68D9" w:rsidR="00F72520" w:rsidRDefault="00F72520">
      <w:pPr>
        <w:pStyle w:val="TOC3"/>
        <w:tabs>
          <w:tab w:val="left" w:pos="1320"/>
          <w:tab w:val="right" w:leader="dot" w:pos="8777"/>
        </w:tabs>
        <w:rPr>
          <w:ins w:id="154" w:author="phuong vu" w:date="2018-11-22T15:01:00Z"/>
          <w:rFonts w:asciiTheme="minorHAnsi" w:eastAsiaTheme="minorEastAsia" w:hAnsiTheme="minorHAnsi" w:cstheme="minorBidi"/>
          <w:noProof/>
          <w:sz w:val="22"/>
          <w:szCs w:val="22"/>
          <w:lang w:val="en-US"/>
        </w:rPr>
      </w:pPr>
      <w:ins w:id="155" w:author="phuong vu" w:date="2018-11-22T15:01:00Z">
        <w:r>
          <w:rPr>
            <w:noProof/>
          </w:rPr>
          <w:t>3.1.3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_Toc530662892 \h </w:instrText>
        </w:r>
        <w:r>
          <w:rPr>
            <w:noProof/>
          </w:rPr>
        </w:r>
      </w:ins>
      <w:r>
        <w:rPr>
          <w:noProof/>
        </w:rPr>
        <w:fldChar w:fldCharType="separate"/>
      </w:r>
      <w:ins w:id="156" w:author="phuong vu" w:date="2018-11-22T15:01:00Z">
        <w:r>
          <w:rPr>
            <w:noProof/>
          </w:rPr>
          <w:t>41</w:t>
        </w:r>
        <w:r>
          <w:rPr>
            <w:noProof/>
          </w:rPr>
          <w:fldChar w:fldCharType="end"/>
        </w:r>
      </w:ins>
    </w:p>
    <w:p w14:paraId="7601CBE5" w14:textId="1E95FD49" w:rsidR="00F72520" w:rsidRDefault="00F72520">
      <w:pPr>
        <w:pStyle w:val="TOC3"/>
        <w:tabs>
          <w:tab w:val="left" w:pos="1320"/>
          <w:tab w:val="right" w:leader="dot" w:pos="8777"/>
        </w:tabs>
        <w:rPr>
          <w:ins w:id="157" w:author="phuong vu" w:date="2018-11-22T15:01:00Z"/>
          <w:rFonts w:asciiTheme="minorHAnsi" w:eastAsiaTheme="minorEastAsia" w:hAnsiTheme="minorHAnsi" w:cstheme="minorBidi"/>
          <w:noProof/>
          <w:sz w:val="22"/>
          <w:szCs w:val="22"/>
          <w:lang w:val="en-US"/>
        </w:rPr>
      </w:pPr>
      <w:ins w:id="158" w:author="phuong vu" w:date="2018-11-22T15:01:00Z">
        <w:r>
          <w:rPr>
            <w:noProof/>
          </w:rPr>
          <w:t>3.1.4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_Toc530662893 \h </w:instrText>
        </w:r>
        <w:r>
          <w:rPr>
            <w:noProof/>
          </w:rPr>
        </w:r>
      </w:ins>
      <w:r>
        <w:rPr>
          <w:noProof/>
        </w:rPr>
        <w:fldChar w:fldCharType="separate"/>
      </w:r>
      <w:ins w:id="159" w:author="phuong vu" w:date="2018-11-22T15:01:00Z">
        <w:r>
          <w:rPr>
            <w:noProof/>
          </w:rPr>
          <w:t>41</w:t>
        </w:r>
        <w:r>
          <w:rPr>
            <w:noProof/>
          </w:rPr>
          <w:fldChar w:fldCharType="end"/>
        </w:r>
      </w:ins>
    </w:p>
    <w:p w14:paraId="3DF80F1F" w14:textId="42E2FBFF" w:rsidR="00F72520" w:rsidRDefault="00F72520">
      <w:pPr>
        <w:pStyle w:val="TOC3"/>
        <w:tabs>
          <w:tab w:val="left" w:pos="1320"/>
          <w:tab w:val="right" w:leader="dot" w:pos="8777"/>
        </w:tabs>
        <w:rPr>
          <w:ins w:id="160" w:author="phuong vu" w:date="2018-11-22T15:01:00Z"/>
          <w:rFonts w:asciiTheme="minorHAnsi" w:eastAsiaTheme="minorEastAsia" w:hAnsiTheme="minorHAnsi" w:cstheme="minorBidi"/>
          <w:noProof/>
          <w:sz w:val="22"/>
          <w:szCs w:val="22"/>
          <w:lang w:val="en-US"/>
        </w:rPr>
      </w:pPr>
      <w:ins w:id="161" w:author="phuong vu" w:date="2018-11-22T15:01:00Z">
        <w:r>
          <w:rPr>
            <w:noProof/>
          </w:rPr>
          <w:t>3.1.5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_Toc530662895 \h </w:instrText>
        </w:r>
        <w:r>
          <w:rPr>
            <w:noProof/>
          </w:rPr>
        </w:r>
      </w:ins>
      <w:r>
        <w:rPr>
          <w:noProof/>
        </w:rPr>
        <w:fldChar w:fldCharType="separate"/>
      </w:r>
      <w:ins w:id="162" w:author="phuong vu" w:date="2018-11-22T15:01:00Z">
        <w:r>
          <w:rPr>
            <w:noProof/>
          </w:rPr>
          <w:t>44</w:t>
        </w:r>
        <w:r>
          <w:rPr>
            <w:noProof/>
          </w:rPr>
          <w:fldChar w:fldCharType="end"/>
        </w:r>
      </w:ins>
    </w:p>
    <w:p w14:paraId="7068E6B6" w14:textId="0EEEC979" w:rsidR="00F72520" w:rsidRDefault="00F72520">
      <w:pPr>
        <w:pStyle w:val="TOC4"/>
        <w:tabs>
          <w:tab w:val="left" w:pos="1760"/>
          <w:tab w:val="right" w:leader="dot" w:pos="8777"/>
        </w:tabs>
        <w:rPr>
          <w:ins w:id="163" w:author="phuong vu" w:date="2018-11-22T15:01:00Z"/>
          <w:rFonts w:asciiTheme="minorHAnsi" w:eastAsiaTheme="minorEastAsia" w:hAnsiTheme="minorHAnsi" w:cstheme="minorBidi"/>
          <w:noProof/>
          <w:sz w:val="22"/>
          <w:szCs w:val="22"/>
          <w:lang w:val="en-US"/>
        </w:rPr>
      </w:pPr>
      <w:ins w:id="164" w:author="phuong vu" w:date="2018-11-22T15:01:00Z">
        <w:r w:rsidRPr="00DF13D0">
          <w:rPr>
            <w:noProof/>
            <w:lang w:val="en-US"/>
          </w:rPr>
          <w:t>3.1.5.1</w:t>
        </w:r>
        <w:r>
          <w:rPr>
            <w:rFonts w:asciiTheme="minorHAnsi" w:eastAsiaTheme="minorEastAsia" w:hAnsiTheme="minorHAnsi" w:cstheme="minorBidi"/>
            <w:noProof/>
            <w:sz w:val="22"/>
            <w:szCs w:val="22"/>
            <w:lang w:val="en-US"/>
          </w:rPr>
          <w:tab/>
        </w:r>
        <w:r w:rsidRPr="00DF13D0">
          <w:rPr>
            <w:noProof/>
            <w:lang w:val="en-US"/>
          </w:rPr>
          <w:t>Quản lí đơn hàng</w:t>
        </w:r>
        <w:r>
          <w:rPr>
            <w:noProof/>
          </w:rPr>
          <w:tab/>
        </w:r>
        <w:r>
          <w:rPr>
            <w:noProof/>
          </w:rPr>
          <w:fldChar w:fldCharType="begin"/>
        </w:r>
        <w:r>
          <w:rPr>
            <w:noProof/>
          </w:rPr>
          <w:instrText xml:space="preserve"> PAGEREF _Toc530662896 \h </w:instrText>
        </w:r>
        <w:r>
          <w:rPr>
            <w:noProof/>
          </w:rPr>
        </w:r>
      </w:ins>
      <w:r>
        <w:rPr>
          <w:noProof/>
        </w:rPr>
        <w:fldChar w:fldCharType="separate"/>
      </w:r>
      <w:ins w:id="165" w:author="phuong vu" w:date="2018-11-22T15:01:00Z">
        <w:r>
          <w:rPr>
            <w:noProof/>
          </w:rPr>
          <w:t>44</w:t>
        </w:r>
        <w:r>
          <w:rPr>
            <w:noProof/>
          </w:rPr>
          <w:fldChar w:fldCharType="end"/>
        </w:r>
      </w:ins>
    </w:p>
    <w:p w14:paraId="0367B4C7" w14:textId="76E480F1" w:rsidR="00F72520" w:rsidRDefault="00F72520">
      <w:pPr>
        <w:pStyle w:val="TOC4"/>
        <w:tabs>
          <w:tab w:val="left" w:pos="1760"/>
          <w:tab w:val="right" w:leader="dot" w:pos="8777"/>
        </w:tabs>
        <w:rPr>
          <w:ins w:id="166" w:author="phuong vu" w:date="2018-11-22T15:01:00Z"/>
          <w:rFonts w:asciiTheme="minorHAnsi" w:eastAsiaTheme="minorEastAsia" w:hAnsiTheme="minorHAnsi" w:cstheme="minorBidi"/>
          <w:noProof/>
          <w:sz w:val="22"/>
          <w:szCs w:val="22"/>
          <w:lang w:val="en-US"/>
        </w:rPr>
      </w:pPr>
      <w:ins w:id="167" w:author="phuong vu" w:date="2018-11-22T15:01:00Z">
        <w:r w:rsidRPr="00DF13D0">
          <w:rPr>
            <w:noProof/>
            <w:lang w:val="en-US"/>
          </w:rPr>
          <w:t>3.1.5.2</w:t>
        </w:r>
        <w:r>
          <w:rPr>
            <w:rFonts w:asciiTheme="minorHAnsi" w:eastAsiaTheme="minorEastAsia" w:hAnsiTheme="minorHAnsi" w:cstheme="minorBidi"/>
            <w:noProof/>
            <w:sz w:val="22"/>
            <w:szCs w:val="22"/>
            <w:lang w:val="en-US"/>
          </w:rPr>
          <w:tab/>
        </w:r>
        <w:r w:rsidRPr="00DF13D0">
          <w:rPr>
            <w:noProof/>
            <w:lang w:val="en-US"/>
          </w:rPr>
          <w:t>Quản lí biên nhận</w:t>
        </w:r>
        <w:r>
          <w:rPr>
            <w:noProof/>
          </w:rPr>
          <w:tab/>
        </w:r>
        <w:r>
          <w:rPr>
            <w:noProof/>
          </w:rPr>
          <w:fldChar w:fldCharType="begin"/>
        </w:r>
        <w:r>
          <w:rPr>
            <w:noProof/>
          </w:rPr>
          <w:instrText xml:space="preserve"> PAGEREF _Toc530662897 \h </w:instrText>
        </w:r>
        <w:r>
          <w:rPr>
            <w:noProof/>
          </w:rPr>
        </w:r>
      </w:ins>
      <w:r>
        <w:rPr>
          <w:noProof/>
        </w:rPr>
        <w:fldChar w:fldCharType="separate"/>
      </w:r>
      <w:ins w:id="168" w:author="phuong vu" w:date="2018-11-22T15:01:00Z">
        <w:r>
          <w:rPr>
            <w:noProof/>
          </w:rPr>
          <w:t>55</w:t>
        </w:r>
        <w:r>
          <w:rPr>
            <w:noProof/>
          </w:rPr>
          <w:fldChar w:fldCharType="end"/>
        </w:r>
      </w:ins>
    </w:p>
    <w:p w14:paraId="3C8EF60F" w14:textId="1790B0A3" w:rsidR="00F72520" w:rsidRDefault="00F72520">
      <w:pPr>
        <w:pStyle w:val="TOC4"/>
        <w:tabs>
          <w:tab w:val="left" w:pos="1760"/>
          <w:tab w:val="right" w:leader="dot" w:pos="8777"/>
        </w:tabs>
        <w:rPr>
          <w:ins w:id="169" w:author="phuong vu" w:date="2018-11-22T15:01:00Z"/>
          <w:rFonts w:asciiTheme="minorHAnsi" w:eastAsiaTheme="minorEastAsia" w:hAnsiTheme="minorHAnsi" w:cstheme="minorBidi"/>
          <w:noProof/>
          <w:sz w:val="22"/>
          <w:szCs w:val="22"/>
          <w:lang w:val="en-US"/>
        </w:rPr>
      </w:pPr>
      <w:ins w:id="170" w:author="phuong vu" w:date="2018-11-22T15:01:00Z">
        <w:r w:rsidRPr="00DF13D0">
          <w:rPr>
            <w:noProof/>
            <w:lang w:val="en-US"/>
          </w:rPr>
          <w:t>3.1.5.3</w:t>
        </w:r>
        <w:r>
          <w:rPr>
            <w:rFonts w:asciiTheme="minorHAnsi" w:eastAsiaTheme="minorEastAsia" w:hAnsiTheme="minorHAnsi" w:cstheme="minorBidi"/>
            <w:noProof/>
            <w:sz w:val="22"/>
            <w:szCs w:val="22"/>
            <w:lang w:val="en-US"/>
          </w:rPr>
          <w:tab/>
        </w:r>
        <w:r w:rsidRPr="00DF13D0">
          <w:rPr>
            <w:noProof/>
            <w:lang w:val="en-US"/>
          </w:rPr>
          <w:t>Quản lí phân công xử lí đơn hàng</w:t>
        </w:r>
        <w:r>
          <w:rPr>
            <w:noProof/>
          </w:rPr>
          <w:tab/>
        </w:r>
        <w:r>
          <w:rPr>
            <w:noProof/>
          </w:rPr>
          <w:fldChar w:fldCharType="begin"/>
        </w:r>
        <w:r>
          <w:rPr>
            <w:noProof/>
          </w:rPr>
          <w:instrText xml:space="preserve"> PAGEREF _Toc530662898 \h </w:instrText>
        </w:r>
        <w:r>
          <w:rPr>
            <w:noProof/>
          </w:rPr>
        </w:r>
      </w:ins>
      <w:r>
        <w:rPr>
          <w:noProof/>
        </w:rPr>
        <w:fldChar w:fldCharType="separate"/>
      </w:r>
      <w:ins w:id="171" w:author="phuong vu" w:date="2018-11-22T15:01:00Z">
        <w:r>
          <w:rPr>
            <w:noProof/>
          </w:rPr>
          <w:t>64</w:t>
        </w:r>
        <w:r>
          <w:rPr>
            <w:noProof/>
          </w:rPr>
          <w:fldChar w:fldCharType="end"/>
        </w:r>
      </w:ins>
    </w:p>
    <w:p w14:paraId="53826707" w14:textId="0F0DB442" w:rsidR="00F72520" w:rsidRDefault="00F72520">
      <w:pPr>
        <w:pStyle w:val="TOC4"/>
        <w:tabs>
          <w:tab w:val="left" w:pos="1760"/>
          <w:tab w:val="right" w:leader="dot" w:pos="8777"/>
        </w:tabs>
        <w:rPr>
          <w:ins w:id="172" w:author="phuong vu" w:date="2018-11-22T15:01:00Z"/>
          <w:rFonts w:asciiTheme="minorHAnsi" w:eastAsiaTheme="minorEastAsia" w:hAnsiTheme="minorHAnsi" w:cstheme="minorBidi"/>
          <w:noProof/>
          <w:sz w:val="22"/>
          <w:szCs w:val="22"/>
          <w:lang w:val="en-US"/>
        </w:rPr>
      </w:pPr>
      <w:ins w:id="173" w:author="phuong vu" w:date="2018-11-22T15:01:00Z">
        <w:r w:rsidRPr="00DF13D0">
          <w:rPr>
            <w:noProof/>
            <w:lang w:val="en-US"/>
          </w:rPr>
          <w:t>3.1.5.4</w:t>
        </w:r>
        <w:r>
          <w:rPr>
            <w:rFonts w:asciiTheme="minorHAnsi" w:eastAsiaTheme="minorEastAsia" w:hAnsiTheme="minorHAnsi" w:cstheme="minorBidi"/>
            <w:noProof/>
            <w:sz w:val="22"/>
            <w:szCs w:val="22"/>
            <w:lang w:val="en-US"/>
          </w:rPr>
          <w:tab/>
        </w:r>
        <w:r w:rsidRPr="00DF13D0">
          <w:rPr>
            <w:noProof/>
            <w:lang w:val="en-US"/>
          </w:rPr>
          <w:t>Tạo đơn hàng</w:t>
        </w:r>
        <w:r>
          <w:rPr>
            <w:noProof/>
          </w:rPr>
          <w:tab/>
        </w:r>
        <w:r>
          <w:rPr>
            <w:noProof/>
          </w:rPr>
          <w:fldChar w:fldCharType="begin"/>
        </w:r>
        <w:r>
          <w:rPr>
            <w:noProof/>
          </w:rPr>
          <w:instrText xml:space="preserve"> PAGEREF _Toc530662899 \h </w:instrText>
        </w:r>
        <w:r>
          <w:rPr>
            <w:noProof/>
          </w:rPr>
        </w:r>
      </w:ins>
      <w:r>
        <w:rPr>
          <w:noProof/>
        </w:rPr>
        <w:fldChar w:fldCharType="separate"/>
      </w:r>
      <w:ins w:id="174" w:author="phuong vu" w:date="2018-11-22T15:01:00Z">
        <w:r>
          <w:rPr>
            <w:noProof/>
          </w:rPr>
          <w:t>66</w:t>
        </w:r>
        <w:r>
          <w:rPr>
            <w:noProof/>
          </w:rPr>
          <w:fldChar w:fldCharType="end"/>
        </w:r>
      </w:ins>
    </w:p>
    <w:p w14:paraId="4CB75F9E" w14:textId="18F35EF1" w:rsidR="00F72520" w:rsidRDefault="00F72520">
      <w:pPr>
        <w:pStyle w:val="TOC4"/>
        <w:tabs>
          <w:tab w:val="left" w:pos="1760"/>
          <w:tab w:val="right" w:leader="dot" w:pos="8777"/>
        </w:tabs>
        <w:rPr>
          <w:ins w:id="175" w:author="phuong vu" w:date="2018-11-22T15:01:00Z"/>
          <w:rFonts w:asciiTheme="minorHAnsi" w:eastAsiaTheme="minorEastAsia" w:hAnsiTheme="minorHAnsi" w:cstheme="minorBidi"/>
          <w:noProof/>
          <w:sz w:val="22"/>
          <w:szCs w:val="22"/>
          <w:lang w:val="en-US"/>
        </w:rPr>
      </w:pPr>
      <w:ins w:id="176" w:author="phuong vu" w:date="2018-11-22T15:01:00Z">
        <w:r>
          <w:rPr>
            <w:noProof/>
          </w:rPr>
          <w:t>3.1.5.5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_Toc530662906 \h </w:instrText>
        </w:r>
        <w:r>
          <w:rPr>
            <w:noProof/>
          </w:rPr>
        </w:r>
      </w:ins>
      <w:r>
        <w:rPr>
          <w:noProof/>
        </w:rPr>
        <w:fldChar w:fldCharType="separate"/>
      </w:r>
      <w:ins w:id="177" w:author="phuong vu" w:date="2018-11-22T15:01:00Z">
        <w:r>
          <w:rPr>
            <w:noProof/>
          </w:rPr>
          <w:t>71</w:t>
        </w:r>
        <w:r>
          <w:rPr>
            <w:noProof/>
          </w:rPr>
          <w:fldChar w:fldCharType="end"/>
        </w:r>
      </w:ins>
    </w:p>
    <w:p w14:paraId="31DC15B4" w14:textId="19E64F41" w:rsidR="00F72520" w:rsidRDefault="00F72520">
      <w:pPr>
        <w:pStyle w:val="TOC4"/>
        <w:tabs>
          <w:tab w:val="left" w:pos="1760"/>
          <w:tab w:val="right" w:leader="dot" w:pos="8777"/>
        </w:tabs>
        <w:rPr>
          <w:ins w:id="178" w:author="phuong vu" w:date="2018-11-22T15:01:00Z"/>
          <w:rFonts w:asciiTheme="minorHAnsi" w:eastAsiaTheme="minorEastAsia" w:hAnsiTheme="minorHAnsi" w:cstheme="minorBidi"/>
          <w:noProof/>
          <w:sz w:val="22"/>
          <w:szCs w:val="22"/>
          <w:lang w:val="en-US"/>
        </w:rPr>
      </w:pPr>
      <w:ins w:id="179" w:author="phuong vu" w:date="2018-11-22T15:01:00Z">
        <w:r>
          <w:rPr>
            <w:noProof/>
          </w:rPr>
          <w:t>3.1.5.6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_Toc530662907 \h </w:instrText>
        </w:r>
        <w:r>
          <w:rPr>
            <w:noProof/>
          </w:rPr>
        </w:r>
      </w:ins>
      <w:r>
        <w:rPr>
          <w:noProof/>
        </w:rPr>
        <w:fldChar w:fldCharType="separate"/>
      </w:r>
      <w:ins w:id="180" w:author="phuong vu" w:date="2018-11-22T15:01:00Z">
        <w:r>
          <w:rPr>
            <w:noProof/>
          </w:rPr>
          <w:t>71</w:t>
        </w:r>
        <w:r>
          <w:rPr>
            <w:noProof/>
          </w:rPr>
          <w:fldChar w:fldCharType="end"/>
        </w:r>
      </w:ins>
    </w:p>
    <w:p w14:paraId="6339640B" w14:textId="2EE42742" w:rsidR="00F72520" w:rsidRDefault="00F72520">
      <w:pPr>
        <w:pStyle w:val="TOC4"/>
        <w:tabs>
          <w:tab w:val="left" w:pos="1760"/>
          <w:tab w:val="right" w:leader="dot" w:pos="8777"/>
        </w:tabs>
        <w:rPr>
          <w:ins w:id="181" w:author="phuong vu" w:date="2018-11-22T15:01:00Z"/>
          <w:rFonts w:asciiTheme="minorHAnsi" w:eastAsiaTheme="minorEastAsia" w:hAnsiTheme="minorHAnsi" w:cstheme="minorBidi"/>
          <w:noProof/>
          <w:sz w:val="22"/>
          <w:szCs w:val="22"/>
          <w:lang w:val="en-US"/>
        </w:rPr>
      </w:pPr>
      <w:ins w:id="182" w:author="phuong vu" w:date="2018-11-22T15:01:00Z">
        <w:r w:rsidRPr="00DF13D0">
          <w:rPr>
            <w:noProof/>
            <w:lang w:val="en-US"/>
          </w:rPr>
          <w:t>3.1.5.7</w:t>
        </w:r>
        <w:r>
          <w:rPr>
            <w:rFonts w:asciiTheme="minorHAnsi" w:eastAsiaTheme="minorEastAsia" w:hAnsiTheme="minorHAnsi" w:cstheme="minorBidi"/>
            <w:noProof/>
            <w:sz w:val="22"/>
            <w:szCs w:val="22"/>
            <w:lang w:val="en-US"/>
          </w:rPr>
          <w:tab/>
        </w:r>
        <w:r>
          <w:rPr>
            <w:noProof/>
          </w:rPr>
          <w:t>Đăng nhập</w:t>
        </w:r>
        <w:r w:rsidRPr="00DF13D0">
          <w:rPr>
            <w:noProof/>
            <w:lang w:val="en-US"/>
          </w:rPr>
          <w:t xml:space="preserve"> hệ thống</w:t>
        </w:r>
        <w:r>
          <w:rPr>
            <w:noProof/>
          </w:rPr>
          <w:tab/>
        </w:r>
        <w:r>
          <w:rPr>
            <w:noProof/>
          </w:rPr>
          <w:fldChar w:fldCharType="begin"/>
        </w:r>
        <w:r>
          <w:rPr>
            <w:noProof/>
          </w:rPr>
          <w:instrText xml:space="preserve"> PAGEREF _Toc530662908 \h </w:instrText>
        </w:r>
        <w:r>
          <w:rPr>
            <w:noProof/>
          </w:rPr>
        </w:r>
      </w:ins>
      <w:r>
        <w:rPr>
          <w:noProof/>
        </w:rPr>
        <w:fldChar w:fldCharType="separate"/>
      </w:r>
      <w:ins w:id="183" w:author="phuong vu" w:date="2018-11-22T15:01:00Z">
        <w:r>
          <w:rPr>
            <w:noProof/>
          </w:rPr>
          <w:t>75</w:t>
        </w:r>
        <w:r>
          <w:rPr>
            <w:noProof/>
          </w:rPr>
          <w:fldChar w:fldCharType="end"/>
        </w:r>
      </w:ins>
    </w:p>
    <w:p w14:paraId="2BBFE90B" w14:textId="60BBBF91" w:rsidR="00F72520" w:rsidRDefault="00F72520">
      <w:pPr>
        <w:pStyle w:val="TOC4"/>
        <w:tabs>
          <w:tab w:val="left" w:pos="1760"/>
          <w:tab w:val="right" w:leader="dot" w:pos="8777"/>
        </w:tabs>
        <w:rPr>
          <w:ins w:id="184" w:author="phuong vu" w:date="2018-11-22T15:01:00Z"/>
          <w:rFonts w:asciiTheme="minorHAnsi" w:eastAsiaTheme="minorEastAsia" w:hAnsiTheme="minorHAnsi" w:cstheme="minorBidi"/>
          <w:noProof/>
          <w:sz w:val="22"/>
          <w:szCs w:val="22"/>
          <w:lang w:val="en-US"/>
        </w:rPr>
      </w:pPr>
      <w:ins w:id="185" w:author="phuong vu" w:date="2018-11-22T15:01:00Z">
        <w:r>
          <w:rPr>
            <w:noProof/>
          </w:rPr>
          <w:t>3.1.5.8</w:t>
        </w:r>
        <w:r>
          <w:rPr>
            <w:rFonts w:asciiTheme="minorHAnsi" w:eastAsiaTheme="minorEastAsia" w:hAnsiTheme="minorHAnsi" w:cstheme="minorBidi"/>
            <w:noProof/>
            <w:sz w:val="22"/>
            <w:szCs w:val="22"/>
            <w:lang w:val="en-US"/>
          </w:rPr>
          <w:tab/>
        </w:r>
        <w:r w:rsidRPr="00DF13D0">
          <w:rPr>
            <w:noProof/>
            <w:lang w:val="en-US"/>
          </w:rPr>
          <w:t>Đ</w:t>
        </w:r>
        <w:r>
          <w:rPr>
            <w:noProof/>
          </w:rPr>
          <w:t>ăng xuất hệ thống</w:t>
        </w:r>
        <w:r>
          <w:rPr>
            <w:noProof/>
          </w:rPr>
          <w:tab/>
        </w:r>
        <w:r>
          <w:rPr>
            <w:noProof/>
          </w:rPr>
          <w:fldChar w:fldCharType="begin"/>
        </w:r>
        <w:r>
          <w:rPr>
            <w:noProof/>
          </w:rPr>
          <w:instrText xml:space="preserve"> PAGEREF _Toc530662909 \h </w:instrText>
        </w:r>
        <w:r>
          <w:rPr>
            <w:noProof/>
          </w:rPr>
        </w:r>
      </w:ins>
      <w:r>
        <w:rPr>
          <w:noProof/>
        </w:rPr>
        <w:fldChar w:fldCharType="separate"/>
      </w:r>
      <w:ins w:id="186" w:author="phuong vu" w:date="2018-11-22T15:01:00Z">
        <w:r>
          <w:rPr>
            <w:noProof/>
          </w:rPr>
          <w:t>78</w:t>
        </w:r>
        <w:r>
          <w:rPr>
            <w:noProof/>
          </w:rPr>
          <w:fldChar w:fldCharType="end"/>
        </w:r>
      </w:ins>
    </w:p>
    <w:p w14:paraId="7C5C05D0" w14:textId="680FB6DE" w:rsidR="00F72520" w:rsidRDefault="00F72520">
      <w:pPr>
        <w:pStyle w:val="TOC4"/>
        <w:tabs>
          <w:tab w:val="left" w:pos="1760"/>
          <w:tab w:val="right" w:leader="dot" w:pos="8777"/>
        </w:tabs>
        <w:rPr>
          <w:ins w:id="187" w:author="phuong vu" w:date="2018-11-22T15:01:00Z"/>
          <w:rFonts w:asciiTheme="minorHAnsi" w:eastAsiaTheme="minorEastAsia" w:hAnsiTheme="minorHAnsi" w:cstheme="minorBidi"/>
          <w:noProof/>
          <w:sz w:val="22"/>
          <w:szCs w:val="22"/>
          <w:lang w:val="en-US"/>
        </w:rPr>
      </w:pPr>
      <w:ins w:id="188" w:author="phuong vu" w:date="2018-11-22T15:01:00Z">
        <w:r w:rsidRPr="00DF13D0">
          <w:rPr>
            <w:noProof/>
            <w:lang w:val="en-US"/>
          </w:rPr>
          <w:t>3.1.5.9</w:t>
        </w:r>
        <w:r>
          <w:rPr>
            <w:rFonts w:asciiTheme="minorHAnsi" w:eastAsiaTheme="minorEastAsia" w:hAnsiTheme="minorHAnsi" w:cstheme="minorBidi"/>
            <w:noProof/>
            <w:sz w:val="22"/>
            <w:szCs w:val="22"/>
            <w:lang w:val="en-US"/>
          </w:rPr>
          <w:tab/>
        </w:r>
        <w:r w:rsidRPr="00DF13D0">
          <w:rPr>
            <w:noProof/>
            <w:lang w:val="en-US"/>
          </w:rPr>
          <w:t>Đăng kí tài khoản khách hàng</w:t>
        </w:r>
        <w:r>
          <w:rPr>
            <w:noProof/>
          </w:rPr>
          <w:tab/>
        </w:r>
        <w:r>
          <w:rPr>
            <w:noProof/>
          </w:rPr>
          <w:fldChar w:fldCharType="begin"/>
        </w:r>
        <w:r>
          <w:rPr>
            <w:noProof/>
          </w:rPr>
          <w:instrText xml:space="preserve"> PAGEREF _Toc530662910 \h </w:instrText>
        </w:r>
        <w:r>
          <w:rPr>
            <w:noProof/>
          </w:rPr>
        </w:r>
      </w:ins>
      <w:r>
        <w:rPr>
          <w:noProof/>
        </w:rPr>
        <w:fldChar w:fldCharType="separate"/>
      </w:r>
      <w:ins w:id="189" w:author="phuong vu" w:date="2018-11-22T15:01:00Z">
        <w:r>
          <w:rPr>
            <w:noProof/>
          </w:rPr>
          <w:t>79</w:t>
        </w:r>
        <w:r>
          <w:rPr>
            <w:noProof/>
          </w:rPr>
          <w:fldChar w:fldCharType="end"/>
        </w:r>
      </w:ins>
    </w:p>
    <w:p w14:paraId="7157ECF4" w14:textId="285683B2" w:rsidR="00F72520" w:rsidRDefault="00F72520">
      <w:pPr>
        <w:pStyle w:val="TOC1"/>
        <w:tabs>
          <w:tab w:val="left" w:pos="1540"/>
          <w:tab w:val="right" w:leader="dot" w:pos="8777"/>
        </w:tabs>
        <w:rPr>
          <w:ins w:id="190" w:author="phuong vu" w:date="2018-11-22T15:01:00Z"/>
          <w:rFonts w:asciiTheme="minorHAnsi" w:eastAsiaTheme="minorEastAsia" w:hAnsiTheme="minorHAnsi" w:cstheme="minorBidi"/>
          <w:noProof/>
          <w:sz w:val="22"/>
          <w:szCs w:val="22"/>
          <w:lang w:val="en-US"/>
        </w:rPr>
      </w:pPr>
      <w:ins w:id="191" w:author="phuong vu" w:date="2018-11-22T15:01:00Z">
        <w:r>
          <w:rPr>
            <w:noProof/>
          </w:rPr>
          <w:lastRenderedPageBreak/>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_Toc530662911 \h </w:instrText>
        </w:r>
        <w:r>
          <w:rPr>
            <w:noProof/>
          </w:rPr>
        </w:r>
      </w:ins>
      <w:r>
        <w:rPr>
          <w:noProof/>
        </w:rPr>
        <w:fldChar w:fldCharType="separate"/>
      </w:r>
      <w:ins w:id="192" w:author="phuong vu" w:date="2018-11-22T15:01:00Z">
        <w:r>
          <w:rPr>
            <w:noProof/>
          </w:rPr>
          <w:t>84</w:t>
        </w:r>
        <w:r>
          <w:rPr>
            <w:noProof/>
          </w:rPr>
          <w:fldChar w:fldCharType="end"/>
        </w:r>
      </w:ins>
    </w:p>
    <w:p w14:paraId="552A3829" w14:textId="6324FD78" w:rsidR="00F72520" w:rsidRDefault="00F72520">
      <w:pPr>
        <w:pStyle w:val="TOC2"/>
        <w:tabs>
          <w:tab w:val="left" w:pos="880"/>
          <w:tab w:val="right" w:leader="dot" w:pos="8777"/>
        </w:tabs>
        <w:rPr>
          <w:ins w:id="193" w:author="phuong vu" w:date="2018-11-22T15:01:00Z"/>
          <w:rFonts w:asciiTheme="minorHAnsi" w:eastAsiaTheme="minorEastAsia" w:hAnsiTheme="minorHAnsi" w:cstheme="minorBidi"/>
          <w:noProof/>
          <w:sz w:val="22"/>
          <w:szCs w:val="22"/>
          <w:lang w:val="en-US"/>
        </w:rPr>
      </w:pPr>
      <w:ins w:id="194" w:author="phuong vu" w:date="2018-11-22T15:01: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_Toc530662912 \h </w:instrText>
        </w:r>
        <w:r>
          <w:rPr>
            <w:noProof/>
          </w:rPr>
        </w:r>
      </w:ins>
      <w:r>
        <w:rPr>
          <w:noProof/>
        </w:rPr>
        <w:fldChar w:fldCharType="separate"/>
      </w:r>
      <w:ins w:id="195" w:author="phuong vu" w:date="2018-11-22T15:01:00Z">
        <w:r>
          <w:rPr>
            <w:noProof/>
          </w:rPr>
          <w:t>84</w:t>
        </w:r>
        <w:r>
          <w:rPr>
            <w:noProof/>
          </w:rPr>
          <w:fldChar w:fldCharType="end"/>
        </w:r>
      </w:ins>
    </w:p>
    <w:p w14:paraId="4FB96FE9" w14:textId="197FDE8E" w:rsidR="00F72520" w:rsidRDefault="00F72520">
      <w:pPr>
        <w:pStyle w:val="TOC2"/>
        <w:tabs>
          <w:tab w:val="left" w:pos="880"/>
          <w:tab w:val="right" w:leader="dot" w:pos="8777"/>
        </w:tabs>
        <w:rPr>
          <w:ins w:id="196" w:author="phuong vu" w:date="2018-11-22T15:01:00Z"/>
          <w:rFonts w:asciiTheme="minorHAnsi" w:eastAsiaTheme="minorEastAsia" w:hAnsiTheme="minorHAnsi" w:cstheme="minorBidi"/>
          <w:noProof/>
          <w:sz w:val="22"/>
          <w:szCs w:val="22"/>
          <w:lang w:val="en-US"/>
        </w:rPr>
      </w:pPr>
      <w:ins w:id="197" w:author="phuong vu" w:date="2018-11-22T15:01: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_Toc530662913 \h </w:instrText>
        </w:r>
        <w:r>
          <w:rPr>
            <w:noProof/>
          </w:rPr>
        </w:r>
      </w:ins>
      <w:r>
        <w:rPr>
          <w:noProof/>
        </w:rPr>
        <w:fldChar w:fldCharType="separate"/>
      </w:r>
      <w:ins w:id="198" w:author="phuong vu" w:date="2018-11-22T15:01:00Z">
        <w:r>
          <w:rPr>
            <w:noProof/>
          </w:rPr>
          <w:t>84</w:t>
        </w:r>
        <w:r>
          <w:rPr>
            <w:noProof/>
          </w:rPr>
          <w:fldChar w:fldCharType="end"/>
        </w:r>
      </w:ins>
    </w:p>
    <w:p w14:paraId="18071085" w14:textId="667438C2" w:rsidR="00F72520" w:rsidRDefault="00F72520">
      <w:pPr>
        <w:pStyle w:val="TOC2"/>
        <w:tabs>
          <w:tab w:val="left" w:pos="880"/>
          <w:tab w:val="right" w:leader="dot" w:pos="8777"/>
        </w:tabs>
        <w:rPr>
          <w:ins w:id="199" w:author="phuong vu" w:date="2018-11-22T15:01:00Z"/>
          <w:rFonts w:asciiTheme="minorHAnsi" w:eastAsiaTheme="minorEastAsia" w:hAnsiTheme="minorHAnsi" w:cstheme="minorBidi"/>
          <w:noProof/>
          <w:sz w:val="22"/>
          <w:szCs w:val="22"/>
          <w:lang w:val="en-US"/>
        </w:rPr>
      </w:pPr>
      <w:ins w:id="200" w:author="phuong vu" w:date="2018-11-22T15:01: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_Toc530662914 \h </w:instrText>
        </w:r>
        <w:r>
          <w:rPr>
            <w:noProof/>
          </w:rPr>
        </w:r>
      </w:ins>
      <w:r>
        <w:rPr>
          <w:noProof/>
        </w:rPr>
        <w:fldChar w:fldCharType="separate"/>
      </w:r>
      <w:ins w:id="201" w:author="phuong vu" w:date="2018-11-22T15:01:00Z">
        <w:r>
          <w:rPr>
            <w:noProof/>
          </w:rPr>
          <w:t>84</w:t>
        </w:r>
        <w:r>
          <w:rPr>
            <w:noProof/>
          </w:rPr>
          <w:fldChar w:fldCharType="end"/>
        </w:r>
      </w:ins>
    </w:p>
    <w:p w14:paraId="62116DBF" w14:textId="77F64FFF" w:rsidR="00F72520" w:rsidRDefault="00F72520">
      <w:pPr>
        <w:pStyle w:val="TOC2"/>
        <w:tabs>
          <w:tab w:val="left" w:pos="880"/>
          <w:tab w:val="right" w:leader="dot" w:pos="8777"/>
        </w:tabs>
        <w:rPr>
          <w:ins w:id="202" w:author="phuong vu" w:date="2018-11-22T15:01:00Z"/>
          <w:rFonts w:asciiTheme="minorHAnsi" w:eastAsiaTheme="minorEastAsia" w:hAnsiTheme="minorHAnsi" w:cstheme="minorBidi"/>
          <w:noProof/>
          <w:sz w:val="22"/>
          <w:szCs w:val="22"/>
          <w:lang w:val="en-US"/>
        </w:rPr>
      </w:pPr>
      <w:ins w:id="203" w:author="phuong vu" w:date="2018-11-22T15:01: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_Toc530662915 \h </w:instrText>
        </w:r>
        <w:r>
          <w:rPr>
            <w:noProof/>
          </w:rPr>
        </w:r>
      </w:ins>
      <w:r>
        <w:rPr>
          <w:noProof/>
        </w:rPr>
        <w:fldChar w:fldCharType="separate"/>
      </w:r>
      <w:ins w:id="204" w:author="phuong vu" w:date="2018-11-22T15:01:00Z">
        <w:r>
          <w:rPr>
            <w:noProof/>
          </w:rPr>
          <w:t>84</w:t>
        </w:r>
        <w:r>
          <w:rPr>
            <w:noProof/>
          </w:rPr>
          <w:fldChar w:fldCharType="end"/>
        </w:r>
      </w:ins>
    </w:p>
    <w:p w14:paraId="51AC1167" w14:textId="1BD5E917" w:rsidR="00F72520" w:rsidRDefault="00F72520">
      <w:pPr>
        <w:pStyle w:val="TOC1"/>
        <w:tabs>
          <w:tab w:val="left" w:pos="1540"/>
          <w:tab w:val="right" w:leader="dot" w:pos="8777"/>
        </w:tabs>
        <w:rPr>
          <w:ins w:id="205" w:author="phuong vu" w:date="2018-11-22T15:01:00Z"/>
          <w:rFonts w:asciiTheme="minorHAnsi" w:eastAsiaTheme="minorEastAsia" w:hAnsiTheme="minorHAnsi" w:cstheme="minorBidi"/>
          <w:noProof/>
          <w:sz w:val="22"/>
          <w:szCs w:val="22"/>
          <w:lang w:val="en-US"/>
        </w:rPr>
      </w:pPr>
      <w:ins w:id="206" w:author="phuong vu" w:date="2018-11-22T15:01: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_Toc530662916 \h </w:instrText>
        </w:r>
        <w:r>
          <w:rPr>
            <w:noProof/>
          </w:rPr>
        </w:r>
      </w:ins>
      <w:r>
        <w:rPr>
          <w:noProof/>
        </w:rPr>
        <w:fldChar w:fldCharType="separate"/>
      </w:r>
      <w:ins w:id="207" w:author="phuong vu" w:date="2018-11-22T15:01:00Z">
        <w:r>
          <w:rPr>
            <w:noProof/>
          </w:rPr>
          <w:t>85</w:t>
        </w:r>
        <w:r>
          <w:rPr>
            <w:noProof/>
          </w:rPr>
          <w:fldChar w:fldCharType="end"/>
        </w:r>
      </w:ins>
    </w:p>
    <w:p w14:paraId="51246E2A" w14:textId="2B95F7E7" w:rsidR="00F72520" w:rsidRDefault="00F72520">
      <w:pPr>
        <w:pStyle w:val="TOC2"/>
        <w:tabs>
          <w:tab w:val="left" w:pos="880"/>
          <w:tab w:val="right" w:leader="dot" w:pos="8777"/>
        </w:tabs>
        <w:rPr>
          <w:ins w:id="208" w:author="phuong vu" w:date="2018-11-22T15:01:00Z"/>
          <w:rFonts w:asciiTheme="minorHAnsi" w:eastAsiaTheme="minorEastAsia" w:hAnsiTheme="minorHAnsi" w:cstheme="minorBidi"/>
          <w:noProof/>
          <w:sz w:val="22"/>
          <w:szCs w:val="22"/>
          <w:lang w:val="en-US"/>
        </w:rPr>
      </w:pPr>
      <w:ins w:id="209" w:author="phuong vu" w:date="2018-11-22T15:01:00Z">
        <w:r>
          <w:rPr>
            <w:noProof/>
          </w:rPr>
          <w:t>5.1</w:t>
        </w:r>
        <w:r>
          <w:rPr>
            <w:rFonts w:asciiTheme="minorHAnsi" w:eastAsiaTheme="minorEastAsia" w:hAnsiTheme="minorHAnsi" w:cstheme="minorBidi"/>
            <w:noProof/>
            <w:sz w:val="22"/>
            <w:szCs w:val="22"/>
            <w:lang w:val="en-US"/>
          </w:rPr>
          <w:tab/>
        </w:r>
        <w:r w:rsidRPr="00DF13D0">
          <w:rPr>
            <w:noProof/>
            <w:lang w:val="en-US"/>
          </w:rPr>
          <w:t>Kết quả đạt được</w:t>
        </w:r>
        <w:r>
          <w:rPr>
            <w:noProof/>
          </w:rPr>
          <w:tab/>
        </w:r>
        <w:r>
          <w:rPr>
            <w:noProof/>
          </w:rPr>
          <w:fldChar w:fldCharType="begin"/>
        </w:r>
        <w:r>
          <w:rPr>
            <w:noProof/>
          </w:rPr>
          <w:instrText xml:space="preserve"> PAGEREF _Toc530662917 \h </w:instrText>
        </w:r>
        <w:r>
          <w:rPr>
            <w:noProof/>
          </w:rPr>
        </w:r>
      </w:ins>
      <w:r>
        <w:rPr>
          <w:noProof/>
        </w:rPr>
        <w:fldChar w:fldCharType="separate"/>
      </w:r>
      <w:ins w:id="210" w:author="phuong vu" w:date="2018-11-22T15:01:00Z">
        <w:r>
          <w:rPr>
            <w:noProof/>
          </w:rPr>
          <w:t>85</w:t>
        </w:r>
        <w:r>
          <w:rPr>
            <w:noProof/>
          </w:rPr>
          <w:fldChar w:fldCharType="end"/>
        </w:r>
      </w:ins>
    </w:p>
    <w:p w14:paraId="7DA3219D" w14:textId="69BE48CF" w:rsidR="00F72520" w:rsidRDefault="00F72520">
      <w:pPr>
        <w:pStyle w:val="TOC2"/>
        <w:tabs>
          <w:tab w:val="left" w:pos="880"/>
          <w:tab w:val="right" w:leader="dot" w:pos="8777"/>
        </w:tabs>
        <w:rPr>
          <w:ins w:id="211" w:author="phuong vu" w:date="2018-11-22T15:01:00Z"/>
          <w:rFonts w:asciiTheme="minorHAnsi" w:eastAsiaTheme="minorEastAsia" w:hAnsiTheme="minorHAnsi" w:cstheme="minorBidi"/>
          <w:noProof/>
          <w:sz w:val="22"/>
          <w:szCs w:val="22"/>
          <w:lang w:val="en-US"/>
        </w:rPr>
      </w:pPr>
      <w:ins w:id="212" w:author="phuong vu" w:date="2018-11-22T15:01: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_Toc530662918 \h </w:instrText>
        </w:r>
        <w:r>
          <w:rPr>
            <w:noProof/>
          </w:rPr>
        </w:r>
      </w:ins>
      <w:r>
        <w:rPr>
          <w:noProof/>
        </w:rPr>
        <w:fldChar w:fldCharType="separate"/>
      </w:r>
      <w:ins w:id="213" w:author="phuong vu" w:date="2018-11-22T15:01:00Z">
        <w:r>
          <w:rPr>
            <w:noProof/>
          </w:rPr>
          <w:t>85</w:t>
        </w:r>
        <w:r>
          <w:rPr>
            <w:noProof/>
          </w:rPr>
          <w:fldChar w:fldCharType="end"/>
        </w:r>
      </w:ins>
    </w:p>
    <w:p w14:paraId="764D7480" w14:textId="6328F6D0" w:rsidR="00F72520" w:rsidRDefault="00F72520">
      <w:pPr>
        <w:pStyle w:val="TOC2"/>
        <w:tabs>
          <w:tab w:val="left" w:pos="880"/>
          <w:tab w:val="right" w:leader="dot" w:pos="8777"/>
        </w:tabs>
        <w:rPr>
          <w:ins w:id="214" w:author="phuong vu" w:date="2018-11-22T15:01:00Z"/>
          <w:rFonts w:asciiTheme="minorHAnsi" w:eastAsiaTheme="minorEastAsia" w:hAnsiTheme="minorHAnsi" w:cstheme="minorBidi"/>
          <w:noProof/>
          <w:sz w:val="22"/>
          <w:szCs w:val="22"/>
          <w:lang w:val="en-US"/>
        </w:rPr>
      </w:pPr>
      <w:ins w:id="215" w:author="phuong vu" w:date="2018-11-22T15:01: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_Toc530662919 \h </w:instrText>
        </w:r>
        <w:r>
          <w:rPr>
            <w:noProof/>
          </w:rPr>
        </w:r>
      </w:ins>
      <w:r>
        <w:rPr>
          <w:noProof/>
        </w:rPr>
        <w:fldChar w:fldCharType="separate"/>
      </w:r>
      <w:ins w:id="216" w:author="phuong vu" w:date="2018-11-22T15:01:00Z">
        <w:r>
          <w:rPr>
            <w:noProof/>
          </w:rPr>
          <w:t>85</w:t>
        </w:r>
        <w:r>
          <w:rPr>
            <w:noProof/>
          </w:rPr>
          <w:fldChar w:fldCharType="end"/>
        </w:r>
      </w:ins>
    </w:p>
    <w:p w14:paraId="147B4511" w14:textId="55E27C1A" w:rsidR="00F72520" w:rsidRDefault="00F72520">
      <w:pPr>
        <w:pStyle w:val="TOC1"/>
        <w:tabs>
          <w:tab w:val="right" w:leader="dot" w:pos="8777"/>
        </w:tabs>
        <w:rPr>
          <w:ins w:id="217" w:author="phuong vu" w:date="2018-11-22T15:01:00Z"/>
          <w:rFonts w:asciiTheme="minorHAnsi" w:eastAsiaTheme="minorEastAsia" w:hAnsiTheme="minorHAnsi" w:cstheme="minorBidi"/>
          <w:noProof/>
          <w:sz w:val="22"/>
          <w:szCs w:val="22"/>
          <w:lang w:val="en-US"/>
        </w:rPr>
      </w:pPr>
      <w:ins w:id="218" w:author="phuong vu" w:date="2018-11-22T15:01:00Z">
        <w:r>
          <w:rPr>
            <w:noProof/>
          </w:rPr>
          <w:t>PHỤ LỤC</w:t>
        </w:r>
        <w:r>
          <w:rPr>
            <w:noProof/>
          </w:rPr>
          <w:tab/>
        </w:r>
        <w:r>
          <w:rPr>
            <w:noProof/>
          </w:rPr>
          <w:fldChar w:fldCharType="begin"/>
        </w:r>
        <w:r>
          <w:rPr>
            <w:noProof/>
          </w:rPr>
          <w:instrText xml:space="preserve"> PAGEREF _Toc530662920 \h </w:instrText>
        </w:r>
        <w:r>
          <w:rPr>
            <w:noProof/>
          </w:rPr>
        </w:r>
      </w:ins>
      <w:r>
        <w:rPr>
          <w:noProof/>
        </w:rPr>
        <w:fldChar w:fldCharType="separate"/>
      </w:r>
      <w:ins w:id="219" w:author="phuong vu" w:date="2018-11-22T15:01:00Z">
        <w:r>
          <w:rPr>
            <w:noProof/>
          </w:rPr>
          <w:t>86</w:t>
        </w:r>
        <w:r>
          <w:rPr>
            <w:noProof/>
          </w:rPr>
          <w:fldChar w:fldCharType="end"/>
        </w:r>
      </w:ins>
    </w:p>
    <w:p w14:paraId="58156CAC" w14:textId="232FD2F0" w:rsidR="00F72520" w:rsidRDefault="00F72520">
      <w:pPr>
        <w:pStyle w:val="TOC1"/>
        <w:tabs>
          <w:tab w:val="right" w:leader="dot" w:pos="8777"/>
        </w:tabs>
        <w:rPr>
          <w:ins w:id="220" w:author="phuong vu" w:date="2018-11-22T15:01:00Z"/>
          <w:rFonts w:asciiTheme="minorHAnsi" w:eastAsiaTheme="minorEastAsia" w:hAnsiTheme="minorHAnsi" w:cstheme="minorBidi"/>
          <w:noProof/>
          <w:sz w:val="22"/>
          <w:szCs w:val="22"/>
          <w:lang w:val="en-US"/>
        </w:rPr>
      </w:pPr>
      <w:ins w:id="221" w:author="phuong vu" w:date="2018-11-22T15:01:00Z">
        <w:r>
          <w:rPr>
            <w:noProof/>
          </w:rPr>
          <w:t>TÀI LIỆU THAM KHẢO</w:t>
        </w:r>
        <w:r>
          <w:rPr>
            <w:noProof/>
          </w:rPr>
          <w:tab/>
        </w:r>
        <w:r>
          <w:rPr>
            <w:noProof/>
          </w:rPr>
          <w:fldChar w:fldCharType="begin"/>
        </w:r>
        <w:r>
          <w:rPr>
            <w:noProof/>
          </w:rPr>
          <w:instrText xml:space="preserve"> PAGEREF _Toc530662921 \h </w:instrText>
        </w:r>
        <w:r>
          <w:rPr>
            <w:noProof/>
          </w:rPr>
        </w:r>
      </w:ins>
      <w:r>
        <w:rPr>
          <w:noProof/>
        </w:rPr>
        <w:fldChar w:fldCharType="separate"/>
      </w:r>
      <w:ins w:id="222" w:author="phuong vu" w:date="2018-11-22T15:01:00Z">
        <w:r>
          <w:rPr>
            <w:noProof/>
          </w:rPr>
          <w:t>89</w:t>
        </w:r>
        <w:r>
          <w:rPr>
            <w:noProof/>
          </w:rPr>
          <w:fldChar w:fldCharType="end"/>
        </w:r>
      </w:ins>
    </w:p>
    <w:p w14:paraId="4CA3D3D3" w14:textId="7255AE02" w:rsidR="006A2C8A" w:rsidDel="003610CA" w:rsidRDefault="006A2C8A">
      <w:pPr>
        <w:pStyle w:val="TOC1"/>
        <w:tabs>
          <w:tab w:val="right" w:leader="dot" w:pos="8777"/>
        </w:tabs>
        <w:rPr>
          <w:del w:id="223" w:author="phuong vu" w:date="2018-11-21T23:18:00Z"/>
          <w:rFonts w:asciiTheme="minorHAnsi" w:eastAsiaTheme="minorEastAsia" w:hAnsiTheme="minorHAnsi" w:cstheme="minorBidi"/>
          <w:noProof/>
          <w:sz w:val="22"/>
          <w:szCs w:val="22"/>
          <w:lang w:val="en-US"/>
        </w:rPr>
      </w:pPr>
      <w:del w:id="224"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rPr>
          <w:del w:id="225" w:author="phuong vu" w:date="2018-11-21T23:18:00Z"/>
          <w:rFonts w:asciiTheme="minorHAnsi" w:eastAsiaTheme="minorEastAsia" w:hAnsiTheme="minorHAnsi" w:cstheme="minorBidi"/>
          <w:noProof/>
          <w:sz w:val="22"/>
          <w:szCs w:val="22"/>
          <w:lang w:val="en-US"/>
        </w:rPr>
      </w:pPr>
      <w:del w:id="226"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rPr>
          <w:del w:id="227" w:author="phuong vu" w:date="2018-11-21T23:18:00Z"/>
          <w:rFonts w:asciiTheme="minorHAnsi" w:eastAsiaTheme="minorEastAsia" w:hAnsiTheme="minorHAnsi" w:cstheme="minorBidi"/>
          <w:noProof/>
          <w:sz w:val="22"/>
          <w:szCs w:val="22"/>
          <w:lang w:val="en-US"/>
        </w:rPr>
      </w:pPr>
      <w:del w:id="228"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rPr>
          <w:del w:id="229" w:author="phuong vu" w:date="2018-11-21T23:18:00Z"/>
          <w:rFonts w:asciiTheme="minorHAnsi" w:eastAsiaTheme="minorEastAsia" w:hAnsiTheme="minorHAnsi" w:cstheme="minorBidi"/>
          <w:noProof/>
          <w:sz w:val="22"/>
          <w:szCs w:val="22"/>
          <w:lang w:val="en-US"/>
        </w:rPr>
      </w:pPr>
      <w:del w:id="230"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rPr>
          <w:del w:id="231" w:author="phuong vu" w:date="2018-11-21T23:18:00Z"/>
          <w:rFonts w:asciiTheme="minorHAnsi" w:eastAsiaTheme="minorEastAsia" w:hAnsiTheme="minorHAnsi" w:cstheme="minorBidi"/>
          <w:noProof/>
          <w:sz w:val="22"/>
          <w:szCs w:val="22"/>
          <w:lang w:val="en-US"/>
        </w:rPr>
      </w:pPr>
      <w:del w:id="232"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rPr>
          <w:del w:id="233" w:author="phuong vu" w:date="2018-11-21T23:18:00Z"/>
          <w:rFonts w:asciiTheme="minorHAnsi" w:eastAsiaTheme="minorEastAsia" w:hAnsiTheme="minorHAnsi" w:cstheme="minorBidi"/>
          <w:noProof/>
          <w:sz w:val="22"/>
          <w:szCs w:val="22"/>
          <w:lang w:val="en-US"/>
        </w:rPr>
      </w:pPr>
      <w:del w:id="234"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rPr>
          <w:del w:id="235" w:author="phuong vu" w:date="2018-11-21T23:18:00Z"/>
          <w:rFonts w:asciiTheme="minorHAnsi" w:eastAsiaTheme="minorEastAsia" w:hAnsiTheme="minorHAnsi" w:cstheme="minorBidi"/>
          <w:noProof/>
          <w:sz w:val="22"/>
          <w:szCs w:val="22"/>
          <w:lang w:val="en-US"/>
        </w:rPr>
      </w:pPr>
      <w:del w:id="236"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rPr>
          <w:del w:id="237" w:author="phuong vu" w:date="2018-11-21T23:18:00Z"/>
          <w:rFonts w:asciiTheme="minorHAnsi" w:eastAsiaTheme="minorEastAsia" w:hAnsiTheme="minorHAnsi" w:cstheme="minorBidi"/>
          <w:noProof/>
          <w:sz w:val="22"/>
          <w:szCs w:val="22"/>
          <w:lang w:val="en-US"/>
        </w:rPr>
      </w:pPr>
      <w:del w:id="238"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rPr>
          <w:del w:id="239" w:author="phuong vu" w:date="2018-11-21T23:18:00Z"/>
          <w:rFonts w:asciiTheme="minorHAnsi" w:eastAsiaTheme="minorEastAsia" w:hAnsiTheme="minorHAnsi" w:cstheme="minorBidi"/>
          <w:noProof/>
          <w:sz w:val="22"/>
          <w:szCs w:val="22"/>
          <w:lang w:val="en-US"/>
        </w:rPr>
      </w:pPr>
      <w:del w:id="240"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rPr>
          <w:del w:id="241" w:author="phuong vu" w:date="2018-11-21T23:18:00Z"/>
          <w:rFonts w:asciiTheme="minorHAnsi" w:eastAsiaTheme="minorEastAsia" w:hAnsiTheme="minorHAnsi" w:cstheme="minorBidi"/>
          <w:noProof/>
          <w:sz w:val="22"/>
          <w:szCs w:val="22"/>
          <w:lang w:val="en-US"/>
        </w:rPr>
      </w:pPr>
      <w:del w:id="242"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rPr>
          <w:del w:id="243" w:author="phuong vu" w:date="2018-11-21T23:18:00Z"/>
          <w:rFonts w:asciiTheme="minorHAnsi" w:eastAsiaTheme="minorEastAsia" w:hAnsiTheme="minorHAnsi" w:cstheme="minorBidi"/>
          <w:noProof/>
          <w:sz w:val="22"/>
          <w:szCs w:val="22"/>
          <w:lang w:val="en-US"/>
        </w:rPr>
      </w:pPr>
      <w:del w:id="244"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rPr>
          <w:del w:id="245" w:author="phuong vu" w:date="2018-11-21T23:18:00Z"/>
          <w:rFonts w:asciiTheme="minorHAnsi" w:eastAsiaTheme="minorEastAsia" w:hAnsiTheme="minorHAnsi" w:cstheme="minorBidi"/>
          <w:noProof/>
          <w:sz w:val="22"/>
          <w:szCs w:val="22"/>
          <w:lang w:val="en-US"/>
        </w:rPr>
      </w:pPr>
      <w:del w:id="246"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rPr>
          <w:del w:id="247" w:author="phuong vu" w:date="2018-11-21T23:18:00Z"/>
          <w:rFonts w:asciiTheme="minorHAnsi" w:eastAsiaTheme="minorEastAsia" w:hAnsiTheme="minorHAnsi" w:cstheme="minorBidi"/>
          <w:noProof/>
          <w:sz w:val="22"/>
          <w:szCs w:val="22"/>
          <w:lang w:val="en-US"/>
        </w:rPr>
      </w:pPr>
      <w:del w:id="248"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rPr>
          <w:del w:id="249" w:author="phuong vu" w:date="2018-11-21T23:18:00Z"/>
          <w:rFonts w:asciiTheme="minorHAnsi" w:eastAsiaTheme="minorEastAsia" w:hAnsiTheme="minorHAnsi" w:cstheme="minorBidi"/>
          <w:noProof/>
          <w:sz w:val="22"/>
          <w:szCs w:val="22"/>
          <w:lang w:val="en-US"/>
        </w:rPr>
      </w:pPr>
      <w:del w:id="250"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rPr>
          <w:del w:id="251" w:author="phuong vu" w:date="2018-11-21T23:18:00Z"/>
          <w:rFonts w:asciiTheme="minorHAnsi" w:eastAsiaTheme="minorEastAsia" w:hAnsiTheme="minorHAnsi" w:cstheme="minorBidi"/>
          <w:noProof/>
          <w:sz w:val="22"/>
          <w:szCs w:val="22"/>
          <w:lang w:val="en-US"/>
        </w:rPr>
      </w:pPr>
      <w:del w:id="252"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rPr>
          <w:del w:id="253" w:author="phuong vu" w:date="2018-11-21T23:18:00Z"/>
          <w:rFonts w:asciiTheme="minorHAnsi" w:eastAsiaTheme="minorEastAsia" w:hAnsiTheme="minorHAnsi" w:cstheme="minorBidi"/>
          <w:noProof/>
          <w:sz w:val="22"/>
          <w:szCs w:val="22"/>
          <w:lang w:val="en-US"/>
        </w:rPr>
      </w:pPr>
      <w:del w:id="254"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rPr>
          <w:del w:id="255" w:author="phuong vu" w:date="2018-11-21T23:18:00Z"/>
          <w:rFonts w:asciiTheme="minorHAnsi" w:eastAsiaTheme="minorEastAsia" w:hAnsiTheme="minorHAnsi" w:cstheme="minorBidi"/>
          <w:noProof/>
          <w:sz w:val="22"/>
          <w:szCs w:val="22"/>
          <w:lang w:val="en-US"/>
        </w:rPr>
      </w:pPr>
      <w:del w:id="256"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rPr>
          <w:del w:id="257" w:author="phuong vu" w:date="2018-11-21T23:18:00Z"/>
          <w:rFonts w:asciiTheme="minorHAnsi" w:eastAsiaTheme="minorEastAsia" w:hAnsiTheme="minorHAnsi" w:cstheme="minorBidi"/>
          <w:noProof/>
          <w:sz w:val="22"/>
          <w:szCs w:val="22"/>
          <w:lang w:val="en-US"/>
        </w:rPr>
      </w:pPr>
      <w:del w:id="258"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rPr>
          <w:del w:id="259" w:author="phuong vu" w:date="2018-11-21T23:18:00Z"/>
          <w:rFonts w:asciiTheme="minorHAnsi" w:eastAsiaTheme="minorEastAsia" w:hAnsiTheme="minorHAnsi" w:cstheme="minorBidi"/>
          <w:noProof/>
          <w:sz w:val="22"/>
          <w:szCs w:val="22"/>
          <w:lang w:val="en-US"/>
        </w:rPr>
      </w:pPr>
      <w:del w:id="260"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rPr>
          <w:del w:id="261" w:author="phuong vu" w:date="2018-11-21T23:18:00Z"/>
          <w:rFonts w:asciiTheme="minorHAnsi" w:eastAsiaTheme="minorEastAsia" w:hAnsiTheme="minorHAnsi" w:cstheme="minorBidi"/>
          <w:noProof/>
          <w:sz w:val="22"/>
          <w:szCs w:val="22"/>
          <w:lang w:val="en-US"/>
        </w:rPr>
      </w:pPr>
      <w:del w:id="262"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rPr>
          <w:del w:id="263" w:author="phuong vu" w:date="2018-11-21T23:18:00Z"/>
          <w:rFonts w:asciiTheme="minorHAnsi" w:eastAsiaTheme="minorEastAsia" w:hAnsiTheme="minorHAnsi" w:cstheme="minorBidi"/>
          <w:noProof/>
          <w:sz w:val="22"/>
          <w:szCs w:val="22"/>
          <w:lang w:val="en-US"/>
        </w:rPr>
      </w:pPr>
      <w:del w:id="264"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rPr>
          <w:del w:id="265" w:author="phuong vu" w:date="2018-11-21T23:18:00Z"/>
          <w:rFonts w:asciiTheme="minorHAnsi" w:eastAsiaTheme="minorEastAsia" w:hAnsiTheme="minorHAnsi" w:cstheme="minorBidi"/>
          <w:noProof/>
          <w:sz w:val="22"/>
          <w:szCs w:val="22"/>
          <w:lang w:val="en-US"/>
        </w:rPr>
      </w:pPr>
      <w:del w:id="266"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rPr>
          <w:del w:id="267" w:author="phuong vu" w:date="2018-11-21T23:18:00Z"/>
          <w:rFonts w:asciiTheme="minorHAnsi" w:eastAsiaTheme="minorEastAsia" w:hAnsiTheme="minorHAnsi" w:cstheme="minorBidi"/>
          <w:noProof/>
          <w:sz w:val="22"/>
          <w:szCs w:val="22"/>
          <w:lang w:val="en-US"/>
        </w:rPr>
      </w:pPr>
      <w:del w:id="268"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rPr>
          <w:del w:id="269" w:author="phuong vu" w:date="2018-11-21T23:18:00Z"/>
          <w:rFonts w:asciiTheme="minorHAnsi" w:eastAsiaTheme="minorEastAsia" w:hAnsiTheme="minorHAnsi" w:cstheme="minorBidi"/>
          <w:noProof/>
          <w:sz w:val="22"/>
          <w:szCs w:val="22"/>
          <w:lang w:val="en-US"/>
        </w:rPr>
      </w:pPr>
      <w:del w:id="270"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rPr>
          <w:del w:id="271" w:author="phuong vu" w:date="2018-11-21T23:18:00Z"/>
          <w:rFonts w:asciiTheme="minorHAnsi" w:eastAsiaTheme="minorEastAsia" w:hAnsiTheme="minorHAnsi" w:cstheme="minorBidi"/>
          <w:noProof/>
          <w:sz w:val="22"/>
          <w:szCs w:val="22"/>
          <w:lang w:val="en-US"/>
        </w:rPr>
      </w:pPr>
      <w:del w:id="272"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rPr>
          <w:del w:id="273" w:author="phuong vu" w:date="2018-11-21T23:18:00Z"/>
          <w:rFonts w:asciiTheme="minorHAnsi" w:eastAsiaTheme="minorEastAsia" w:hAnsiTheme="minorHAnsi" w:cstheme="minorBidi"/>
          <w:noProof/>
          <w:sz w:val="22"/>
          <w:szCs w:val="22"/>
          <w:lang w:val="en-US"/>
        </w:rPr>
      </w:pPr>
      <w:del w:id="274"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rPr>
          <w:del w:id="275" w:author="phuong vu" w:date="2018-11-21T23:18:00Z"/>
          <w:rFonts w:asciiTheme="minorHAnsi" w:eastAsiaTheme="minorEastAsia" w:hAnsiTheme="minorHAnsi" w:cstheme="minorBidi"/>
          <w:noProof/>
          <w:sz w:val="22"/>
          <w:szCs w:val="22"/>
          <w:lang w:val="en-US"/>
        </w:rPr>
      </w:pPr>
      <w:del w:id="276"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rPr>
          <w:del w:id="277" w:author="phuong vu" w:date="2018-11-21T23:18:00Z"/>
          <w:rFonts w:asciiTheme="minorHAnsi" w:eastAsiaTheme="minorEastAsia" w:hAnsiTheme="minorHAnsi" w:cstheme="minorBidi"/>
          <w:noProof/>
          <w:sz w:val="22"/>
          <w:szCs w:val="22"/>
          <w:lang w:val="en-US"/>
        </w:rPr>
      </w:pPr>
      <w:del w:id="278"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rPr>
          <w:del w:id="279" w:author="phuong vu" w:date="2018-11-21T23:18:00Z"/>
          <w:rFonts w:asciiTheme="minorHAnsi" w:eastAsiaTheme="minorEastAsia" w:hAnsiTheme="minorHAnsi" w:cstheme="minorBidi"/>
          <w:noProof/>
          <w:sz w:val="22"/>
          <w:szCs w:val="22"/>
          <w:lang w:val="en-US"/>
        </w:rPr>
      </w:pPr>
      <w:del w:id="280"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rPr>
          <w:del w:id="281" w:author="phuong vu" w:date="2018-11-21T23:18:00Z"/>
          <w:rFonts w:asciiTheme="minorHAnsi" w:eastAsiaTheme="minorEastAsia" w:hAnsiTheme="minorHAnsi" w:cstheme="minorBidi"/>
          <w:noProof/>
          <w:sz w:val="22"/>
          <w:szCs w:val="22"/>
          <w:lang w:val="en-US"/>
        </w:rPr>
      </w:pPr>
      <w:del w:id="282"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rPr>
          <w:del w:id="283" w:author="phuong vu" w:date="2018-11-21T23:18:00Z"/>
          <w:rFonts w:asciiTheme="minorHAnsi" w:eastAsiaTheme="minorEastAsia" w:hAnsiTheme="minorHAnsi" w:cstheme="minorBidi"/>
          <w:noProof/>
          <w:sz w:val="22"/>
          <w:szCs w:val="22"/>
          <w:lang w:val="en-US"/>
        </w:rPr>
      </w:pPr>
      <w:del w:id="284"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rPr>
          <w:del w:id="285" w:author="phuong vu" w:date="2018-11-21T23:18:00Z"/>
          <w:rFonts w:asciiTheme="minorHAnsi" w:eastAsiaTheme="minorEastAsia" w:hAnsiTheme="minorHAnsi" w:cstheme="minorBidi"/>
          <w:noProof/>
          <w:sz w:val="22"/>
          <w:szCs w:val="22"/>
          <w:lang w:val="en-US"/>
        </w:rPr>
      </w:pPr>
      <w:del w:id="286"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rPr>
          <w:del w:id="287" w:author="phuong vu" w:date="2018-11-21T23:18:00Z"/>
          <w:rFonts w:asciiTheme="minorHAnsi" w:eastAsiaTheme="minorEastAsia" w:hAnsiTheme="minorHAnsi" w:cstheme="minorBidi"/>
          <w:noProof/>
          <w:sz w:val="22"/>
          <w:szCs w:val="22"/>
          <w:lang w:val="en-US"/>
        </w:rPr>
      </w:pPr>
      <w:del w:id="288"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rPr>
          <w:del w:id="289" w:author="phuong vu" w:date="2018-11-21T23:18:00Z"/>
          <w:rFonts w:asciiTheme="minorHAnsi" w:eastAsiaTheme="minorEastAsia" w:hAnsiTheme="minorHAnsi" w:cstheme="minorBidi"/>
          <w:noProof/>
          <w:sz w:val="22"/>
          <w:szCs w:val="22"/>
          <w:lang w:val="en-US"/>
        </w:rPr>
      </w:pPr>
      <w:del w:id="290"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rPr>
          <w:del w:id="291" w:author="phuong vu" w:date="2018-11-21T23:18:00Z"/>
          <w:rFonts w:asciiTheme="minorHAnsi" w:eastAsiaTheme="minorEastAsia" w:hAnsiTheme="minorHAnsi" w:cstheme="minorBidi"/>
          <w:noProof/>
          <w:sz w:val="22"/>
          <w:szCs w:val="22"/>
          <w:lang w:val="en-US"/>
        </w:rPr>
      </w:pPr>
      <w:del w:id="292"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rPr>
          <w:del w:id="293" w:author="phuong vu" w:date="2018-11-21T23:18:00Z"/>
          <w:rFonts w:asciiTheme="minorHAnsi" w:eastAsiaTheme="minorEastAsia" w:hAnsiTheme="minorHAnsi" w:cstheme="minorBidi"/>
          <w:noProof/>
          <w:sz w:val="22"/>
          <w:szCs w:val="22"/>
          <w:lang w:val="en-US"/>
        </w:rPr>
      </w:pPr>
      <w:del w:id="294"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rPr>
          <w:del w:id="295" w:author="phuong vu" w:date="2018-11-21T23:18:00Z"/>
          <w:rFonts w:asciiTheme="minorHAnsi" w:eastAsiaTheme="minorEastAsia" w:hAnsiTheme="minorHAnsi" w:cstheme="minorBidi"/>
          <w:noProof/>
          <w:sz w:val="22"/>
          <w:szCs w:val="22"/>
          <w:lang w:val="en-US"/>
        </w:rPr>
      </w:pPr>
      <w:del w:id="296"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rPr>
          <w:del w:id="297" w:author="phuong vu" w:date="2018-11-21T23:18:00Z"/>
          <w:rFonts w:asciiTheme="minorHAnsi" w:eastAsiaTheme="minorEastAsia" w:hAnsiTheme="minorHAnsi" w:cstheme="minorBidi"/>
          <w:noProof/>
          <w:sz w:val="22"/>
          <w:szCs w:val="22"/>
          <w:lang w:val="en-US"/>
        </w:rPr>
      </w:pPr>
      <w:del w:id="298"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rPr>
          <w:del w:id="299" w:author="phuong vu" w:date="2018-11-21T23:18:00Z"/>
          <w:rFonts w:asciiTheme="minorHAnsi" w:eastAsiaTheme="minorEastAsia" w:hAnsiTheme="minorHAnsi" w:cstheme="minorBidi"/>
          <w:noProof/>
          <w:sz w:val="22"/>
          <w:szCs w:val="22"/>
          <w:lang w:val="en-US"/>
        </w:rPr>
      </w:pPr>
      <w:del w:id="300"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rPr>
          <w:del w:id="301" w:author="phuong vu" w:date="2018-11-21T23:18:00Z"/>
          <w:rFonts w:asciiTheme="minorHAnsi" w:eastAsiaTheme="minorEastAsia" w:hAnsiTheme="minorHAnsi" w:cstheme="minorBidi"/>
          <w:noProof/>
          <w:sz w:val="22"/>
          <w:szCs w:val="22"/>
          <w:lang w:val="en-US"/>
        </w:rPr>
      </w:pPr>
      <w:del w:id="302"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rPr>
          <w:del w:id="303" w:author="phuong vu" w:date="2018-11-21T23:18:00Z"/>
          <w:rFonts w:asciiTheme="minorHAnsi" w:eastAsiaTheme="minorEastAsia" w:hAnsiTheme="minorHAnsi" w:cstheme="minorBidi"/>
          <w:noProof/>
          <w:sz w:val="22"/>
          <w:szCs w:val="22"/>
          <w:lang w:val="en-US"/>
        </w:rPr>
      </w:pPr>
      <w:del w:id="304"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rPr>
          <w:del w:id="305" w:author="phuong vu" w:date="2018-11-21T23:18:00Z"/>
          <w:rFonts w:asciiTheme="minorHAnsi" w:eastAsiaTheme="minorEastAsia" w:hAnsiTheme="minorHAnsi" w:cstheme="minorBidi"/>
          <w:noProof/>
          <w:sz w:val="22"/>
          <w:szCs w:val="22"/>
          <w:lang w:val="en-US"/>
        </w:rPr>
      </w:pPr>
      <w:del w:id="306"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rPr>
          <w:del w:id="307" w:author="phuong vu" w:date="2018-11-21T23:18:00Z"/>
          <w:rFonts w:asciiTheme="minorHAnsi" w:eastAsiaTheme="minorEastAsia" w:hAnsiTheme="minorHAnsi" w:cstheme="minorBidi"/>
          <w:noProof/>
          <w:sz w:val="22"/>
          <w:szCs w:val="22"/>
          <w:lang w:val="en-US"/>
        </w:rPr>
      </w:pPr>
      <w:del w:id="308"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rPr>
          <w:del w:id="309" w:author="phuong vu" w:date="2018-11-21T23:18:00Z"/>
          <w:rFonts w:asciiTheme="minorHAnsi" w:eastAsiaTheme="minorEastAsia" w:hAnsiTheme="minorHAnsi" w:cstheme="minorBidi"/>
          <w:noProof/>
          <w:sz w:val="22"/>
          <w:szCs w:val="22"/>
          <w:lang w:val="en-US"/>
        </w:rPr>
      </w:pPr>
      <w:del w:id="310"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rPr>
          <w:del w:id="311" w:author="phuong vu" w:date="2018-11-21T23:18:00Z"/>
          <w:rFonts w:asciiTheme="minorHAnsi" w:eastAsiaTheme="minorEastAsia" w:hAnsiTheme="minorHAnsi" w:cstheme="minorBidi"/>
          <w:noProof/>
          <w:sz w:val="22"/>
          <w:szCs w:val="22"/>
          <w:lang w:val="en-US"/>
        </w:rPr>
      </w:pPr>
      <w:del w:id="312"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rPr>
          <w:del w:id="313" w:author="phuong vu" w:date="2018-11-21T23:18:00Z"/>
          <w:rFonts w:asciiTheme="minorHAnsi" w:eastAsiaTheme="minorEastAsia" w:hAnsiTheme="minorHAnsi" w:cstheme="minorBidi"/>
          <w:noProof/>
          <w:sz w:val="22"/>
          <w:szCs w:val="22"/>
          <w:lang w:val="en-US"/>
        </w:rPr>
      </w:pPr>
      <w:del w:id="314"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rPr>
          <w:del w:id="315" w:author="phuong vu" w:date="2018-11-21T23:18:00Z"/>
          <w:rFonts w:asciiTheme="minorHAnsi" w:eastAsiaTheme="minorEastAsia" w:hAnsiTheme="minorHAnsi" w:cstheme="minorBidi"/>
          <w:noProof/>
          <w:sz w:val="22"/>
          <w:szCs w:val="22"/>
          <w:lang w:val="en-US"/>
        </w:rPr>
      </w:pPr>
      <w:del w:id="316"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rPr>
          <w:del w:id="317" w:author="phuong vu" w:date="2018-11-21T23:18:00Z"/>
          <w:rFonts w:asciiTheme="minorHAnsi" w:eastAsiaTheme="minorEastAsia" w:hAnsiTheme="minorHAnsi" w:cstheme="minorBidi"/>
          <w:noProof/>
          <w:sz w:val="22"/>
          <w:szCs w:val="22"/>
          <w:lang w:val="en-US"/>
        </w:rPr>
      </w:pPr>
      <w:del w:id="318"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rPr>
          <w:del w:id="319" w:author="phuong vu" w:date="2018-11-21T23:18:00Z"/>
          <w:rFonts w:asciiTheme="minorHAnsi" w:eastAsiaTheme="minorEastAsia" w:hAnsiTheme="minorHAnsi" w:cstheme="minorBidi"/>
          <w:noProof/>
          <w:sz w:val="22"/>
          <w:szCs w:val="22"/>
          <w:lang w:val="en-US"/>
        </w:rPr>
      </w:pPr>
      <w:del w:id="320"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rPr>
          <w:del w:id="321" w:author="phuong vu" w:date="2018-11-21T23:18:00Z"/>
          <w:rFonts w:asciiTheme="minorHAnsi" w:eastAsiaTheme="minorEastAsia" w:hAnsiTheme="minorHAnsi" w:cstheme="minorBidi"/>
          <w:noProof/>
          <w:sz w:val="22"/>
          <w:szCs w:val="22"/>
          <w:lang w:val="en-US"/>
        </w:rPr>
      </w:pPr>
      <w:del w:id="322"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rPr>
          <w:del w:id="323" w:author="phuong vu" w:date="2018-11-21T23:18:00Z"/>
          <w:rFonts w:asciiTheme="minorHAnsi" w:eastAsiaTheme="minorEastAsia" w:hAnsiTheme="minorHAnsi" w:cstheme="minorBidi"/>
          <w:noProof/>
          <w:sz w:val="22"/>
          <w:szCs w:val="22"/>
          <w:lang w:val="en-US"/>
        </w:rPr>
      </w:pPr>
      <w:del w:id="324"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rPr>
          <w:del w:id="325" w:author="phuong vu" w:date="2018-11-21T23:18:00Z"/>
          <w:rFonts w:asciiTheme="minorHAnsi" w:eastAsiaTheme="minorEastAsia" w:hAnsiTheme="minorHAnsi" w:cstheme="minorBidi"/>
          <w:noProof/>
          <w:sz w:val="22"/>
          <w:szCs w:val="22"/>
          <w:lang w:val="en-US"/>
        </w:rPr>
      </w:pPr>
      <w:del w:id="326"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rPr>
          <w:del w:id="327" w:author="phuong vu" w:date="2018-11-21T23:18:00Z"/>
          <w:rFonts w:asciiTheme="minorHAnsi" w:eastAsiaTheme="minorEastAsia" w:hAnsiTheme="minorHAnsi" w:cstheme="minorBidi"/>
          <w:noProof/>
          <w:sz w:val="22"/>
          <w:szCs w:val="22"/>
          <w:lang w:val="en-US"/>
        </w:rPr>
      </w:pPr>
      <w:del w:id="328"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rPr>
          <w:del w:id="329" w:author="phuong vu" w:date="2018-11-21T23:18:00Z"/>
          <w:rFonts w:asciiTheme="minorHAnsi" w:eastAsiaTheme="minorEastAsia" w:hAnsiTheme="minorHAnsi" w:cstheme="minorBidi"/>
          <w:noProof/>
          <w:sz w:val="22"/>
          <w:szCs w:val="22"/>
          <w:lang w:val="en-US"/>
        </w:rPr>
      </w:pPr>
      <w:del w:id="330"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rPr>
          <w:del w:id="331" w:author="phuong vu" w:date="2018-11-21T23:18:00Z"/>
          <w:rFonts w:asciiTheme="minorHAnsi" w:eastAsiaTheme="minorEastAsia" w:hAnsiTheme="minorHAnsi" w:cstheme="minorBidi"/>
          <w:noProof/>
          <w:sz w:val="22"/>
          <w:szCs w:val="22"/>
          <w:lang w:val="en-US"/>
        </w:rPr>
      </w:pPr>
      <w:del w:id="332"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rPr>
          <w:del w:id="333" w:author="phuong vu" w:date="2018-11-21T23:18:00Z"/>
          <w:rFonts w:asciiTheme="minorHAnsi" w:eastAsiaTheme="minorEastAsia" w:hAnsiTheme="minorHAnsi" w:cstheme="minorBidi"/>
          <w:noProof/>
          <w:sz w:val="22"/>
          <w:szCs w:val="22"/>
          <w:lang w:val="en-US"/>
        </w:rPr>
      </w:pPr>
      <w:del w:id="334"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rPr>
          <w:del w:id="335" w:author="phuong vu" w:date="2018-11-21T23:18:00Z"/>
          <w:rFonts w:asciiTheme="minorHAnsi" w:eastAsiaTheme="minorEastAsia" w:hAnsiTheme="minorHAnsi" w:cstheme="minorBidi"/>
          <w:noProof/>
          <w:sz w:val="22"/>
          <w:szCs w:val="22"/>
          <w:lang w:val="en-US"/>
        </w:rPr>
      </w:pPr>
      <w:del w:id="336"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rPr>
          <w:del w:id="337" w:author="phuong vu" w:date="2018-11-21T23:18:00Z"/>
          <w:rFonts w:asciiTheme="minorHAnsi" w:eastAsiaTheme="minorEastAsia" w:hAnsiTheme="minorHAnsi" w:cstheme="minorBidi"/>
          <w:noProof/>
          <w:sz w:val="22"/>
          <w:szCs w:val="22"/>
          <w:lang w:val="en-US"/>
        </w:rPr>
      </w:pPr>
      <w:del w:id="338"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rPr>
          <w:del w:id="339" w:author="phuong vu" w:date="2018-11-21T23:18:00Z"/>
          <w:rFonts w:asciiTheme="minorHAnsi" w:eastAsiaTheme="minorEastAsia" w:hAnsiTheme="minorHAnsi" w:cstheme="minorBidi"/>
          <w:noProof/>
          <w:sz w:val="22"/>
          <w:szCs w:val="22"/>
          <w:lang w:val="en-US"/>
        </w:rPr>
      </w:pPr>
      <w:del w:id="340"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rPr>
          <w:del w:id="341" w:author="phuong vu" w:date="2018-11-21T23:18:00Z"/>
          <w:rFonts w:asciiTheme="minorHAnsi" w:eastAsiaTheme="minorEastAsia" w:hAnsiTheme="minorHAnsi" w:cstheme="minorBidi"/>
          <w:noProof/>
          <w:sz w:val="22"/>
          <w:szCs w:val="22"/>
          <w:lang w:val="en-US"/>
        </w:rPr>
      </w:pPr>
      <w:del w:id="342"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rPr>
          <w:del w:id="343" w:author="phuong vu" w:date="2018-11-21T23:18:00Z"/>
          <w:rFonts w:asciiTheme="minorHAnsi" w:eastAsiaTheme="minorEastAsia" w:hAnsiTheme="minorHAnsi" w:cstheme="minorBidi"/>
          <w:noProof/>
          <w:sz w:val="22"/>
          <w:szCs w:val="22"/>
          <w:lang w:val="en-US"/>
        </w:rPr>
      </w:pPr>
      <w:del w:id="344"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rPr>
          <w:del w:id="345" w:author="phuong vu" w:date="2018-11-21T23:18:00Z"/>
          <w:rFonts w:asciiTheme="minorHAnsi" w:eastAsiaTheme="minorEastAsia" w:hAnsiTheme="minorHAnsi" w:cstheme="minorBidi"/>
          <w:noProof/>
          <w:sz w:val="22"/>
          <w:szCs w:val="22"/>
          <w:lang w:val="en-US"/>
        </w:rPr>
      </w:pPr>
      <w:del w:id="346"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rPr>
          <w:del w:id="347" w:author="phuong vu" w:date="2018-11-21T23:18:00Z"/>
          <w:rFonts w:asciiTheme="minorHAnsi" w:eastAsiaTheme="minorEastAsia" w:hAnsiTheme="minorHAnsi" w:cstheme="minorBidi"/>
          <w:noProof/>
          <w:sz w:val="22"/>
          <w:szCs w:val="22"/>
          <w:lang w:val="en-US"/>
        </w:rPr>
      </w:pPr>
      <w:del w:id="348"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rPr>
          <w:del w:id="349" w:author="phuong vu" w:date="2018-11-21T23:18:00Z"/>
          <w:rFonts w:asciiTheme="minorHAnsi" w:eastAsiaTheme="minorEastAsia" w:hAnsiTheme="minorHAnsi" w:cstheme="minorBidi"/>
          <w:noProof/>
          <w:sz w:val="22"/>
          <w:szCs w:val="22"/>
          <w:lang w:val="en-US"/>
        </w:rPr>
      </w:pPr>
      <w:del w:id="350"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rPr>
          <w:del w:id="351" w:author="phuong vu" w:date="2018-11-21T23:18:00Z"/>
          <w:rFonts w:asciiTheme="minorHAnsi" w:eastAsiaTheme="minorEastAsia" w:hAnsiTheme="minorHAnsi" w:cstheme="minorBidi"/>
          <w:noProof/>
          <w:sz w:val="22"/>
          <w:szCs w:val="22"/>
          <w:lang w:val="en-US"/>
        </w:rPr>
      </w:pPr>
      <w:del w:id="352"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rPr>
          <w:del w:id="353" w:author="phuong vu" w:date="2018-11-21T23:18:00Z"/>
          <w:rFonts w:asciiTheme="minorHAnsi" w:eastAsiaTheme="minorEastAsia" w:hAnsiTheme="minorHAnsi" w:cstheme="minorBidi"/>
          <w:noProof/>
          <w:sz w:val="22"/>
          <w:szCs w:val="22"/>
          <w:lang w:val="en-US"/>
        </w:rPr>
      </w:pPr>
      <w:del w:id="354"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rPr>
          <w:del w:id="355" w:author="phuong vu" w:date="2018-11-21T23:18:00Z"/>
          <w:rFonts w:asciiTheme="minorHAnsi" w:eastAsiaTheme="minorEastAsia" w:hAnsiTheme="minorHAnsi" w:cstheme="minorBidi"/>
          <w:noProof/>
          <w:sz w:val="22"/>
          <w:szCs w:val="22"/>
          <w:lang w:val="en-US"/>
        </w:rPr>
      </w:pPr>
      <w:del w:id="356"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rPr>
          <w:del w:id="357" w:author="phuong vu" w:date="2018-11-21T23:18:00Z"/>
          <w:rFonts w:asciiTheme="minorHAnsi" w:eastAsiaTheme="minorEastAsia" w:hAnsiTheme="minorHAnsi" w:cstheme="minorBidi"/>
          <w:noProof/>
          <w:sz w:val="22"/>
          <w:szCs w:val="22"/>
          <w:lang w:val="en-US"/>
        </w:rPr>
      </w:pPr>
      <w:del w:id="358"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rPr>
          <w:del w:id="359" w:author="phuong vu" w:date="2018-11-21T23:18:00Z"/>
          <w:rFonts w:asciiTheme="minorHAnsi" w:eastAsiaTheme="minorEastAsia" w:hAnsiTheme="minorHAnsi" w:cstheme="minorBidi"/>
          <w:noProof/>
          <w:sz w:val="22"/>
          <w:szCs w:val="22"/>
          <w:lang w:val="en-US"/>
        </w:rPr>
      </w:pPr>
      <w:del w:id="360"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361" w:name="_Toc530662453"/>
      <w:r>
        <w:lastRenderedPageBreak/>
        <w:t>KÍ HIỆU VÀ VIẾT TẮT</w:t>
      </w:r>
      <w:bookmarkEnd w:id="361"/>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362" w:name="_Toc530662454"/>
      <w:r>
        <w:lastRenderedPageBreak/>
        <w:t>DANH SÁCH HÌNH</w:t>
      </w:r>
      <w:bookmarkEnd w:id="362"/>
    </w:p>
    <w:p w14:paraId="49028952" w14:textId="54CF0F0D" w:rsidR="00F72520" w:rsidRDefault="00B243D7">
      <w:pPr>
        <w:pStyle w:val="TableofFigures"/>
        <w:tabs>
          <w:tab w:val="right" w:leader="dot" w:pos="8777"/>
        </w:tabs>
        <w:rPr>
          <w:ins w:id="363" w:author="phuong vu" w:date="2018-11-22T15:02: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ins w:id="364" w:author="phuong vu" w:date="2018-11-22T15:02:00Z">
        <w:r w:rsidR="00F72520" w:rsidRPr="00C01B57">
          <w:rPr>
            <w:rStyle w:val="Hyperlink"/>
            <w:noProof/>
          </w:rPr>
          <w:fldChar w:fldCharType="begin"/>
        </w:r>
        <w:r w:rsidR="00F72520" w:rsidRPr="00C01B57">
          <w:rPr>
            <w:rStyle w:val="Hyperlink"/>
            <w:noProof/>
          </w:rPr>
          <w:instrText xml:space="preserve"> </w:instrText>
        </w:r>
        <w:r w:rsidR="00F72520">
          <w:rPr>
            <w:noProof/>
          </w:rPr>
          <w:instrText>HYPERLINK \l "_Toc530662922"</w:instrText>
        </w:r>
        <w:r w:rsidR="00F72520" w:rsidRPr="00C01B57">
          <w:rPr>
            <w:rStyle w:val="Hyperlink"/>
            <w:noProof/>
          </w:rPr>
          <w:instrText xml:space="preserve"> </w:instrText>
        </w:r>
        <w:r w:rsidR="00F72520" w:rsidRPr="00C01B57">
          <w:rPr>
            <w:rStyle w:val="Hyperlink"/>
            <w:noProof/>
          </w:rPr>
        </w:r>
        <w:r w:rsidR="00F72520" w:rsidRPr="00C01B57">
          <w:rPr>
            <w:rStyle w:val="Hyperlink"/>
            <w:noProof/>
          </w:rPr>
          <w:fldChar w:fldCharType="separate"/>
        </w:r>
        <w:r w:rsidR="00F72520" w:rsidRPr="00C01B57">
          <w:rPr>
            <w:rStyle w:val="Hyperlink"/>
            <w:noProof/>
          </w:rPr>
          <w:t>Hình 1.1</w:t>
        </w:r>
        <w:r w:rsidR="00F72520" w:rsidRPr="00C01B57">
          <w:rPr>
            <w:rStyle w:val="Hyperlink"/>
            <w:noProof/>
            <w:lang w:val="en-US"/>
          </w:rPr>
          <w:t xml:space="preserve"> Các bước xử lí đơn hàng</w:t>
        </w:r>
        <w:r w:rsidR="00F72520">
          <w:rPr>
            <w:noProof/>
            <w:webHidden/>
          </w:rPr>
          <w:tab/>
        </w:r>
        <w:r w:rsidR="00F72520">
          <w:rPr>
            <w:noProof/>
            <w:webHidden/>
          </w:rPr>
          <w:fldChar w:fldCharType="begin"/>
        </w:r>
        <w:r w:rsidR="00F72520">
          <w:rPr>
            <w:noProof/>
            <w:webHidden/>
          </w:rPr>
          <w:instrText xml:space="preserve"> PAGEREF _Toc530662922 \h </w:instrText>
        </w:r>
        <w:r w:rsidR="00F72520">
          <w:rPr>
            <w:noProof/>
            <w:webHidden/>
          </w:rPr>
        </w:r>
      </w:ins>
      <w:r w:rsidR="00F72520">
        <w:rPr>
          <w:noProof/>
          <w:webHidden/>
        </w:rPr>
        <w:fldChar w:fldCharType="separate"/>
      </w:r>
      <w:ins w:id="365" w:author="phuong vu" w:date="2018-11-22T15:02:00Z">
        <w:r w:rsidR="00F72520">
          <w:rPr>
            <w:noProof/>
            <w:webHidden/>
          </w:rPr>
          <w:t>19</w:t>
        </w:r>
        <w:r w:rsidR="00F72520">
          <w:rPr>
            <w:noProof/>
            <w:webHidden/>
          </w:rPr>
          <w:fldChar w:fldCharType="end"/>
        </w:r>
        <w:r w:rsidR="00F72520" w:rsidRPr="00C01B57">
          <w:rPr>
            <w:rStyle w:val="Hyperlink"/>
            <w:noProof/>
          </w:rPr>
          <w:fldChar w:fldCharType="end"/>
        </w:r>
      </w:ins>
    </w:p>
    <w:p w14:paraId="015ADF57" w14:textId="5842926B" w:rsidR="00F72520" w:rsidRDefault="00F72520">
      <w:pPr>
        <w:pStyle w:val="TableofFigures"/>
        <w:tabs>
          <w:tab w:val="right" w:leader="dot" w:pos="8777"/>
        </w:tabs>
        <w:rPr>
          <w:ins w:id="366" w:author="phuong vu" w:date="2018-11-22T15:02:00Z"/>
          <w:rFonts w:asciiTheme="minorHAnsi" w:eastAsiaTheme="minorEastAsia" w:hAnsiTheme="minorHAnsi" w:cstheme="minorBidi"/>
          <w:noProof/>
          <w:sz w:val="22"/>
          <w:szCs w:val="22"/>
          <w:lang w:val="en-US"/>
        </w:rPr>
      </w:pPr>
      <w:ins w:id="36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1.2</w:t>
        </w:r>
        <w:r w:rsidRPr="00C01B57">
          <w:rPr>
            <w:rStyle w:val="Hyperlink"/>
            <w:noProof/>
            <w:lang w:val="en-US"/>
          </w:rPr>
          <w:t xml:space="preserve"> Sơ đồ USE CASE</w:t>
        </w:r>
        <w:r>
          <w:rPr>
            <w:noProof/>
            <w:webHidden/>
          </w:rPr>
          <w:tab/>
        </w:r>
        <w:r>
          <w:rPr>
            <w:noProof/>
            <w:webHidden/>
          </w:rPr>
          <w:fldChar w:fldCharType="begin"/>
        </w:r>
        <w:r>
          <w:rPr>
            <w:noProof/>
            <w:webHidden/>
          </w:rPr>
          <w:instrText xml:space="preserve"> PAGEREF _Toc530662923 \h </w:instrText>
        </w:r>
        <w:r>
          <w:rPr>
            <w:noProof/>
            <w:webHidden/>
          </w:rPr>
        </w:r>
      </w:ins>
      <w:r>
        <w:rPr>
          <w:noProof/>
          <w:webHidden/>
        </w:rPr>
        <w:fldChar w:fldCharType="separate"/>
      </w:r>
      <w:ins w:id="368" w:author="phuong vu" w:date="2018-11-22T15:02:00Z">
        <w:r>
          <w:rPr>
            <w:noProof/>
            <w:webHidden/>
          </w:rPr>
          <w:t>21</w:t>
        </w:r>
        <w:r>
          <w:rPr>
            <w:noProof/>
            <w:webHidden/>
          </w:rPr>
          <w:fldChar w:fldCharType="end"/>
        </w:r>
        <w:r w:rsidRPr="00C01B57">
          <w:rPr>
            <w:rStyle w:val="Hyperlink"/>
            <w:noProof/>
          </w:rPr>
          <w:fldChar w:fldCharType="end"/>
        </w:r>
      </w:ins>
    </w:p>
    <w:p w14:paraId="1636CA33" w14:textId="5FF9996A" w:rsidR="00F72520" w:rsidRDefault="00F72520">
      <w:pPr>
        <w:pStyle w:val="TableofFigures"/>
        <w:tabs>
          <w:tab w:val="right" w:leader="dot" w:pos="8777"/>
        </w:tabs>
        <w:rPr>
          <w:ins w:id="369" w:author="phuong vu" w:date="2018-11-22T15:02:00Z"/>
          <w:rFonts w:asciiTheme="minorHAnsi" w:eastAsiaTheme="minorEastAsia" w:hAnsiTheme="minorHAnsi" w:cstheme="minorBidi"/>
          <w:noProof/>
          <w:sz w:val="22"/>
          <w:szCs w:val="22"/>
          <w:lang w:val="en-US"/>
        </w:rPr>
      </w:pPr>
      <w:ins w:id="37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2.1</w:t>
        </w:r>
        <w:r w:rsidRPr="00C01B57">
          <w:rPr>
            <w:rStyle w:val="Hyperlink"/>
            <w:noProof/>
            <w:lang w:val="en-US"/>
          </w:rPr>
          <w:t xml:space="preserve"> </w:t>
        </w:r>
        <w:r w:rsidRPr="00C01B57">
          <w:rPr>
            <w:rStyle w:val="Hyperlink"/>
            <w:noProof/>
          </w:rPr>
          <w:t>Giao diện Android 7.0 Nougat</w:t>
        </w:r>
        <w:r>
          <w:rPr>
            <w:noProof/>
            <w:webHidden/>
          </w:rPr>
          <w:tab/>
        </w:r>
        <w:r>
          <w:rPr>
            <w:noProof/>
            <w:webHidden/>
          </w:rPr>
          <w:fldChar w:fldCharType="begin"/>
        </w:r>
        <w:r>
          <w:rPr>
            <w:noProof/>
            <w:webHidden/>
          </w:rPr>
          <w:instrText xml:space="preserve"> PAGEREF _Toc530662924 \h </w:instrText>
        </w:r>
        <w:r>
          <w:rPr>
            <w:noProof/>
            <w:webHidden/>
          </w:rPr>
        </w:r>
      </w:ins>
      <w:r>
        <w:rPr>
          <w:noProof/>
          <w:webHidden/>
        </w:rPr>
        <w:fldChar w:fldCharType="separate"/>
      </w:r>
      <w:ins w:id="371" w:author="phuong vu" w:date="2018-11-22T15:02:00Z">
        <w:r>
          <w:rPr>
            <w:noProof/>
            <w:webHidden/>
          </w:rPr>
          <w:t>32</w:t>
        </w:r>
        <w:r>
          <w:rPr>
            <w:noProof/>
            <w:webHidden/>
          </w:rPr>
          <w:fldChar w:fldCharType="end"/>
        </w:r>
        <w:r w:rsidRPr="00C01B57">
          <w:rPr>
            <w:rStyle w:val="Hyperlink"/>
            <w:noProof/>
          </w:rPr>
          <w:fldChar w:fldCharType="end"/>
        </w:r>
      </w:ins>
    </w:p>
    <w:p w14:paraId="4EF7C5D8" w14:textId="61CD2166" w:rsidR="00F72520" w:rsidRDefault="00F72520">
      <w:pPr>
        <w:pStyle w:val="TableofFigures"/>
        <w:tabs>
          <w:tab w:val="right" w:leader="dot" w:pos="8777"/>
        </w:tabs>
        <w:rPr>
          <w:ins w:id="372" w:author="phuong vu" w:date="2018-11-22T15:02:00Z"/>
          <w:rFonts w:asciiTheme="minorHAnsi" w:eastAsiaTheme="minorEastAsia" w:hAnsiTheme="minorHAnsi" w:cstheme="minorBidi"/>
          <w:noProof/>
          <w:sz w:val="22"/>
          <w:szCs w:val="22"/>
          <w:lang w:val="en-US"/>
        </w:rPr>
      </w:pPr>
      <w:ins w:id="37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2.2</w:t>
        </w:r>
        <w:r w:rsidRPr="00C01B57">
          <w:rPr>
            <w:rStyle w:val="Hyperlink"/>
            <w:noProof/>
            <w:lang w:val="en-US"/>
          </w:rPr>
          <w:t xml:space="preserve"> Ví dụ về truy vấn dữ liệu</w:t>
        </w:r>
        <w:r>
          <w:rPr>
            <w:noProof/>
            <w:webHidden/>
          </w:rPr>
          <w:tab/>
        </w:r>
        <w:r>
          <w:rPr>
            <w:noProof/>
            <w:webHidden/>
          </w:rPr>
          <w:fldChar w:fldCharType="begin"/>
        </w:r>
        <w:r>
          <w:rPr>
            <w:noProof/>
            <w:webHidden/>
          </w:rPr>
          <w:instrText xml:space="preserve"> PAGEREF _Toc530662925 \h </w:instrText>
        </w:r>
        <w:r>
          <w:rPr>
            <w:noProof/>
            <w:webHidden/>
          </w:rPr>
        </w:r>
      </w:ins>
      <w:r>
        <w:rPr>
          <w:noProof/>
          <w:webHidden/>
        </w:rPr>
        <w:fldChar w:fldCharType="separate"/>
      </w:r>
      <w:ins w:id="374" w:author="phuong vu" w:date="2018-11-22T15:02:00Z">
        <w:r>
          <w:rPr>
            <w:noProof/>
            <w:webHidden/>
          </w:rPr>
          <w:t>33</w:t>
        </w:r>
        <w:r>
          <w:rPr>
            <w:noProof/>
            <w:webHidden/>
          </w:rPr>
          <w:fldChar w:fldCharType="end"/>
        </w:r>
        <w:r w:rsidRPr="00C01B57">
          <w:rPr>
            <w:rStyle w:val="Hyperlink"/>
            <w:noProof/>
          </w:rPr>
          <w:fldChar w:fldCharType="end"/>
        </w:r>
      </w:ins>
    </w:p>
    <w:p w14:paraId="126DC11B" w14:textId="4C689115" w:rsidR="00F72520" w:rsidRDefault="00F72520">
      <w:pPr>
        <w:pStyle w:val="TableofFigures"/>
        <w:tabs>
          <w:tab w:val="right" w:leader="dot" w:pos="8777"/>
        </w:tabs>
        <w:rPr>
          <w:ins w:id="375" w:author="phuong vu" w:date="2018-11-22T15:02:00Z"/>
          <w:rFonts w:asciiTheme="minorHAnsi" w:eastAsiaTheme="minorEastAsia" w:hAnsiTheme="minorHAnsi" w:cstheme="minorBidi"/>
          <w:noProof/>
          <w:sz w:val="22"/>
          <w:szCs w:val="22"/>
          <w:lang w:val="en-US"/>
        </w:rPr>
      </w:pPr>
      <w:ins w:id="37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2.3</w:t>
        </w:r>
        <w:r w:rsidRPr="00C01B57">
          <w:rPr>
            <w:rStyle w:val="Hyperlink"/>
            <w:noProof/>
            <w:lang w:val="en-US"/>
          </w:rPr>
          <w:t xml:space="preserve"> Ví dụ về gọi một mutation</w:t>
        </w:r>
        <w:r>
          <w:rPr>
            <w:noProof/>
            <w:webHidden/>
          </w:rPr>
          <w:tab/>
        </w:r>
        <w:r>
          <w:rPr>
            <w:noProof/>
            <w:webHidden/>
          </w:rPr>
          <w:fldChar w:fldCharType="begin"/>
        </w:r>
        <w:r>
          <w:rPr>
            <w:noProof/>
            <w:webHidden/>
          </w:rPr>
          <w:instrText xml:space="preserve"> PAGEREF _Toc530662926 \h </w:instrText>
        </w:r>
        <w:r>
          <w:rPr>
            <w:noProof/>
            <w:webHidden/>
          </w:rPr>
        </w:r>
      </w:ins>
      <w:r>
        <w:rPr>
          <w:noProof/>
          <w:webHidden/>
        </w:rPr>
        <w:fldChar w:fldCharType="separate"/>
      </w:r>
      <w:ins w:id="377" w:author="phuong vu" w:date="2018-11-22T15:02:00Z">
        <w:r>
          <w:rPr>
            <w:noProof/>
            <w:webHidden/>
          </w:rPr>
          <w:t>34</w:t>
        </w:r>
        <w:r>
          <w:rPr>
            <w:noProof/>
            <w:webHidden/>
          </w:rPr>
          <w:fldChar w:fldCharType="end"/>
        </w:r>
        <w:r w:rsidRPr="00C01B57">
          <w:rPr>
            <w:rStyle w:val="Hyperlink"/>
            <w:noProof/>
          </w:rPr>
          <w:fldChar w:fldCharType="end"/>
        </w:r>
      </w:ins>
    </w:p>
    <w:p w14:paraId="1795EB7F" w14:textId="64DC98C5" w:rsidR="00F72520" w:rsidRDefault="00F72520">
      <w:pPr>
        <w:pStyle w:val="TableofFigures"/>
        <w:tabs>
          <w:tab w:val="right" w:leader="dot" w:pos="8777"/>
        </w:tabs>
        <w:rPr>
          <w:ins w:id="378" w:author="phuong vu" w:date="2018-11-22T15:02:00Z"/>
          <w:rFonts w:asciiTheme="minorHAnsi" w:eastAsiaTheme="minorEastAsia" w:hAnsiTheme="minorHAnsi" w:cstheme="minorBidi"/>
          <w:noProof/>
          <w:sz w:val="22"/>
          <w:szCs w:val="22"/>
          <w:lang w:val="en-US"/>
        </w:rPr>
      </w:pPr>
      <w:ins w:id="37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2.4</w:t>
        </w:r>
        <w:r w:rsidRPr="00C01B57">
          <w:rPr>
            <w:rStyle w:val="Hyperlink"/>
            <w:noProof/>
            <w:lang w:val="en-US"/>
          </w:rPr>
          <w:t xml:space="preserve"> Mô phỏng hàng đợi nhiều trạm phục vụ</w:t>
        </w:r>
        <w:r>
          <w:rPr>
            <w:noProof/>
            <w:webHidden/>
          </w:rPr>
          <w:tab/>
        </w:r>
        <w:r>
          <w:rPr>
            <w:noProof/>
            <w:webHidden/>
          </w:rPr>
          <w:fldChar w:fldCharType="begin"/>
        </w:r>
        <w:r>
          <w:rPr>
            <w:noProof/>
            <w:webHidden/>
          </w:rPr>
          <w:instrText xml:space="preserve"> PAGEREF _Toc530662927 \h </w:instrText>
        </w:r>
        <w:r>
          <w:rPr>
            <w:noProof/>
            <w:webHidden/>
          </w:rPr>
        </w:r>
      </w:ins>
      <w:r>
        <w:rPr>
          <w:noProof/>
          <w:webHidden/>
        </w:rPr>
        <w:fldChar w:fldCharType="separate"/>
      </w:r>
      <w:ins w:id="380" w:author="phuong vu" w:date="2018-11-22T15:02:00Z">
        <w:r>
          <w:rPr>
            <w:noProof/>
            <w:webHidden/>
          </w:rPr>
          <w:t>38</w:t>
        </w:r>
        <w:r>
          <w:rPr>
            <w:noProof/>
            <w:webHidden/>
          </w:rPr>
          <w:fldChar w:fldCharType="end"/>
        </w:r>
        <w:r w:rsidRPr="00C01B57">
          <w:rPr>
            <w:rStyle w:val="Hyperlink"/>
            <w:noProof/>
          </w:rPr>
          <w:fldChar w:fldCharType="end"/>
        </w:r>
      </w:ins>
    </w:p>
    <w:p w14:paraId="6D7833F0" w14:textId="09973DB0" w:rsidR="00F72520" w:rsidRDefault="00F72520">
      <w:pPr>
        <w:pStyle w:val="TableofFigures"/>
        <w:tabs>
          <w:tab w:val="right" w:leader="dot" w:pos="8777"/>
        </w:tabs>
        <w:rPr>
          <w:ins w:id="381" w:author="phuong vu" w:date="2018-11-22T15:02:00Z"/>
          <w:rFonts w:asciiTheme="minorHAnsi" w:eastAsiaTheme="minorEastAsia" w:hAnsiTheme="minorHAnsi" w:cstheme="minorBidi"/>
          <w:noProof/>
          <w:sz w:val="22"/>
          <w:szCs w:val="22"/>
          <w:lang w:val="en-US"/>
        </w:rPr>
      </w:pPr>
      <w:ins w:id="38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w:t>
        </w:r>
        <w:r w:rsidRPr="00C01B57">
          <w:rPr>
            <w:rStyle w:val="Hyperlink"/>
            <w:noProof/>
            <w:lang w:val="en-US"/>
          </w:rPr>
          <w:t>: Các thành phần xây dựng hệ thống</w:t>
        </w:r>
        <w:r>
          <w:rPr>
            <w:noProof/>
            <w:webHidden/>
          </w:rPr>
          <w:tab/>
        </w:r>
        <w:r>
          <w:rPr>
            <w:noProof/>
            <w:webHidden/>
          </w:rPr>
          <w:fldChar w:fldCharType="begin"/>
        </w:r>
        <w:r>
          <w:rPr>
            <w:noProof/>
            <w:webHidden/>
          </w:rPr>
          <w:instrText xml:space="preserve"> PAGEREF _Toc530662928 \h </w:instrText>
        </w:r>
        <w:r>
          <w:rPr>
            <w:noProof/>
            <w:webHidden/>
          </w:rPr>
        </w:r>
      </w:ins>
      <w:r>
        <w:rPr>
          <w:noProof/>
          <w:webHidden/>
        </w:rPr>
        <w:fldChar w:fldCharType="separate"/>
      </w:r>
      <w:ins w:id="383" w:author="phuong vu" w:date="2018-11-22T15:02:00Z">
        <w:r>
          <w:rPr>
            <w:noProof/>
            <w:webHidden/>
          </w:rPr>
          <w:t>39</w:t>
        </w:r>
        <w:r>
          <w:rPr>
            <w:noProof/>
            <w:webHidden/>
          </w:rPr>
          <w:fldChar w:fldCharType="end"/>
        </w:r>
        <w:r w:rsidRPr="00C01B57">
          <w:rPr>
            <w:rStyle w:val="Hyperlink"/>
            <w:noProof/>
          </w:rPr>
          <w:fldChar w:fldCharType="end"/>
        </w:r>
      </w:ins>
    </w:p>
    <w:p w14:paraId="376D5EFF" w14:textId="31F29501" w:rsidR="00F72520" w:rsidRDefault="00F72520">
      <w:pPr>
        <w:pStyle w:val="TableofFigures"/>
        <w:tabs>
          <w:tab w:val="right" w:leader="dot" w:pos="8777"/>
        </w:tabs>
        <w:rPr>
          <w:ins w:id="384" w:author="phuong vu" w:date="2018-11-22T15:02:00Z"/>
          <w:rFonts w:asciiTheme="minorHAnsi" w:eastAsiaTheme="minorEastAsia" w:hAnsiTheme="minorHAnsi" w:cstheme="minorBidi"/>
          <w:noProof/>
          <w:sz w:val="22"/>
          <w:szCs w:val="22"/>
          <w:lang w:val="en-US"/>
        </w:rPr>
      </w:pPr>
      <w:ins w:id="385"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"_Toc530662929"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w:t>
        </w:r>
        <w:r w:rsidRPr="00C01B57">
          <w:rPr>
            <w:rStyle w:val="Hyperlink"/>
            <w:noProof/>
            <w:lang w:val="en-US"/>
          </w:rPr>
          <w:t xml:space="preserve"> Sơ đồ phân rã chức năng</w:t>
        </w:r>
        <w:r>
          <w:rPr>
            <w:noProof/>
            <w:webHidden/>
          </w:rPr>
          <w:tab/>
        </w:r>
        <w:r>
          <w:rPr>
            <w:noProof/>
            <w:webHidden/>
          </w:rPr>
          <w:fldChar w:fldCharType="begin"/>
        </w:r>
        <w:r>
          <w:rPr>
            <w:noProof/>
            <w:webHidden/>
          </w:rPr>
          <w:instrText xml:space="preserve"> PAGEREF _Toc530662929 \h </w:instrText>
        </w:r>
        <w:r>
          <w:rPr>
            <w:noProof/>
            <w:webHidden/>
          </w:rPr>
        </w:r>
      </w:ins>
      <w:r>
        <w:rPr>
          <w:noProof/>
          <w:webHidden/>
        </w:rPr>
        <w:fldChar w:fldCharType="separate"/>
      </w:r>
      <w:ins w:id="386" w:author="phuong vu" w:date="2018-11-22T15:02:00Z">
        <w:r>
          <w:rPr>
            <w:noProof/>
            <w:webHidden/>
          </w:rPr>
          <w:t>40</w:t>
        </w:r>
        <w:r>
          <w:rPr>
            <w:noProof/>
            <w:webHidden/>
          </w:rPr>
          <w:fldChar w:fldCharType="end"/>
        </w:r>
        <w:r w:rsidRPr="00C01B57">
          <w:rPr>
            <w:rStyle w:val="Hyperlink"/>
            <w:noProof/>
          </w:rPr>
          <w:fldChar w:fldCharType="end"/>
        </w:r>
      </w:ins>
    </w:p>
    <w:p w14:paraId="79E22A2F" w14:textId="55022AAA" w:rsidR="00F72520" w:rsidRDefault="00F72520">
      <w:pPr>
        <w:pStyle w:val="TableofFigures"/>
        <w:tabs>
          <w:tab w:val="right" w:leader="dot" w:pos="8777"/>
        </w:tabs>
        <w:rPr>
          <w:ins w:id="387" w:author="phuong vu" w:date="2018-11-22T15:02:00Z"/>
          <w:rFonts w:asciiTheme="minorHAnsi" w:eastAsiaTheme="minorEastAsia" w:hAnsiTheme="minorHAnsi" w:cstheme="minorBidi"/>
          <w:noProof/>
          <w:sz w:val="22"/>
          <w:szCs w:val="22"/>
          <w:lang w:val="en-US"/>
        </w:rPr>
      </w:pPr>
      <w:ins w:id="38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w:t>
        </w:r>
        <w:r w:rsidRPr="00C01B57">
          <w:rPr>
            <w:rStyle w:val="Hyperlink"/>
            <w:noProof/>
            <w:lang w:val="en-US"/>
          </w:rPr>
          <w:t xml:space="preserve"> Sơ đồ mô hình quan hệ thực thể ở mức luận lý</w:t>
        </w:r>
        <w:r>
          <w:rPr>
            <w:noProof/>
            <w:webHidden/>
          </w:rPr>
          <w:tab/>
        </w:r>
        <w:r>
          <w:rPr>
            <w:noProof/>
            <w:webHidden/>
          </w:rPr>
          <w:fldChar w:fldCharType="begin"/>
        </w:r>
        <w:r>
          <w:rPr>
            <w:noProof/>
            <w:webHidden/>
          </w:rPr>
          <w:instrText xml:space="preserve"> PAGEREF _Toc530662930 \h </w:instrText>
        </w:r>
        <w:r>
          <w:rPr>
            <w:noProof/>
            <w:webHidden/>
          </w:rPr>
        </w:r>
      </w:ins>
      <w:r>
        <w:rPr>
          <w:noProof/>
          <w:webHidden/>
        </w:rPr>
        <w:fldChar w:fldCharType="separate"/>
      </w:r>
      <w:ins w:id="389" w:author="phuong vu" w:date="2018-11-22T15:02:00Z">
        <w:r>
          <w:rPr>
            <w:noProof/>
            <w:webHidden/>
          </w:rPr>
          <w:t>41</w:t>
        </w:r>
        <w:r>
          <w:rPr>
            <w:noProof/>
            <w:webHidden/>
          </w:rPr>
          <w:fldChar w:fldCharType="end"/>
        </w:r>
        <w:r w:rsidRPr="00C01B57">
          <w:rPr>
            <w:rStyle w:val="Hyperlink"/>
            <w:noProof/>
          </w:rPr>
          <w:fldChar w:fldCharType="end"/>
        </w:r>
      </w:ins>
    </w:p>
    <w:p w14:paraId="74794D33" w14:textId="3C514E1D" w:rsidR="00F72520" w:rsidRDefault="00F72520">
      <w:pPr>
        <w:pStyle w:val="TableofFigures"/>
        <w:tabs>
          <w:tab w:val="right" w:leader="dot" w:pos="8777"/>
        </w:tabs>
        <w:rPr>
          <w:ins w:id="390" w:author="phuong vu" w:date="2018-11-22T15:02:00Z"/>
          <w:rFonts w:asciiTheme="minorHAnsi" w:eastAsiaTheme="minorEastAsia" w:hAnsiTheme="minorHAnsi" w:cstheme="minorBidi"/>
          <w:noProof/>
          <w:sz w:val="22"/>
          <w:szCs w:val="22"/>
          <w:lang w:val="en-US"/>
        </w:rPr>
      </w:pPr>
      <w:ins w:id="39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3.4Giao diện xem danh sách đơn hàng trạng thái "hoàn tất"</w:t>
        </w:r>
        <w:r>
          <w:rPr>
            <w:noProof/>
            <w:webHidden/>
          </w:rPr>
          <w:tab/>
        </w:r>
        <w:r>
          <w:rPr>
            <w:noProof/>
            <w:webHidden/>
          </w:rPr>
          <w:fldChar w:fldCharType="begin"/>
        </w:r>
        <w:r>
          <w:rPr>
            <w:noProof/>
            <w:webHidden/>
          </w:rPr>
          <w:instrText xml:space="preserve"> PAGEREF _Toc530662931 \h </w:instrText>
        </w:r>
        <w:r>
          <w:rPr>
            <w:noProof/>
            <w:webHidden/>
          </w:rPr>
        </w:r>
      </w:ins>
      <w:r>
        <w:rPr>
          <w:noProof/>
          <w:webHidden/>
        </w:rPr>
        <w:fldChar w:fldCharType="separate"/>
      </w:r>
      <w:ins w:id="392" w:author="phuong vu" w:date="2018-11-22T15:02:00Z">
        <w:r>
          <w:rPr>
            <w:noProof/>
            <w:webHidden/>
          </w:rPr>
          <w:t>45</w:t>
        </w:r>
        <w:r>
          <w:rPr>
            <w:noProof/>
            <w:webHidden/>
          </w:rPr>
          <w:fldChar w:fldCharType="end"/>
        </w:r>
        <w:r w:rsidRPr="00C01B57">
          <w:rPr>
            <w:rStyle w:val="Hyperlink"/>
            <w:noProof/>
          </w:rPr>
          <w:fldChar w:fldCharType="end"/>
        </w:r>
      </w:ins>
    </w:p>
    <w:p w14:paraId="6C938EBE" w14:textId="6999664B" w:rsidR="00F72520" w:rsidRDefault="00F72520">
      <w:pPr>
        <w:pStyle w:val="TableofFigures"/>
        <w:tabs>
          <w:tab w:val="right" w:leader="dot" w:pos="8777"/>
        </w:tabs>
        <w:rPr>
          <w:ins w:id="393" w:author="phuong vu" w:date="2018-11-22T15:02:00Z"/>
          <w:rFonts w:asciiTheme="minorHAnsi" w:eastAsiaTheme="minorEastAsia" w:hAnsiTheme="minorHAnsi" w:cstheme="minorBidi"/>
          <w:noProof/>
          <w:sz w:val="22"/>
          <w:szCs w:val="22"/>
          <w:lang w:val="en-US"/>
        </w:rPr>
      </w:pPr>
      <w:ins w:id="39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3.5</w:t>
        </w:r>
        <w:r w:rsidRPr="00C01B57">
          <w:rPr>
            <w:rStyle w:val="Hyperlink"/>
            <w:noProof/>
            <w:lang w:val="en-US"/>
          </w:rPr>
          <w:t xml:space="preserve"> </w:t>
        </w:r>
        <w:r w:rsidRPr="00C01B57">
          <w:rPr>
            <w:rStyle w:val="Hyperlink"/>
            <w:noProof/>
          </w:rPr>
          <w:t>Giao diện xem danh sách đơn hàng khi dữ liệu rỗng</w:t>
        </w:r>
        <w:r>
          <w:rPr>
            <w:noProof/>
            <w:webHidden/>
          </w:rPr>
          <w:tab/>
        </w:r>
        <w:r>
          <w:rPr>
            <w:noProof/>
            <w:webHidden/>
          </w:rPr>
          <w:fldChar w:fldCharType="begin"/>
        </w:r>
        <w:r>
          <w:rPr>
            <w:noProof/>
            <w:webHidden/>
          </w:rPr>
          <w:instrText xml:space="preserve"> PAGEREF _Toc530662932 \h </w:instrText>
        </w:r>
        <w:r>
          <w:rPr>
            <w:noProof/>
            <w:webHidden/>
          </w:rPr>
        </w:r>
      </w:ins>
      <w:r>
        <w:rPr>
          <w:noProof/>
          <w:webHidden/>
        </w:rPr>
        <w:fldChar w:fldCharType="separate"/>
      </w:r>
      <w:ins w:id="395" w:author="phuong vu" w:date="2018-11-22T15:02:00Z">
        <w:r>
          <w:rPr>
            <w:noProof/>
            <w:webHidden/>
          </w:rPr>
          <w:t>45</w:t>
        </w:r>
        <w:r>
          <w:rPr>
            <w:noProof/>
            <w:webHidden/>
          </w:rPr>
          <w:fldChar w:fldCharType="end"/>
        </w:r>
        <w:r w:rsidRPr="00C01B57">
          <w:rPr>
            <w:rStyle w:val="Hyperlink"/>
            <w:noProof/>
          </w:rPr>
          <w:fldChar w:fldCharType="end"/>
        </w:r>
      </w:ins>
    </w:p>
    <w:p w14:paraId="73D7FA8B" w14:textId="45495FF3" w:rsidR="00F72520" w:rsidRDefault="00F72520">
      <w:pPr>
        <w:pStyle w:val="TableofFigures"/>
        <w:tabs>
          <w:tab w:val="right" w:leader="dot" w:pos="8777"/>
        </w:tabs>
        <w:rPr>
          <w:ins w:id="396" w:author="phuong vu" w:date="2018-11-22T15:02:00Z"/>
          <w:rFonts w:asciiTheme="minorHAnsi" w:eastAsiaTheme="minorEastAsia" w:hAnsiTheme="minorHAnsi" w:cstheme="minorBidi"/>
          <w:noProof/>
          <w:sz w:val="22"/>
          <w:szCs w:val="22"/>
          <w:lang w:val="en-US"/>
        </w:rPr>
      </w:pPr>
      <w:ins w:id="39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3.6</w:t>
        </w:r>
        <w:r w:rsidRPr="00C01B57">
          <w:rPr>
            <w:rStyle w:val="Hyperlink"/>
            <w:noProof/>
            <w:lang w:val="en-US"/>
          </w:rPr>
          <w:t xml:space="preserve"> </w:t>
        </w:r>
        <w:r w:rsidRPr="00C01B57">
          <w:rPr>
            <w:rStyle w:val="Hyperlink"/>
            <w:noProof/>
          </w:rPr>
          <w:t>Giao diện xem danh sách đơn hàng đang xử lí</w:t>
        </w:r>
        <w:r>
          <w:rPr>
            <w:noProof/>
            <w:webHidden/>
          </w:rPr>
          <w:tab/>
        </w:r>
        <w:r>
          <w:rPr>
            <w:noProof/>
            <w:webHidden/>
          </w:rPr>
          <w:fldChar w:fldCharType="begin"/>
        </w:r>
        <w:r>
          <w:rPr>
            <w:noProof/>
            <w:webHidden/>
          </w:rPr>
          <w:instrText xml:space="preserve"> PAGEREF _Toc530662933 \h </w:instrText>
        </w:r>
        <w:r>
          <w:rPr>
            <w:noProof/>
            <w:webHidden/>
          </w:rPr>
        </w:r>
      </w:ins>
      <w:r>
        <w:rPr>
          <w:noProof/>
          <w:webHidden/>
        </w:rPr>
        <w:fldChar w:fldCharType="separate"/>
      </w:r>
      <w:ins w:id="398" w:author="phuong vu" w:date="2018-11-22T15:02:00Z">
        <w:r>
          <w:rPr>
            <w:noProof/>
            <w:webHidden/>
          </w:rPr>
          <w:t>46</w:t>
        </w:r>
        <w:r>
          <w:rPr>
            <w:noProof/>
            <w:webHidden/>
          </w:rPr>
          <w:fldChar w:fldCharType="end"/>
        </w:r>
        <w:r w:rsidRPr="00C01B57">
          <w:rPr>
            <w:rStyle w:val="Hyperlink"/>
            <w:noProof/>
          </w:rPr>
          <w:fldChar w:fldCharType="end"/>
        </w:r>
      </w:ins>
    </w:p>
    <w:p w14:paraId="3FB39983" w14:textId="5F1D8680" w:rsidR="00F72520" w:rsidRDefault="00F72520">
      <w:pPr>
        <w:pStyle w:val="TableofFigures"/>
        <w:tabs>
          <w:tab w:val="right" w:leader="dot" w:pos="8777"/>
        </w:tabs>
        <w:rPr>
          <w:ins w:id="399" w:author="phuong vu" w:date="2018-11-22T15:02:00Z"/>
          <w:rFonts w:asciiTheme="minorHAnsi" w:eastAsiaTheme="minorEastAsia" w:hAnsiTheme="minorHAnsi" w:cstheme="minorBidi"/>
          <w:noProof/>
          <w:sz w:val="22"/>
          <w:szCs w:val="22"/>
          <w:lang w:val="en-US"/>
        </w:rPr>
      </w:pPr>
      <w:ins w:id="40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3.7</w:t>
        </w:r>
        <w:r w:rsidRPr="00C01B57">
          <w:rPr>
            <w:rStyle w:val="Hyperlink"/>
            <w:noProof/>
            <w:lang w:val="en-US"/>
          </w:rPr>
          <w:t xml:space="preserve"> Giao diện xem chi tiết đơn hàng</w:t>
        </w:r>
        <w:r>
          <w:rPr>
            <w:noProof/>
            <w:webHidden/>
          </w:rPr>
          <w:tab/>
        </w:r>
        <w:r>
          <w:rPr>
            <w:noProof/>
            <w:webHidden/>
          </w:rPr>
          <w:fldChar w:fldCharType="begin"/>
        </w:r>
        <w:r>
          <w:rPr>
            <w:noProof/>
            <w:webHidden/>
          </w:rPr>
          <w:instrText xml:space="preserve"> PAGEREF _Toc530662934 \h </w:instrText>
        </w:r>
        <w:r>
          <w:rPr>
            <w:noProof/>
            <w:webHidden/>
          </w:rPr>
        </w:r>
      </w:ins>
      <w:r>
        <w:rPr>
          <w:noProof/>
          <w:webHidden/>
        </w:rPr>
        <w:fldChar w:fldCharType="separate"/>
      </w:r>
      <w:ins w:id="401" w:author="phuong vu" w:date="2018-11-22T15:02:00Z">
        <w:r>
          <w:rPr>
            <w:noProof/>
            <w:webHidden/>
          </w:rPr>
          <w:t>47</w:t>
        </w:r>
        <w:r>
          <w:rPr>
            <w:noProof/>
            <w:webHidden/>
          </w:rPr>
          <w:fldChar w:fldCharType="end"/>
        </w:r>
        <w:r w:rsidRPr="00C01B57">
          <w:rPr>
            <w:rStyle w:val="Hyperlink"/>
            <w:noProof/>
          </w:rPr>
          <w:fldChar w:fldCharType="end"/>
        </w:r>
      </w:ins>
    </w:p>
    <w:p w14:paraId="68150989" w14:textId="79176191" w:rsidR="00F72520" w:rsidRDefault="00F72520">
      <w:pPr>
        <w:pStyle w:val="TableofFigures"/>
        <w:tabs>
          <w:tab w:val="right" w:leader="dot" w:pos="8777"/>
        </w:tabs>
        <w:rPr>
          <w:ins w:id="402" w:author="phuong vu" w:date="2018-11-22T15:02:00Z"/>
          <w:rFonts w:asciiTheme="minorHAnsi" w:eastAsiaTheme="minorEastAsia" w:hAnsiTheme="minorHAnsi" w:cstheme="minorBidi"/>
          <w:noProof/>
          <w:sz w:val="22"/>
          <w:szCs w:val="22"/>
          <w:lang w:val="en-US"/>
        </w:rPr>
      </w:pPr>
      <w:ins w:id="40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3.8</w:t>
        </w:r>
        <w:r w:rsidRPr="00C01B57">
          <w:rPr>
            <w:rStyle w:val="Hyperlink"/>
            <w:noProof/>
            <w:lang w:val="en-US"/>
          </w:rPr>
          <w:t xml:space="preserve"> Giao diện các chức năng với trạng thái "đang chờ"</w:t>
        </w:r>
        <w:r>
          <w:rPr>
            <w:noProof/>
            <w:webHidden/>
          </w:rPr>
          <w:tab/>
        </w:r>
        <w:r>
          <w:rPr>
            <w:noProof/>
            <w:webHidden/>
          </w:rPr>
          <w:fldChar w:fldCharType="begin"/>
        </w:r>
        <w:r>
          <w:rPr>
            <w:noProof/>
            <w:webHidden/>
          </w:rPr>
          <w:instrText xml:space="preserve"> PAGEREF _Toc530662935 \h </w:instrText>
        </w:r>
        <w:r>
          <w:rPr>
            <w:noProof/>
            <w:webHidden/>
          </w:rPr>
        </w:r>
      </w:ins>
      <w:r>
        <w:rPr>
          <w:noProof/>
          <w:webHidden/>
        </w:rPr>
        <w:fldChar w:fldCharType="separate"/>
      </w:r>
      <w:ins w:id="404" w:author="phuong vu" w:date="2018-11-22T15:02:00Z">
        <w:r>
          <w:rPr>
            <w:noProof/>
            <w:webHidden/>
          </w:rPr>
          <w:t>49</w:t>
        </w:r>
        <w:r>
          <w:rPr>
            <w:noProof/>
            <w:webHidden/>
          </w:rPr>
          <w:fldChar w:fldCharType="end"/>
        </w:r>
        <w:r w:rsidRPr="00C01B57">
          <w:rPr>
            <w:rStyle w:val="Hyperlink"/>
            <w:noProof/>
          </w:rPr>
          <w:fldChar w:fldCharType="end"/>
        </w:r>
      </w:ins>
    </w:p>
    <w:p w14:paraId="0A1BA989" w14:textId="3D9853BD" w:rsidR="00F72520" w:rsidRDefault="00F72520">
      <w:pPr>
        <w:pStyle w:val="TableofFigures"/>
        <w:tabs>
          <w:tab w:val="right" w:leader="dot" w:pos="8777"/>
        </w:tabs>
        <w:rPr>
          <w:ins w:id="405" w:author="phuong vu" w:date="2018-11-22T15:02:00Z"/>
          <w:rFonts w:asciiTheme="minorHAnsi" w:eastAsiaTheme="minorEastAsia" w:hAnsiTheme="minorHAnsi" w:cstheme="minorBidi"/>
          <w:noProof/>
          <w:sz w:val="22"/>
          <w:szCs w:val="22"/>
          <w:lang w:val="en-US"/>
        </w:rPr>
      </w:pPr>
      <w:ins w:id="40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3.9</w:t>
        </w:r>
        <w:r w:rsidRPr="00C01B57">
          <w:rPr>
            <w:rStyle w:val="Hyperlink"/>
            <w:noProof/>
            <w:lang w:val="en-US"/>
          </w:rPr>
          <w:t xml:space="preserve"> </w:t>
        </w:r>
        <w:r w:rsidRPr="00C01B57">
          <w:rPr>
            <w:rStyle w:val="Hyperlink"/>
            <w:noProof/>
          </w:rPr>
          <w:t>Giao diện các chức năng với trạng thái "đang chờ</w:t>
        </w:r>
        <w:r w:rsidRPr="00C01B57">
          <w:rPr>
            <w:rStyle w:val="Hyperlink"/>
            <w:noProof/>
            <w:lang w:val="en-US"/>
          </w:rPr>
          <w:t xml:space="preserve"> xử lí</w:t>
        </w:r>
        <w:r w:rsidRPr="00C01B57">
          <w:rPr>
            <w:rStyle w:val="Hyperlink"/>
            <w:noProof/>
          </w:rPr>
          <w:t>"</w:t>
        </w:r>
        <w:r>
          <w:rPr>
            <w:noProof/>
            <w:webHidden/>
          </w:rPr>
          <w:tab/>
        </w:r>
        <w:r>
          <w:rPr>
            <w:noProof/>
            <w:webHidden/>
          </w:rPr>
          <w:fldChar w:fldCharType="begin"/>
        </w:r>
        <w:r>
          <w:rPr>
            <w:noProof/>
            <w:webHidden/>
          </w:rPr>
          <w:instrText xml:space="preserve"> PAGEREF _Toc530662936 \h </w:instrText>
        </w:r>
        <w:r>
          <w:rPr>
            <w:noProof/>
            <w:webHidden/>
          </w:rPr>
        </w:r>
      </w:ins>
      <w:r>
        <w:rPr>
          <w:noProof/>
          <w:webHidden/>
        </w:rPr>
        <w:fldChar w:fldCharType="separate"/>
      </w:r>
      <w:ins w:id="407" w:author="phuong vu" w:date="2018-11-22T15:02:00Z">
        <w:r>
          <w:rPr>
            <w:noProof/>
            <w:webHidden/>
          </w:rPr>
          <w:t>50</w:t>
        </w:r>
        <w:r>
          <w:rPr>
            <w:noProof/>
            <w:webHidden/>
          </w:rPr>
          <w:fldChar w:fldCharType="end"/>
        </w:r>
        <w:r w:rsidRPr="00C01B57">
          <w:rPr>
            <w:rStyle w:val="Hyperlink"/>
            <w:noProof/>
          </w:rPr>
          <w:fldChar w:fldCharType="end"/>
        </w:r>
      </w:ins>
    </w:p>
    <w:p w14:paraId="62439B4C" w14:textId="05DFAFEE" w:rsidR="00F72520" w:rsidRDefault="00F72520">
      <w:pPr>
        <w:pStyle w:val="TableofFigures"/>
        <w:tabs>
          <w:tab w:val="right" w:leader="dot" w:pos="8777"/>
        </w:tabs>
        <w:rPr>
          <w:ins w:id="408" w:author="phuong vu" w:date="2018-11-22T15:02:00Z"/>
          <w:rFonts w:asciiTheme="minorHAnsi" w:eastAsiaTheme="minorEastAsia" w:hAnsiTheme="minorHAnsi" w:cstheme="minorBidi"/>
          <w:noProof/>
          <w:sz w:val="22"/>
          <w:szCs w:val="22"/>
          <w:lang w:val="en-US"/>
        </w:rPr>
      </w:pPr>
      <w:ins w:id="40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3.10Giao diện các chức năng với trạng thái "đang xử lí"</w:t>
        </w:r>
        <w:r>
          <w:rPr>
            <w:noProof/>
            <w:webHidden/>
          </w:rPr>
          <w:tab/>
        </w:r>
        <w:r>
          <w:rPr>
            <w:noProof/>
            <w:webHidden/>
          </w:rPr>
          <w:fldChar w:fldCharType="begin"/>
        </w:r>
        <w:r>
          <w:rPr>
            <w:noProof/>
            <w:webHidden/>
          </w:rPr>
          <w:instrText xml:space="preserve"> PAGEREF _Toc530662937 \h </w:instrText>
        </w:r>
        <w:r>
          <w:rPr>
            <w:noProof/>
            <w:webHidden/>
          </w:rPr>
        </w:r>
      </w:ins>
      <w:r>
        <w:rPr>
          <w:noProof/>
          <w:webHidden/>
        </w:rPr>
        <w:fldChar w:fldCharType="separate"/>
      </w:r>
      <w:ins w:id="410" w:author="phuong vu" w:date="2018-11-22T15:02:00Z">
        <w:r>
          <w:rPr>
            <w:noProof/>
            <w:webHidden/>
          </w:rPr>
          <w:t>51</w:t>
        </w:r>
        <w:r>
          <w:rPr>
            <w:noProof/>
            <w:webHidden/>
          </w:rPr>
          <w:fldChar w:fldCharType="end"/>
        </w:r>
        <w:r w:rsidRPr="00C01B57">
          <w:rPr>
            <w:rStyle w:val="Hyperlink"/>
            <w:noProof/>
          </w:rPr>
          <w:fldChar w:fldCharType="end"/>
        </w:r>
      </w:ins>
    </w:p>
    <w:p w14:paraId="56A9AB18" w14:textId="5B529C47" w:rsidR="00F72520" w:rsidRDefault="00F72520">
      <w:pPr>
        <w:pStyle w:val="TableofFigures"/>
        <w:tabs>
          <w:tab w:val="right" w:leader="dot" w:pos="8777"/>
        </w:tabs>
        <w:rPr>
          <w:ins w:id="411" w:author="phuong vu" w:date="2018-11-22T15:02:00Z"/>
          <w:rFonts w:asciiTheme="minorHAnsi" w:eastAsiaTheme="minorEastAsia" w:hAnsiTheme="minorHAnsi" w:cstheme="minorBidi"/>
          <w:noProof/>
          <w:sz w:val="22"/>
          <w:szCs w:val="22"/>
          <w:lang w:val="en-US"/>
        </w:rPr>
      </w:pPr>
      <w:ins w:id="41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3.11</w:t>
        </w:r>
        <w:r w:rsidRPr="00C01B57">
          <w:rPr>
            <w:rStyle w:val="Hyperlink"/>
            <w:noProof/>
            <w:lang w:val="en-US"/>
          </w:rPr>
          <w:t xml:space="preserve"> Giao diện thực hiện chức năng tạo hóa đơn cho đơn hàng</w:t>
        </w:r>
        <w:r>
          <w:rPr>
            <w:noProof/>
            <w:webHidden/>
          </w:rPr>
          <w:tab/>
        </w:r>
        <w:r>
          <w:rPr>
            <w:noProof/>
            <w:webHidden/>
          </w:rPr>
          <w:fldChar w:fldCharType="begin"/>
        </w:r>
        <w:r>
          <w:rPr>
            <w:noProof/>
            <w:webHidden/>
          </w:rPr>
          <w:instrText xml:space="preserve"> PAGEREF _Toc530662938 \h </w:instrText>
        </w:r>
        <w:r>
          <w:rPr>
            <w:noProof/>
            <w:webHidden/>
          </w:rPr>
        </w:r>
      </w:ins>
      <w:r>
        <w:rPr>
          <w:noProof/>
          <w:webHidden/>
        </w:rPr>
        <w:fldChar w:fldCharType="separate"/>
      </w:r>
      <w:ins w:id="413" w:author="phuong vu" w:date="2018-11-22T15:02:00Z">
        <w:r>
          <w:rPr>
            <w:noProof/>
            <w:webHidden/>
          </w:rPr>
          <w:t>53</w:t>
        </w:r>
        <w:r>
          <w:rPr>
            <w:noProof/>
            <w:webHidden/>
          </w:rPr>
          <w:fldChar w:fldCharType="end"/>
        </w:r>
        <w:r w:rsidRPr="00C01B57">
          <w:rPr>
            <w:rStyle w:val="Hyperlink"/>
            <w:noProof/>
          </w:rPr>
          <w:fldChar w:fldCharType="end"/>
        </w:r>
      </w:ins>
    </w:p>
    <w:p w14:paraId="4615948E" w14:textId="5720C3BB" w:rsidR="00F72520" w:rsidRDefault="00F72520">
      <w:pPr>
        <w:pStyle w:val="TableofFigures"/>
        <w:tabs>
          <w:tab w:val="right" w:leader="dot" w:pos="8777"/>
        </w:tabs>
        <w:rPr>
          <w:ins w:id="414" w:author="phuong vu" w:date="2018-11-22T15:02:00Z"/>
          <w:rFonts w:asciiTheme="minorHAnsi" w:eastAsiaTheme="minorEastAsia" w:hAnsiTheme="minorHAnsi" w:cstheme="minorBidi"/>
          <w:noProof/>
          <w:sz w:val="22"/>
          <w:szCs w:val="22"/>
          <w:lang w:val="en-US"/>
        </w:rPr>
      </w:pPr>
      <w:ins w:id="41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3.12</w:t>
        </w:r>
        <w:r w:rsidRPr="00C01B57">
          <w:rPr>
            <w:rStyle w:val="Hyperlink"/>
            <w:noProof/>
            <w:lang w:val="en-US"/>
          </w:rPr>
          <w:t xml:space="preserve"> Giao diện xem hóa đơn của đơn hàng</w:t>
        </w:r>
        <w:r>
          <w:rPr>
            <w:noProof/>
            <w:webHidden/>
          </w:rPr>
          <w:tab/>
        </w:r>
        <w:r>
          <w:rPr>
            <w:noProof/>
            <w:webHidden/>
          </w:rPr>
          <w:fldChar w:fldCharType="begin"/>
        </w:r>
        <w:r>
          <w:rPr>
            <w:noProof/>
            <w:webHidden/>
          </w:rPr>
          <w:instrText xml:space="preserve"> PAGEREF _Toc530662939 \h </w:instrText>
        </w:r>
        <w:r>
          <w:rPr>
            <w:noProof/>
            <w:webHidden/>
          </w:rPr>
        </w:r>
      </w:ins>
      <w:r>
        <w:rPr>
          <w:noProof/>
          <w:webHidden/>
        </w:rPr>
        <w:fldChar w:fldCharType="separate"/>
      </w:r>
      <w:ins w:id="416" w:author="phuong vu" w:date="2018-11-22T15:02:00Z">
        <w:r>
          <w:rPr>
            <w:noProof/>
            <w:webHidden/>
          </w:rPr>
          <w:t>54</w:t>
        </w:r>
        <w:r>
          <w:rPr>
            <w:noProof/>
            <w:webHidden/>
          </w:rPr>
          <w:fldChar w:fldCharType="end"/>
        </w:r>
        <w:r w:rsidRPr="00C01B57">
          <w:rPr>
            <w:rStyle w:val="Hyperlink"/>
            <w:noProof/>
          </w:rPr>
          <w:fldChar w:fldCharType="end"/>
        </w:r>
      </w:ins>
    </w:p>
    <w:p w14:paraId="44F0E773" w14:textId="3CB23DDF" w:rsidR="00F72520" w:rsidRDefault="00F72520">
      <w:pPr>
        <w:pStyle w:val="TableofFigures"/>
        <w:tabs>
          <w:tab w:val="right" w:leader="dot" w:pos="8777"/>
        </w:tabs>
        <w:rPr>
          <w:ins w:id="417" w:author="phuong vu" w:date="2018-11-22T15:02:00Z"/>
          <w:rFonts w:asciiTheme="minorHAnsi" w:eastAsiaTheme="minorEastAsia" w:hAnsiTheme="minorHAnsi" w:cstheme="minorBidi"/>
          <w:noProof/>
          <w:sz w:val="22"/>
          <w:szCs w:val="22"/>
          <w:lang w:val="en-US"/>
        </w:rPr>
      </w:pPr>
      <w:ins w:id="41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3.13</w:t>
        </w:r>
        <w:r w:rsidRPr="00C01B57">
          <w:rPr>
            <w:rStyle w:val="Hyperlink"/>
            <w:noProof/>
            <w:lang w:val="en-US"/>
          </w:rPr>
          <w:t xml:space="preserve"> Giao diện cập nhật thông tin hóa đơn</w:t>
        </w:r>
        <w:r>
          <w:rPr>
            <w:noProof/>
            <w:webHidden/>
          </w:rPr>
          <w:tab/>
        </w:r>
        <w:r>
          <w:rPr>
            <w:noProof/>
            <w:webHidden/>
          </w:rPr>
          <w:fldChar w:fldCharType="begin"/>
        </w:r>
        <w:r>
          <w:rPr>
            <w:noProof/>
            <w:webHidden/>
          </w:rPr>
          <w:instrText xml:space="preserve"> PAGEREF _Toc530662940 \h </w:instrText>
        </w:r>
        <w:r>
          <w:rPr>
            <w:noProof/>
            <w:webHidden/>
          </w:rPr>
        </w:r>
      </w:ins>
      <w:r>
        <w:rPr>
          <w:noProof/>
          <w:webHidden/>
        </w:rPr>
        <w:fldChar w:fldCharType="separate"/>
      </w:r>
      <w:ins w:id="419" w:author="phuong vu" w:date="2018-11-22T15:02:00Z">
        <w:r>
          <w:rPr>
            <w:noProof/>
            <w:webHidden/>
          </w:rPr>
          <w:t>55</w:t>
        </w:r>
        <w:r>
          <w:rPr>
            <w:noProof/>
            <w:webHidden/>
          </w:rPr>
          <w:fldChar w:fldCharType="end"/>
        </w:r>
        <w:r w:rsidRPr="00C01B57">
          <w:rPr>
            <w:rStyle w:val="Hyperlink"/>
            <w:noProof/>
          </w:rPr>
          <w:fldChar w:fldCharType="end"/>
        </w:r>
      </w:ins>
    </w:p>
    <w:p w14:paraId="68EBF4C7" w14:textId="1A7DCADF" w:rsidR="00F72520" w:rsidRDefault="00F72520">
      <w:pPr>
        <w:pStyle w:val="TableofFigures"/>
        <w:tabs>
          <w:tab w:val="right" w:leader="dot" w:pos="8777"/>
        </w:tabs>
        <w:rPr>
          <w:ins w:id="420" w:author="phuong vu" w:date="2018-11-22T15:02:00Z"/>
          <w:rFonts w:asciiTheme="minorHAnsi" w:eastAsiaTheme="minorEastAsia" w:hAnsiTheme="minorHAnsi" w:cstheme="minorBidi"/>
          <w:noProof/>
          <w:sz w:val="22"/>
          <w:szCs w:val="22"/>
          <w:lang w:val="en-US"/>
        </w:rPr>
      </w:pPr>
      <w:ins w:id="42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3.14</w:t>
        </w:r>
        <w:r w:rsidRPr="00C01B57">
          <w:rPr>
            <w:rStyle w:val="Hyperlink"/>
            <w:noProof/>
            <w:lang w:val="en-US"/>
          </w:rPr>
          <w:t xml:space="preserve"> Giao diện xem danh sách biên nhận</w:t>
        </w:r>
        <w:r>
          <w:rPr>
            <w:noProof/>
            <w:webHidden/>
          </w:rPr>
          <w:tab/>
        </w:r>
        <w:r>
          <w:rPr>
            <w:noProof/>
            <w:webHidden/>
          </w:rPr>
          <w:fldChar w:fldCharType="begin"/>
        </w:r>
        <w:r>
          <w:rPr>
            <w:noProof/>
            <w:webHidden/>
          </w:rPr>
          <w:instrText xml:space="preserve"> PAGEREF _Toc530662941 \h </w:instrText>
        </w:r>
        <w:r>
          <w:rPr>
            <w:noProof/>
            <w:webHidden/>
          </w:rPr>
        </w:r>
      </w:ins>
      <w:r>
        <w:rPr>
          <w:noProof/>
          <w:webHidden/>
        </w:rPr>
        <w:fldChar w:fldCharType="separate"/>
      </w:r>
      <w:ins w:id="422" w:author="phuong vu" w:date="2018-11-22T15:02:00Z">
        <w:r>
          <w:rPr>
            <w:noProof/>
            <w:webHidden/>
          </w:rPr>
          <w:t>56</w:t>
        </w:r>
        <w:r>
          <w:rPr>
            <w:noProof/>
            <w:webHidden/>
          </w:rPr>
          <w:fldChar w:fldCharType="end"/>
        </w:r>
        <w:r w:rsidRPr="00C01B57">
          <w:rPr>
            <w:rStyle w:val="Hyperlink"/>
            <w:noProof/>
          </w:rPr>
          <w:fldChar w:fldCharType="end"/>
        </w:r>
      </w:ins>
    </w:p>
    <w:p w14:paraId="3F1A5381" w14:textId="6B506412" w:rsidR="00F72520" w:rsidRDefault="00F72520">
      <w:pPr>
        <w:pStyle w:val="TableofFigures"/>
        <w:tabs>
          <w:tab w:val="right" w:leader="dot" w:pos="8777"/>
        </w:tabs>
        <w:rPr>
          <w:ins w:id="423" w:author="phuong vu" w:date="2018-11-22T15:02:00Z"/>
          <w:rFonts w:asciiTheme="minorHAnsi" w:eastAsiaTheme="minorEastAsia" w:hAnsiTheme="minorHAnsi" w:cstheme="minorBidi"/>
          <w:noProof/>
          <w:sz w:val="22"/>
          <w:szCs w:val="22"/>
          <w:lang w:val="en-US"/>
        </w:rPr>
      </w:pPr>
      <w:ins w:id="42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3.16</w:t>
        </w:r>
        <w:r w:rsidRPr="00C01B57">
          <w:rPr>
            <w:rStyle w:val="Hyperlink"/>
            <w:noProof/>
            <w:lang w:val="en-US"/>
          </w:rPr>
          <w:t xml:space="preserve"> Giao diện chi tiết biên nhận</w:t>
        </w:r>
        <w:r>
          <w:rPr>
            <w:noProof/>
            <w:webHidden/>
          </w:rPr>
          <w:tab/>
        </w:r>
        <w:r>
          <w:rPr>
            <w:noProof/>
            <w:webHidden/>
          </w:rPr>
          <w:fldChar w:fldCharType="begin"/>
        </w:r>
        <w:r>
          <w:rPr>
            <w:noProof/>
            <w:webHidden/>
          </w:rPr>
          <w:instrText xml:space="preserve"> PAGEREF _Toc530662942 \h </w:instrText>
        </w:r>
        <w:r>
          <w:rPr>
            <w:noProof/>
            <w:webHidden/>
          </w:rPr>
        </w:r>
      </w:ins>
      <w:r>
        <w:rPr>
          <w:noProof/>
          <w:webHidden/>
        </w:rPr>
        <w:fldChar w:fldCharType="separate"/>
      </w:r>
      <w:ins w:id="425" w:author="phuong vu" w:date="2018-11-22T15:02:00Z">
        <w:r>
          <w:rPr>
            <w:noProof/>
            <w:webHidden/>
          </w:rPr>
          <w:t>58</w:t>
        </w:r>
        <w:r>
          <w:rPr>
            <w:noProof/>
            <w:webHidden/>
          </w:rPr>
          <w:fldChar w:fldCharType="end"/>
        </w:r>
        <w:r w:rsidRPr="00C01B57">
          <w:rPr>
            <w:rStyle w:val="Hyperlink"/>
            <w:noProof/>
          </w:rPr>
          <w:fldChar w:fldCharType="end"/>
        </w:r>
      </w:ins>
    </w:p>
    <w:p w14:paraId="70025433" w14:textId="0719370B" w:rsidR="00F72520" w:rsidRDefault="00F72520">
      <w:pPr>
        <w:pStyle w:val="TableofFigures"/>
        <w:tabs>
          <w:tab w:val="right" w:leader="dot" w:pos="8777"/>
        </w:tabs>
        <w:rPr>
          <w:ins w:id="426" w:author="phuong vu" w:date="2018-11-22T15:02:00Z"/>
          <w:rFonts w:asciiTheme="minorHAnsi" w:eastAsiaTheme="minorEastAsia" w:hAnsiTheme="minorHAnsi" w:cstheme="minorBidi"/>
          <w:noProof/>
          <w:sz w:val="22"/>
          <w:szCs w:val="22"/>
          <w:lang w:val="en-US"/>
        </w:rPr>
      </w:pPr>
      <w:ins w:id="427"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"_Toc530662943"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3.15</w:t>
        </w:r>
        <w:r w:rsidRPr="00C01B57">
          <w:rPr>
            <w:rStyle w:val="Hyperlink"/>
            <w:noProof/>
            <w:lang w:val="en-US"/>
          </w:rPr>
          <w:t xml:space="preserve"> Các chức năng ứng với biên nhận</w:t>
        </w:r>
        <w:r>
          <w:rPr>
            <w:noProof/>
            <w:webHidden/>
          </w:rPr>
          <w:tab/>
        </w:r>
        <w:r>
          <w:rPr>
            <w:noProof/>
            <w:webHidden/>
          </w:rPr>
          <w:fldChar w:fldCharType="begin"/>
        </w:r>
        <w:r>
          <w:rPr>
            <w:noProof/>
            <w:webHidden/>
          </w:rPr>
          <w:instrText xml:space="preserve"> PAGEREF _Toc530662943 \h </w:instrText>
        </w:r>
        <w:r>
          <w:rPr>
            <w:noProof/>
            <w:webHidden/>
          </w:rPr>
        </w:r>
      </w:ins>
      <w:r>
        <w:rPr>
          <w:noProof/>
          <w:webHidden/>
        </w:rPr>
        <w:fldChar w:fldCharType="separate"/>
      </w:r>
      <w:ins w:id="428" w:author="phuong vu" w:date="2018-11-22T15:02:00Z">
        <w:r>
          <w:rPr>
            <w:noProof/>
            <w:webHidden/>
          </w:rPr>
          <w:t>58</w:t>
        </w:r>
        <w:r>
          <w:rPr>
            <w:noProof/>
            <w:webHidden/>
          </w:rPr>
          <w:fldChar w:fldCharType="end"/>
        </w:r>
        <w:r w:rsidRPr="00C01B57">
          <w:rPr>
            <w:rStyle w:val="Hyperlink"/>
            <w:noProof/>
          </w:rPr>
          <w:fldChar w:fldCharType="end"/>
        </w:r>
      </w:ins>
    </w:p>
    <w:p w14:paraId="24652EA7" w14:textId="7F1FA75C" w:rsidR="00F72520" w:rsidRDefault="00F72520">
      <w:pPr>
        <w:pStyle w:val="TableofFigures"/>
        <w:tabs>
          <w:tab w:val="right" w:leader="dot" w:pos="8777"/>
        </w:tabs>
        <w:rPr>
          <w:ins w:id="429" w:author="phuong vu" w:date="2018-11-22T15:02:00Z"/>
          <w:rFonts w:asciiTheme="minorHAnsi" w:eastAsiaTheme="minorEastAsia" w:hAnsiTheme="minorHAnsi" w:cstheme="minorBidi"/>
          <w:noProof/>
          <w:sz w:val="22"/>
          <w:szCs w:val="22"/>
          <w:lang w:val="en-US"/>
        </w:rPr>
      </w:pPr>
      <w:ins w:id="43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3.17</w:t>
        </w:r>
        <w:r w:rsidRPr="00C01B57">
          <w:rPr>
            <w:rStyle w:val="Hyperlink"/>
            <w:noProof/>
            <w:lang w:val="en-US"/>
          </w:rPr>
          <w:t xml:space="preserve"> Giao diện thay đổi trạng thái biên nhận khi trạng thái "đang chờ"</w:t>
        </w:r>
        <w:r>
          <w:rPr>
            <w:noProof/>
            <w:webHidden/>
          </w:rPr>
          <w:tab/>
        </w:r>
        <w:r>
          <w:rPr>
            <w:noProof/>
            <w:webHidden/>
          </w:rPr>
          <w:fldChar w:fldCharType="begin"/>
        </w:r>
        <w:r>
          <w:rPr>
            <w:noProof/>
            <w:webHidden/>
          </w:rPr>
          <w:instrText xml:space="preserve"> PAGEREF _Toc530662944 \h </w:instrText>
        </w:r>
        <w:r>
          <w:rPr>
            <w:noProof/>
            <w:webHidden/>
          </w:rPr>
        </w:r>
      </w:ins>
      <w:r>
        <w:rPr>
          <w:noProof/>
          <w:webHidden/>
        </w:rPr>
        <w:fldChar w:fldCharType="separate"/>
      </w:r>
      <w:ins w:id="431" w:author="phuong vu" w:date="2018-11-22T15:02:00Z">
        <w:r>
          <w:rPr>
            <w:noProof/>
            <w:webHidden/>
          </w:rPr>
          <w:t>61</w:t>
        </w:r>
        <w:r>
          <w:rPr>
            <w:noProof/>
            <w:webHidden/>
          </w:rPr>
          <w:fldChar w:fldCharType="end"/>
        </w:r>
        <w:r w:rsidRPr="00C01B57">
          <w:rPr>
            <w:rStyle w:val="Hyperlink"/>
            <w:noProof/>
          </w:rPr>
          <w:fldChar w:fldCharType="end"/>
        </w:r>
      </w:ins>
    </w:p>
    <w:p w14:paraId="58BB758A" w14:textId="50494FF4" w:rsidR="00F72520" w:rsidRDefault="00F72520">
      <w:pPr>
        <w:pStyle w:val="TableofFigures"/>
        <w:tabs>
          <w:tab w:val="right" w:leader="dot" w:pos="8777"/>
        </w:tabs>
        <w:rPr>
          <w:ins w:id="432" w:author="phuong vu" w:date="2018-11-22T15:02:00Z"/>
          <w:rFonts w:asciiTheme="minorHAnsi" w:eastAsiaTheme="minorEastAsia" w:hAnsiTheme="minorHAnsi" w:cstheme="minorBidi"/>
          <w:noProof/>
          <w:sz w:val="22"/>
          <w:szCs w:val="22"/>
          <w:lang w:val="en-US"/>
        </w:rPr>
      </w:pPr>
      <w:ins w:id="43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3.18</w:t>
        </w:r>
        <w:r w:rsidRPr="00C01B57">
          <w:rPr>
            <w:rStyle w:val="Hyperlink"/>
            <w:noProof/>
            <w:lang w:val="en-US"/>
          </w:rPr>
          <w:t xml:space="preserve"> Giao diện thay đổi trạng thái biên nhận khi trạng thái "đang chờ trả đồ"</w:t>
        </w:r>
        <w:r>
          <w:rPr>
            <w:noProof/>
            <w:webHidden/>
          </w:rPr>
          <w:tab/>
        </w:r>
        <w:r>
          <w:rPr>
            <w:noProof/>
            <w:webHidden/>
          </w:rPr>
          <w:fldChar w:fldCharType="begin"/>
        </w:r>
        <w:r>
          <w:rPr>
            <w:noProof/>
            <w:webHidden/>
          </w:rPr>
          <w:instrText xml:space="preserve"> PAGEREF _Toc530662945 \h </w:instrText>
        </w:r>
        <w:r>
          <w:rPr>
            <w:noProof/>
            <w:webHidden/>
          </w:rPr>
        </w:r>
      </w:ins>
      <w:r>
        <w:rPr>
          <w:noProof/>
          <w:webHidden/>
        </w:rPr>
        <w:fldChar w:fldCharType="separate"/>
      </w:r>
      <w:ins w:id="434" w:author="phuong vu" w:date="2018-11-22T15:02:00Z">
        <w:r>
          <w:rPr>
            <w:noProof/>
            <w:webHidden/>
          </w:rPr>
          <w:t>62</w:t>
        </w:r>
        <w:r>
          <w:rPr>
            <w:noProof/>
            <w:webHidden/>
          </w:rPr>
          <w:fldChar w:fldCharType="end"/>
        </w:r>
        <w:r w:rsidRPr="00C01B57">
          <w:rPr>
            <w:rStyle w:val="Hyperlink"/>
            <w:noProof/>
          </w:rPr>
          <w:fldChar w:fldCharType="end"/>
        </w:r>
      </w:ins>
    </w:p>
    <w:p w14:paraId="2A9903CE" w14:textId="6FA5A951" w:rsidR="00F72520" w:rsidRDefault="00F72520">
      <w:pPr>
        <w:pStyle w:val="TableofFigures"/>
        <w:tabs>
          <w:tab w:val="right" w:leader="dot" w:pos="8777"/>
        </w:tabs>
        <w:rPr>
          <w:ins w:id="435" w:author="phuong vu" w:date="2018-11-22T15:02:00Z"/>
          <w:rFonts w:asciiTheme="minorHAnsi" w:eastAsiaTheme="minorEastAsia" w:hAnsiTheme="minorHAnsi" w:cstheme="minorBidi"/>
          <w:noProof/>
          <w:sz w:val="22"/>
          <w:szCs w:val="22"/>
          <w:lang w:val="en-US"/>
        </w:rPr>
      </w:pPr>
      <w:ins w:id="43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3.19</w:t>
        </w:r>
        <w:r w:rsidRPr="00C01B57">
          <w:rPr>
            <w:rStyle w:val="Hyperlink"/>
            <w:noProof/>
            <w:lang w:val="en-US"/>
          </w:rPr>
          <w:t xml:space="preserve"> Giao diện cập nhật thông tin biên nhận với trạng thái "đang chờ"</w:t>
        </w:r>
        <w:r>
          <w:rPr>
            <w:noProof/>
            <w:webHidden/>
          </w:rPr>
          <w:tab/>
        </w:r>
        <w:r>
          <w:rPr>
            <w:noProof/>
            <w:webHidden/>
          </w:rPr>
          <w:fldChar w:fldCharType="begin"/>
        </w:r>
        <w:r>
          <w:rPr>
            <w:noProof/>
            <w:webHidden/>
          </w:rPr>
          <w:instrText xml:space="preserve"> PAGEREF _Toc530662946 \h </w:instrText>
        </w:r>
        <w:r>
          <w:rPr>
            <w:noProof/>
            <w:webHidden/>
          </w:rPr>
        </w:r>
      </w:ins>
      <w:r>
        <w:rPr>
          <w:noProof/>
          <w:webHidden/>
        </w:rPr>
        <w:fldChar w:fldCharType="separate"/>
      </w:r>
      <w:ins w:id="437" w:author="phuong vu" w:date="2018-11-22T15:02:00Z">
        <w:r>
          <w:rPr>
            <w:noProof/>
            <w:webHidden/>
          </w:rPr>
          <w:t>63</w:t>
        </w:r>
        <w:r>
          <w:rPr>
            <w:noProof/>
            <w:webHidden/>
          </w:rPr>
          <w:fldChar w:fldCharType="end"/>
        </w:r>
        <w:r w:rsidRPr="00C01B57">
          <w:rPr>
            <w:rStyle w:val="Hyperlink"/>
            <w:noProof/>
          </w:rPr>
          <w:fldChar w:fldCharType="end"/>
        </w:r>
      </w:ins>
    </w:p>
    <w:p w14:paraId="4B33B30D" w14:textId="2EC3AF0D" w:rsidR="00F72520" w:rsidRDefault="00F72520">
      <w:pPr>
        <w:pStyle w:val="TableofFigures"/>
        <w:tabs>
          <w:tab w:val="right" w:leader="dot" w:pos="8777"/>
        </w:tabs>
        <w:rPr>
          <w:ins w:id="438" w:author="phuong vu" w:date="2018-11-22T15:02:00Z"/>
          <w:rFonts w:asciiTheme="minorHAnsi" w:eastAsiaTheme="minorEastAsia" w:hAnsiTheme="minorHAnsi" w:cstheme="minorBidi"/>
          <w:noProof/>
          <w:sz w:val="22"/>
          <w:szCs w:val="22"/>
          <w:lang w:val="en-US"/>
        </w:rPr>
      </w:pPr>
      <w:ins w:id="43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3.20</w:t>
        </w:r>
        <w:r w:rsidRPr="00C01B57">
          <w:rPr>
            <w:rStyle w:val="Hyperlink"/>
            <w:noProof/>
            <w:lang w:val="en-US"/>
          </w:rPr>
          <w:t xml:space="preserve"> </w:t>
        </w:r>
        <w:r w:rsidRPr="00C01B57">
          <w:rPr>
            <w:rStyle w:val="Hyperlink"/>
            <w:noProof/>
          </w:rPr>
          <w:t>Giao diện cập nhật thông tin biên nhận với trạng thái "đang chờ</w:t>
        </w:r>
        <w:r w:rsidRPr="00C01B57">
          <w:rPr>
            <w:rStyle w:val="Hyperlink"/>
            <w:noProof/>
            <w:lang w:val="en-US"/>
          </w:rPr>
          <w:t xml:space="preserve"> trả đồ</w:t>
        </w:r>
        <w:r w:rsidRPr="00C01B57">
          <w:rPr>
            <w:rStyle w:val="Hyperlink"/>
            <w:noProof/>
          </w:rPr>
          <w:t>"</w:t>
        </w:r>
        <w:r>
          <w:rPr>
            <w:noProof/>
            <w:webHidden/>
          </w:rPr>
          <w:tab/>
        </w:r>
        <w:r>
          <w:rPr>
            <w:noProof/>
            <w:webHidden/>
          </w:rPr>
          <w:fldChar w:fldCharType="begin"/>
        </w:r>
        <w:r>
          <w:rPr>
            <w:noProof/>
            <w:webHidden/>
          </w:rPr>
          <w:instrText xml:space="preserve"> PAGEREF _Toc530662947 \h </w:instrText>
        </w:r>
        <w:r>
          <w:rPr>
            <w:noProof/>
            <w:webHidden/>
          </w:rPr>
        </w:r>
      </w:ins>
      <w:r>
        <w:rPr>
          <w:noProof/>
          <w:webHidden/>
        </w:rPr>
        <w:fldChar w:fldCharType="separate"/>
      </w:r>
      <w:ins w:id="440" w:author="phuong vu" w:date="2018-11-22T15:02:00Z">
        <w:r>
          <w:rPr>
            <w:noProof/>
            <w:webHidden/>
          </w:rPr>
          <w:t>64</w:t>
        </w:r>
        <w:r>
          <w:rPr>
            <w:noProof/>
            <w:webHidden/>
          </w:rPr>
          <w:fldChar w:fldCharType="end"/>
        </w:r>
        <w:r w:rsidRPr="00C01B57">
          <w:rPr>
            <w:rStyle w:val="Hyperlink"/>
            <w:noProof/>
          </w:rPr>
          <w:fldChar w:fldCharType="end"/>
        </w:r>
      </w:ins>
    </w:p>
    <w:p w14:paraId="1968E2ED" w14:textId="410B261A" w:rsidR="00F72520" w:rsidRDefault="00F72520">
      <w:pPr>
        <w:pStyle w:val="TableofFigures"/>
        <w:tabs>
          <w:tab w:val="right" w:leader="dot" w:pos="8777"/>
        </w:tabs>
        <w:rPr>
          <w:ins w:id="441" w:author="phuong vu" w:date="2018-11-22T15:02:00Z"/>
          <w:rFonts w:asciiTheme="minorHAnsi" w:eastAsiaTheme="minorEastAsia" w:hAnsiTheme="minorHAnsi" w:cstheme="minorBidi"/>
          <w:noProof/>
          <w:sz w:val="22"/>
          <w:szCs w:val="22"/>
          <w:lang w:val="en-US"/>
        </w:rPr>
      </w:pPr>
      <w:ins w:id="44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3.21</w:t>
        </w:r>
        <w:r w:rsidRPr="00C01B57">
          <w:rPr>
            <w:rStyle w:val="Hyperlink"/>
            <w:noProof/>
            <w:lang w:val="en-US"/>
          </w:rPr>
          <w:t xml:space="preserve"> Tổng quan phân công xử lí đơn hàng</w:t>
        </w:r>
        <w:r>
          <w:rPr>
            <w:noProof/>
            <w:webHidden/>
          </w:rPr>
          <w:tab/>
        </w:r>
        <w:r>
          <w:rPr>
            <w:noProof/>
            <w:webHidden/>
          </w:rPr>
          <w:fldChar w:fldCharType="begin"/>
        </w:r>
        <w:r>
          <w:rPr>
            <w:noProof/>
            <w:webHidden/>
          </w:rPr>
          <w:instrText xml:space="preserve"> PAGEREF _Toc530662948 \h </w:instrText>
        </w:r>
        <w:r>
          <w:rPr>
            <w:noProof/>
            <w:webHidden/>
          </w:rPr>
        </w:r>
      </w:ins>
      <w:r>
        <w:rPr>
          <w:noProof/>
          <w:webHidden/>
        </w:rPr>
        <w:fldChar w:fldCharType="separate"/>
      </w:r>
      <w:ins w:id="443" w:author="phuong vu" w:date="2018-11-22T15:02:00Z">
        <w:r>
          <w:rPr>
            <w:noProof/>
            <w:webHidden/>
          </w:rPr>
          <w:t>65</w:t>
        </w:r>
        <w:r>
          <w:rPr>
            <w:noProof/>
            <w:webHidden/>
          </w:rPr>
          <w:fldChar w:fldCharType="end"/>
        </w:r>
        <w:r w:rsidRPr="00C01B57">
          <w:rPr>
            <w:rStyle w:val="Hyperlink"/>
            <w:noProof/>
          </w:rPr>
          <w:fldChar w:fldCharType="end"/>
        </w:r>
      </w:ins>
    </w:p>
    <w:p w14:paraId="67D65278" w14:textId="4B1A1F8A" w:rsidR="00F72520" w:rsidRDefault="00F72520">
      <w:pPr>
        <w:pStyle w:val="TableofFigures"/>
        <w:tabs>
          <w:tab w:val="right" w:leader="dot" w:pos="8777"/>
        </w:tabs>
        <w:rPr>
          <w:ins w:id="444" w:author="phuong vu" w:date="2018-11-22T15:02:00Z"/>
          <w:rFonts w:asciiTheme="minorHAnsi" w:eastAsiaTheme="minorEastAsia" w:hAnsiTheme="minorHAnsi" w:cstheme="minorBidi"/>
          <w:noProof/>
          <w:sz w:val="22"/>
          <w:szCs w:val="22"/>
          <w:lang w:val="en-US"/>
        </w:rPr>
      </w:pPr>
      <w:ins w:id="44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3.22</w:t>
        </w:r>
        <w:r w:rsidRPr="00C01B57">
          <w:rPr>
            <w:rStyle w:val="Hyperlink"/>
            <w:noProof/>
            <w:lang w:val="en-US"/>
          </w:rPr>
          <w:t xml:space="preserve"> Giao diện phân công đơn hàng vào máy giặt</w:t>
        </w:r>
        <w:r>
          <w:rPr>
            <w:noProof/>
            <w:webHidden/>
          </w:rPr>
          <w:tab/>
        </w:r>
        <w:r>
          <w:rPr>
            <w:noProof/>
            <w:webHidden/>
          </w:rPr>
          <w:fldChar w:fldCharType="begin"/>
        </w:r>
        <w:r>
          <w:rPr>
            <w:noProof/>
            <w:webHidden/>
          </w:rPr>
          <w:instrText xml:space="preserve"> PAGEREF _Toc530662949 \h </w:instrText>
        </w:r>
        <w:r>
          <w:rPr>
            <w:noProof/>
            <w:webHidden/>
          </w:rPr>
        </w:r>
      </w:ins>
      <w:r>
        <w:rPr>
          <w:noProof/>
          <w:webHidden/>
        </w:rPr>
        <w:fldChar w:fldCharType="separate"/>
      </w:r>
      <w:ins w:id="446" w:author="phuong vu" w:date="2018-11-22T15:02:00Z">
        <w:r>
          <w:rPr>
            <w:noProof/>
            <w:webHidden/>
          </w:rPr>
          <w:t>66</w:t>
        </w:r>
        <w:r>
          <w:rPr>
            <w:noProof/>
            <w:webHidden/>
          </w:rPr>
          <w:fldChar w:fldCharType="end"/>
        </w:r>
        <w:r w:rsidRPr="00C01B57">
          <w:rPr>
            <w:rStyle w:val="Hyperlink"/>
            <w:noProof/>
          </w:rPr>
          <w:fldChar w:fldCharType="end"/>
        </w:r>
      </w:ins>
    </w:p>
    <w:p w14:paraId="2426C486" w14:textId="10014F4E" w:rsidR="00F72520" w:rsidRDefault="00F72520">
      <w:pPr>
        <w:pStyle w:val="TableofFigures"/>
        <w:tabs>
          <w:tab w:val="right" w:leader="dot" w:pos="8777"/>
        </w:tabs>
        <w:rPr>
          <w:ins w:id="447" w:author="phuong vu" w:date="2018-11-22T15:02:00Z"/>
          <w:rFonts w:asciiTheme="minorHAnsi" w:eastAsiaTheme="minorEastAsia" w:hAnsiTheme="minorHAnsi" w:cstheme="minorBidi"/>
          <w:noProof/>
          <w:sz w:val="22"/>
          <w:szCs w:val="22"/>
          <w:lang w:val="en-US"/>
        </w:rPr>
      </w:pPr>
      <w:ins w:id="44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3.23</w:t>
        </w:r>
        <w:r w:rsidRPr="00C01B57">
          <w:rPr>
            <w:rStyle w:val="Hyperlink"/>
            <w:noProof/>
            <w:lang w:val="en-US"/>
          </w:rPr>
          <w:t xml:space="preserve"> Giao diện tạo đơn hàng mới trên web</w:t>
        </w:r>
        <w:r>
          <w:rPr>
            <w:noProof/>
            <w:webHidden/>
          </w:rPr>
          <w:tab/>
        </w:r>
        <w:r>
          <w:rPr>
            <w:noProof/>
            <w:webHidden/>
          </w:rPr>
          <w:fldChar w:fldCharType="begin"/>
        </w:r>
        <w:r>
          <w:rPr>
            <w:noProof/>
            <w:webHidden/>
          </w:rPr>
          <w:instrText xml:space="preserve"> PAGEREF _Toc530662950 \h </w:instrText>
        </w:r>
        <w:r>
          <w:rPr>
            <w:noProof/>
            <w:webHidden/>
          </w:rPr>
        </w:r>
      </w:ins>
      <w:r>
        <w:rPr>
          <w:noProof/>
          <w:webHidden/>
        </w:rPr>
        <w:fldChar w:fldCharType="separate"/>
      </w:r>
      <w:ins w:id="449" w:author="phuong vu" w:date="2018-11-22T15:02:00Z">
        <w:r>
          <w:rPr>
            <w:noProof/>
            <w:webHidden/>
          </w:rPr>
          <w:t>68</w:t>
        </w:r>
        <w:r>
          <w:rPr>
            <w:noProof/>
            <w:webHidden/>
          </w:rPr>
          <w:fldChar w:fldCharType="end"/>
        </w:r>
        <w:r w:rsidRPr="00C01B57">
          <w:rPr>
            <w:rStyle w:val="Hyperlink"/>
            <w:noProof/>
          </w:rPr>
          <w:fldChar w:fldCharType="end"/>
        </w:r>
      </w:ins>
    </w:p>
    <w:p w14:paraId="7E4E16FA" w14:textId="5D82E4CA" w:rsidR="00F72520" w:rsidRDefault="00F72520">
      <w:pPr>
        <w:pStyle w:val="TableofFigures"/>
        <w:tabs>
          <w:tab w:val="right" w:leader="dot" w:pos="8777"/>
        </w:tabs>
        <w:rPr>
          <w:ins w:id="450" w:author="phuong vu" w:date="2018-11-22T15:02:00Z"/>
          <w:rFonts w:asciiTheme="minorHAnsi" w:eastAsiaTheme="minorEastAsia" w:hAnsiTheme="minorHAnsi" w:cstheme="minorBidi"/>
          <w:noProof/>
          <w:sz w:val="22"/>
          <w:szCs w:val="22"/>
          <w:lang w:val="en-US"/>
        </w:rPr>
      </w:pPr>
      <w:ins w:id="45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3.24</w:t>
        </w:r>
        <w:r w:rsidRPr="00C01B57">
          <w:rPr>
            <w:rStyle w:val="Hyperlink"/>
            <w:noProof/>
            <w:lang w:val="en-US"/>
          </w:rPr>
          <w:t xml:space="preserve"> Giao diện xác nhận đơn hàng sau khi tạo mới</w:t>
        </w:r>
        <w:r>
          <w:rPr>
            <w:noProof/>
            <w:webHidden/>
          </w:rPr>
          <w:tab/>
        </w:r>
        <w:r>
          <w:rPr>
            <w:noProof/>
            <w:webHidden/>
          </w:rPr>
          <w:fldChar w:fldCharType="begin"/>
        </w:r>
        <w:r>
          <w:rPr>
            <w:noProof/>
            <w:webHidden/>
          </w:rPr>
          <w:instrText xml:space="preserve"> PAGEREF _Toc530662951 \h </w:instrText>
        </w:r>
        <w:r>
          <w:rPr>
            <w:noProof/>
            <w:webHidden/>
          </w:rPr>
        </w:r>
      </w:ins>
      <w:r>
        <w:rPr>
          <w:noProof/>
          <w:webHidden/>
        </w:rPr>
        <w:fldChar w:fldCharType="separate"/>
      </w:r>
      <w:ins w:id="452" w:author="phuong vu" w:date="2018-11-22T15:02:00Z">
        <w:r>
          <w:rPr>
            <w:noProof/>
            <w:webHidden/>
          </w:rPr>
          <w:t>69</w:t>
        </w:r>
        <w:r>
          <w:rPr>
            <w:noProof/>
            <w:webHidden/>
          </w:rPr>
          <w:fldChar w:fldCharType="end"/>
        </w:r>
        <w:r w:rsidRPr="00C01B57">
          <w:rPr>
            <w:rStyle w:val="Hyperlink"/>
            <w:noProof/>
          </w:rPr>
          <w:fldChar w:fldCharType="end"/>
        </w:r>
      </w:ins>
    </w:p>
    <w:p w14:paraId="14D46DE8" w14:textId="13106A61" w:rsidR="00F72520" w:rsidRDefault="00F72520">
      <w:pPr>
        <w:pStyle w:val="TableofFigures"/>
        <w:tabs>
          <w:tab w:val="right" w:leader="dot" w:pos="8777"/>
        </w:tabs>
        <w:rPr>
          <w:ins w:id="453" w:author="phuong vu" w:date="2018-11-22T15:02:00Z"/>
          <w:rFonts w:asciiTheme="minorHAnsi" w:eastAsiaTheme="minorEastAsia" w:hAnsiTheme="minorHAnsi" w:cstheme="minorBidi"/>
          <w:noProof/>
          <w:sz w:val="22"/>
          <w:szCs w:val="22"/>
          <w:lang w:val="en-US"/>
        </w:rPr>
      </w:pPr>
      <w:ins w:id="45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3.25</w:t>
        </w:r>
        <w:r w:rsidRPr="00C01B57">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_Toc530662952 \h </w:instrText>
        </w:r>
        <w:r>
          <w:rPr>
            <w:noProof/>
            <w:webHidden/>
          </w:rPr>
        </w:r>
      </w:ins>
      <w:r>
        <w:rPr>
          <w:noProof/>
          <w:webHidden/>
        </w:rPr>
        <w:fldChar w:fldCharType="separate"/>
      </w:r>
      <w:ins w:id="455" w:author="phuong vu" w:date="2018-11-22T15:02:00Z">
        <w:r>
          <w:rPr>
            <w:noProof/>
            <w:webHidden/>
          </w:rPr>
          <w:t>72</w:t>
        </w:r>
        <w:r>
          <w:rPr>
            <w:noProof/>
            <w:webHidden/>
          </w:rPr>
          <w:fldChar w:fldCharType="end"/>
        </w:r>
        <w:r w:rsidRPr="00C01B57">
          <w:rPr>
            <w:rStyle w:val="Hyperlink"/>
            <w:noProof/>
          </w:rPr>
          <w:fldChar w:fldCharType="end"/>
        </w:r>
      </w:ins>
    </w:p>
    <w:p w14:paraId="34892523" w14:textId="5A6AD02B" w:rsidR="00F72520" w:rsidRDefault="00F72520">
      <w:pPr>
        <w:pStyle w:val="TableofFigures"/>
        <w:tabs>
          <w:tab w:val="right" w:leader="dot" w:pos="8777"/>
        </w:tabs>
        <w:rPr>
          <w:ins w:id="456" w:author="phuong vu" w:date="2018-11-22T15:02:00Z"/>
          <w:rFonts w:asciiTheme="minorHAnsi" w:eastAsiaTheme="minorEastAsia" w:hAnsiTheme="minorHAnsi" w:cstheme="minorBidi"/>
          <w:noProof/>
          <w:sz w:val="22"/>
          <w:szCs w:val="22"/>
          <w:lang w:val="en-US"/>
        </w:rPr>
      </w:pPr>
      <w:ins w:id="45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3.26</w:t>
        </w:r>
        <w:r w:rsidRPr="00C01B57">
          <w:rPr>
            <w:rStyle w:val="Hyperlink"/>
            <w:noProof/>
            <w:lang w:val="en-US"/>
          </w:rPr>
          <w:t xml:space="preserve"> Giao diện tìm kiếm đơn hàng khi có kêt quả</w:t>
        </w:r>
        <w:r>
          <w:rPr>
            <w:noProof/>
            <w:webHidden/>
          </w:rPr>
          <w:tab/>
        </w:r>
        <w:r>
          <w:rPr>
            <w:noProof/>
            <w:webHidden/>
          </w:rPr>
          <w:fldChar w:fldCharType="begin"/>
        </w:r>
        <w:r>
          <w:rPr>
            <w:noProof/>
            <w:webHidden/>
          </w:rPr>
          <w:instrText xml:space="preserve"> PAGEREF _Toc530662953 \h </w:instrText>
        </w:r>
        <w:r>
          <w:rPr>
            <w:noProof/>
            <w:webHidden/>
          </w:rPr>
        </w:r>
      </w:ins>
      <w:r>
        <w:rPr>
          <w:noProof/>
          <w:webHidden/>
        </w:rPr>
        <w:fldChar w:fldCharType="separate"/>
      </w:r>
      <w:ins w:id="458" w:author="phuong vu" w:date="2018-11-22T15:02:00Z">
        <w:r>
          <w:rPr>
            <w:noProof/>
            <w:webHidden/>
          </w:rPr>
          <w:t>73</w:t>
        </w:r>
        <w:r>
          <w:rPr>
            <w:noProof/>
            <w:webHidden/>
          </w:rPr>
          <w:fldChar w:fldCharType="end"/>
        </w:r>
        <w:r w:rsidRPr="00C01B57">
          <w:rPr>
            <w:rStyle w:val="Hyperlink"/>
            <w:noProof/>
          </w:rPr>
          <w:fldChar w:fldCharType="end"/>
        </w:r>
      </w:ins>
    </w:p>
    <w:p w14:paraId="0C6290FA" w14:textId="3B5324A5" w:rsidR="00F72520" w:rsidRDefault="00F72520">
      <w:pPr>
        <w:pStyle w:val="TableofFigures"/>
        <w:tabs>
          <w:tab w:val="right" w:leader="dot" w:pos="8777"/>
        </w:tabs>
        <w:rPr>
          <w:ins w:id="459" w:author="phuong vu" w:date="2018-11-22T15:02:00Z"/>
          <w:rFonts w:asciiTheme="minorHAnsi" w:eastAsiaTheme="minorEastAsia" w:hAnsiTheme="minorHAnsi" w:cstheme="minorBidi"/>
          <w:noProof/>
          <w:sz w:val="22"/>
          <w:szCs w:val="22"/>
          <w:lang w:val="en-US"/>
        </w:rPr>
      </w:pPr>
      <w:ins w:id="46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3.27</w:t>
        </w:r>
        <w:r w:rsidRPr="00C01B57">
          <w:rPr>
            <w:rStyle w:val="Hyperlink"/>
            <w:noProof/>
            <w:lang w:val="en-US"/>
          </w:rPr>
          <w:t xml:space="preserve"> Giao diện tìm kiếm khi QR Code được bật</w:t>
        </w:r>
        <w:r>
          <w:rPr>
            <w:noProof/>
            <w:webHidden/>
          </w:rPr>
          <w:tab/>
        </w:r>
        <w:r>
          <w:rPr>
            <w:noProof/>
            <w:webHidden/>
          </w:rPr>
          <w:fldChar w:fldCharType="begin"/>
        </w:r>
        <w:r>
          <w:rPr>
            <w:noProof/>
            <w:webHidden/>
          </w:rPr>
          <w:instrText xml:space="preserve"> PAGEREF _Toc530662954 \h </w:instrText>
        </w:r>
        <w:r>
          <w:rPr>
            <w:noProof/>
            <w:webHidden/>
          </w:rPr>
        </w:r>
      </w:ins>
      <w:r>
        <w:rPr>
          <w:noProof/>
          <w:webHidden/>
        </w:rPr>
        <w:fldChar w:fldCharType="separate"/>
      </w:r>
      <w:ins w:id="461" w:author="phuong vu" w:date="2018-11-22T15:02:00Z">
        <w:r>
          <w:rPr>
            <w:noProof/>
            <w:webHidden/>
          </w:rPr>
          <w:t>73</w:t>
        </w:r>
        <w:r>
          <w:rPr>
            <w:noProof/>
            <w:webHidden/>
          </w:rPr>
          <w:fldChar w:fldCharType="end"/>
        </w:r>
        <w:r w:rsidRPr="00C01B57">
          <w:rPr>
            <w:rStyle w:val="Hyperlink"/>
            <w:noProof/>
          </w:rPr>
          <w:fldChar w:fldCharType="end"/>
        </w:r>
      </w:ins>
    </w:p>
    <w:p w14:paraId="3C607174" w14:textId="573A3A88" w:rsidR="00F72520" w:rsidRDefault="00F72520">
      <w:pPr>
        <w:pStyle w:val="TableofFigures"/>
        <w:tabs>
          <w:tab w:val="right" w:leader="dot" w:pos="8777"/>
        </w:tabs>
        <w:rPr>
          <w:ins w:id="462" w:author="phuong vu" w:date="2018-11-22T15:02:00Z"/>
          <w:rFonts w:asciiTheme="minorHAnsi" w:eastAsiaTheme="minorEastAsia" w:hAnsiTheme="minorHAnsi" w:cstheme="minorBidi"/>
          <w:noProof/>
          <w:sz w:val="22"/>
          <w:szCs w:val="22"/>
          <w:lang w:val="en-US"/>
        </w:rPr>
      </w:pPr>
      <w:ins w:id="46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3.28</w:t>
        </w:r>
        <w:r w:rsidRPr="00C01B57">
          <w:rPr>
            <w:rStyle w:val="Hyperlink"/>
            <w:noProof/>
            <w:lang w:val="en-US"/>
          </w:rPr>
          <w:t xml:space="preserve"> Sơ đồ cách xử lí tìm kiếm đơn hàng</w:t>
        </w:r>
        <w:r>
          <w:rPr>
            <w:noProof/>
            <w:webHidden/>
          </w:rPr>
          <w:tab/>
        </w:r>
        <w:r>
          <w:rPr>
            <w:noProof/>
            <w:webHidden/>
          </w:rPr>
          <w:fldChar w:fldCharType="begin"/>
        </w:r>
        <w:r>
          <w:rPr>
            <w:noProof/>
            <w:webHidden/>
          </w:rPr>
          <w:instrText xml:space="preserve"> PAGEREF _Toc530662955 \h </w:instrText>
        </w:r>
        <w:r>
          <w:rPr>
            <w:noProof/>
            <w:webHidden/>
          </w:rPr>
        </w:r>
      </w:ins>
      <w:r>
        <w:rPr>
          <w:noProof/>
          <w:webHidden/>
        </w:rPr>
        <w:fldChar w:fldCharType="separate"/>
      </w:r>
      <w:ins w:id="464" w:author="phuong vu" w:date="2018-11-22T15:02:00Z">
        <w:r>
          <w:rPr>
            <w:noProof/>
            <w:webHidden/>
          </w:rPr>
          <w:t>75</w:t>
        </w:r>
        <w:r>
          <w:rPr>
            <w:noProof/>
            <w:webHidden/>
          </w:rPr>
          <w:fldChar w:fldCharType="end"/>
        </w:r>
        <w:r w:rsidRPr="00C01B57">
          <w:rPr>
            <w:rStyle w:val="Hyperlink"/>
            <w:noProof/>
          </w:rPr>
          <w:fldChar w:fldCharType="end"/>
        </w:r>
      </w:ins>
    </w:p>
    <w:p w14:paraId="5AED568A" w14:textId="6974706E" w:rsidR="00F72520" w:rsidRDefault="00F72520">
      <w:pPr>
        <w:pStyle w:val="TableofFigures"/>
        <w:tabs>
          <w:tab w:val="right" w:leader="dot" w:pos="8777"/>
        </w:tabs>
        <w:rPr>
          <w:ins w:id="465" w:author="phuong vu" w:date="2018-11-22T15:02:00Z"/>
          <w:rFonts w:asciiTheme="minorHAnsi" w:eastAsiaTheme="minorEastAsia" w:hAnsiTheme="minorHAnsi" w:cstheme="minorBidi"/>
          <w:noProof/>
          <w:sz w:val="22"/>
          <w:szCs w:val="22"/>
          <w:lang w:val="en-US"/>
        </w:rPr>
      </w:pPr>
      <w:ins w:id="466"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3.29</w:t>
        </w:r>
        <w:r w:rsidRPr="00C01B57">
          <w:rPr>
            <w:rStyle w:val="Hyperlink"/>
            <w:noProof/>
            <w:lang w:val="en-US"/>
          </w:rPr>
          <w:t>Giao diện đăng nhập trên điện thoại và trên web</w:t>
        </w:r>
        <w:r>
          <w:rPr>
            <w:noProof/>
            <w:webHidden/>
          </w:rPr>
          <w:tab/>
        </w:r>
        <w:r>
          <w:rPr>
            <w:noProof/>
            <w:webHidden/>
          </w:rPr>
          <w:fldChar w:fldCharType="begin"/>
        </w:r>
        <w:r>
          <w:rPr>
            <w:noProof/>
            <w:webHidden/>
          </w:rPr>
          <w:instrText xml:space="preserve"> PAGEREF _Toc530662956 \h </w:instrText>
        </w:r>
        <w:r>
          <w:rPr>
            <w:noProof/>
            <w:webHidden/>
          </w:rPr>
        </w:r>
      </w:ins>
      <w:r>
        <w:rPr>
          <w:noProof/>
          <w:webHidden/>
        </w:rPr>
        <w:fldChar w:fldCharType="separate"/>
      </w:r>
      <w:ins w:id="467" w:author="phuong vu" w:date="2018-11-22T15:02:00Z">
        <w:r>
          <w:rPr>
            <w:noProof/>
            <w:webHidden/>
          </w:rPr>
          <w:t>76</w:t>
        </w:r>
        <w:r>
          <w:rPr>
            <w:noProof/>
            <w:webHidden/>
          </w:rPr>
          <w:fldChar w:fldCharType="end"/>
        </w:r>
        <w:r w:rsidRPr="00C01B57">
          <w:rPr>
            <w:rStyle w:val="Hyperlink"/>
            <w:noProof/>
          </w:rPr>
          <w:fldChar w:fldCharType="end"/>
        </w:r>
      </w:ins>
    </w:p>
    <w:p w14:paraId="5E1DDF72" w14:textId="36DD5A6E" w:rsidR="00F72520" w:rsidRDefault="00F72520">
      <w:pPr>
        <w:pStyle w:val="TableofFigures"/>
        <w:tabs>
          <w:tab w:val="right" w:leader="dot" w:pos="8777"/>
        </w:tabs>
        <w:rPr>
          <w:ins w:id="468" w:author="phuong vu" w:date="2018-11-22T15:02:00Z"/>
          <w:rFonts w:asciiTheme="minorHAnsi" w:eastAsiaTheme="minorEastAsia" w:hAnsiTheme="minorHAnsi" w:cstheme="minorBidi"/>
          <w:noProof/>
          <w:sz w:val="22"/>
          <w:szCs w:val="22"/>
          <w:lang w:val="en-US"/>
        </w:rPr>
      </w:pPr>
      <w:ins w:id="46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3.30</w:t>
        </w:r>
        <w:r w:rsidRPr="00C01B57">
          <w:rPr>
            <w:rStyle w:val="Hyperlink"/>
            <w:noProof/>
            <w:lang w:val="en-US"/>
          </w:rPr>
          <w:t xml:space="preserve"> Sơ đồ xử lí đăng nhập</w:t>
        </w:r>
        <w:r>
          <w:rPr>
            <w:noProof/>
            <w:webHidden/>
          </w:rPr>
          <w:tab/>
        </w:r>
        <w:r>
          <w:rPr>
            <w:noProof/>
            <w:webHidden/>
          </w:rPr>
          <w:fldChar w:fldCharType="begin"/>
        </w:r>
        <w:r>
          <w:rPr>
            <w:noProof/>
            <w:webHidden/>
          </w:rPr>
          <w:instrText xml:space="preserve"> PAGEREF _Toc530662957 \h </w:instrText>
        </w:r>
        <w:r>
          <w:rPr>
            <w:noProof/>
            <w:webHidden/>
          </w:rPr>
        </w:r>
      </w:ins>
      <w:r>
        <w:rPr>
          <w:noProof/>
          <w:webHidden/>
        </w:rPr>
        <w:fldChar w:fldCharType="separate"/>
      </w:r>
      <w:ins w:id="470" w:author="phuong vu" w:date="2018-11-22T15:02:00Z">
        <w:r>
          <w:rPr>
            <w:noProof/>
            <w:webHidden/>
          </w:rPr>
          <w:t>78</w:t>
        </w:r>
        <w:r>
          <w:rPr>
            <w:noProof/>
            <w:webHidden/>
          </w:rPr>
          <w:fldChar w:fldCharType="end"/>
        </w:r>
        <w:r w:rsidRPr="00C01B57">
          <w:rPr>
            <w:rStyle w:val="Hyperlink"/>
            <w:noProof/>
          </w:rPr>
          <w:fldChar w:fldCharType="end"/>
        </w:r>
      </w:ins>
    </w:p>
    <w:p w14:paraId="3B120729" w14:textId="658D2315" w:rsidR="00F72520" w:rsidRDefault="00F72520">
      <w:pPr>
        <w:pStyle w:val="TableofFigures"/>
        <w:tabs>
          <w:tab w:val="right" w:leader="dot" w:pos="8777"/>
        </w:tabs>
        <w:rPr>
          <w:ins w:id="471" w:author="phuong vu" w:date="2018-11-22T15:02:00Z"/>
          <w:rFonts w:asciiTheme="minorHAnsi" w:eastAsiaTheme="minorEastAsia" w:hAnsiTheme="minorHAnsi" w:cstheme="minorBidi"/>
          <w:noProof/>
          <w:sz w:val="22"/>
          <w:szCs w:val="22"/>
          <w:lang w:val="en-US"/>
        </w:rPr>
      </w:pPr>
      <w:ins w:id="472"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3.31</w:t>
        </w:r>
        <w:r w:rsidRPr="00C01B57">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_Toc530662958 \h </w:instrText>
        </w:r>
        <w:r>
          <w:rPr>
            <w:noProof/>
            <w:webHidden/>
          </w:rPr>
        </w:r>
      </w:ins>
      <w:r>
        <w:rPr>
          <w:noProof/>
          <w:webHidden/>
        </w:rPr>
        <w:fldChar w:fldCharType="separate"/>
      </w:r>
      <w:ins w:id="473" w:author="phuong vu" w:date="2018-11-22T15:02:00Z">
        <w:r>
          <w:rPr>
            <w:noProof/>
            <w:webHidden/>
          </w:rPr>
          <w:t>79</w:t>
        </w:r>
        <w:r>
          <w:rPr>
            <w:noProof/>
            <w:webHidden/>
          </w:rPr>
          <w:fldChar w:fldCharType="end"/>
        </w:r>
        <w:r w:rsidRPr="00C01B57">
          <w:rPr>
            <w:rStyle w:val="Hyperlink"/>
            <w:noProof/>
          </w:rPr>
          <w:fldChar w:fldCharType="end"/>
        </w:r>
      </w:ins>
    </w:p>
    <w:p w14:paraId="3DA97534" w14:textId="6F1CC100" w:rsidR="00F72520" w:rsidRDefault="00F72520">
      <w:pPr>
        <w:pStyle w:val="TableofFigures"/>
        <w:tabs>
          <w:tab w:val="right" w:leader="dot" w:pos="8777"/>
        </w:tabs>
        <w:rPr>
          <w:ins w:id="474" w:author="phuong vu" w:date="2018-11-22T15:02:00Z"/>
          <w:rFonts w:asciiTheme="minorHAnsi" w:eastAsiaTheme="minorEastAsia" w:hAnsiTheme="minorHAnsi" w:cstheme="minorBidi"/>
          <w:noProof/>
          <w:sz w:val="22"/>
          <w:szCs w:val="22"/>
          <w:lang w:val="en-US"/>
        </w:rPr>
      </w:pPr>
      <w:ins w:id="47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3.32</w:t>
        </w:r>
        <w:r w:rsidRPr="00C01B57">
          <w:rPr>
            <w:rStyle w:val="Hyperlink"/>
            <w:noProof/>
            <w:lang w:val="en-US"/>
          </w:rPr>
          <w:t xml:space="preserve"> Sơ đồ xử lí đăng xuất</w:t>
        </w:r>
        <w:r>
          <w:rPr>
            <w:noProof/>
            <w:webHidden/>
          </w:rPr>
          <w:tab/>
        </w:r>
        <w:r>
          <w:rPr>
            <w:noProof/>
            <w:webHidden/>
          </w:rPr>
          <w:fldChar w:fldCharType="begin"/>
        </w:r>
        <w:r>
          <w:rPr>
            <w:noProof/>
            <w:webHidden/>
          </w:rPr>
          <w:instrText xml:space="preserve"> PAGEREF _Toc530662959 \h </w:instrText>
        </w:r>
        <w:r>
          <w:rPr>
            <w:noProof/>
            <w:webHidden/>
          </w:rPr>
        </w:r>
      </w:ins>
      <w:r>
        <w:rPr>
          <w:noProof/>
          <w:webHidden/>
        </w:rPr>
        <w:fldChar w:fldCharType="separate"/>
      </w:r>
      <w:ins w:id="476" w:author="phuong vu" w:date="2018-11-22T15:02:00Z">
        <w:r>
          <w:rPr>
            <w:noProof/>
            <w:webHidden/>
          </w:rPr>
          <w:t>80</w:t>
        </w:r>
        <w:r>
          <w:rPr>
            <w:noProof/>
            <w:webHidden/>
          </w:rPr>
          <w:fldChar w:fldCharType="end"/>
        </w:r>
        <w:r w:rsidRPr="00C01B57">
          <w:rPr>
            <w:rStyle w:val="Hyperlink"/>
            <w:noProof/>
          </w:rPr>
          <w:fldChar w:fldCharType="end"/>
        </w:r>
      </w:ins>
    </w:p>
    <w:p w14:paraId="29022668" w14:textId="6708C475" w:rsidR="00F72520" w:rsidRDefault="00F72520">
      <w:pPr>
        <w:pStyle w:val="TableofFigures"/>
        <w:tabs>
          <w:tab w:val="right" w:leader="dot" w:pos="8777"/>
        </w:tabs>
        <w:rPr>
          <w:ins w:id="477" w:author="phuong vu" w:date="2018-11-22T15:02:00Z"/>
          <w:rFonts w:asciiTheme="minorHAnsi" w:eastAsiaTheme="minorEastAsia" w:hAnsiTheme="minorHAnsi" w:cstheme="minorBidi"/>
          <w:noProof/>
          <w:sz w:val="22"/>
          <w:szCs w:val="22"/>
          <w:lang w:val="en-US"/>
        </w:rPr>
      </w:pPr>
      <w:ins w:id="478"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"_Toc530662960"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3.33</w:t>
        </w:r>
        <w:r w:rsidRPr="00C01B57">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_Toc530662960 \h </w:instrText>
        </w:r>
        <w:r>
          <w:rPr>
            <w:noProof/>
            <w:webHidden/>
          </w:rPr>
        </w:r>
      </w:ins>
      <w:r>
        <w:rPr>
          <w:noProof/>
          <w:webHidden/>
        </w:rPr>
        <w:fldChar w:fldCharType="separate"/>
      </w:r>
      <w:ins w:id="479" w:author="phuong vu" w:date="2018-11-22T15:02:00Z">
        <w:r>
          <w:rPr>
            <w:noProof/>
            <w:webHidden/>
          </w:rPr>
          <w:t>81</w:t>
        </w:r>
        <w:r>
          <w:rPr>
            <w:noProof/>
            <w:webHidden/>
          </w:rPr>
          <w:fldChar w:fldCharType="end"/>
        </w:r>
        <w:r w:rsidRPr="00C01B57">
          <w:rPr>
            <w:rStyle w:val="Hyperlink"/>
            <w:noProof/>
          </w:rPr>
          <w:fldChar w:fldCharType="end"/>
        </w:r>
      </w:ins>
    </w:p>
    <w:p w14:paraId="52882771" w14:textId="0F6F81FE" w:rsidR="00F72520" w:rsidRDefault="00F72520">
      <w:pPr>
        <w:pStyle w:val="TableofFigures"/>
        <w:tabs>
          <w:tab w:val="right" w:leader="dot" w:pos="8777"/>
        </w:tabs>
        <w:rPr>
          <w:ins w:id="480" w:author="phuong vu" w:date="2018-11-22T15:02:00Z"/>
          <w:rFonts w:asciiTheme="minorHAnsi" w:eastAsiaTheme="minorEastAsia" w:hAnsiTheme="minorHAnsi" w:cstheme="minorBidi"/>
          <w:noProof/>
          <w:sz w:val="22"/>
          <w:szCs w:val="22"/>
          <w:lang w:val="en-US"/>
        </w:rPr>
      </w:pPr>
      <w:ins w:id="48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"_Toc530662961"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3.34</w:t>
        </w:r>
        <w:r w:rsidRPr="00C01B57">
          <w:rPr>
            <w:rStyle w:val="Hyperlink"/>
            <w:noProof/>
            <w:lang w:val="en-US"/>
          </w:rPr>
          <w:t xml:space="preserve"> Sơ đồ xử lí đăng kí tài khoản khách hàng</w:t>
        </w:r>
        <w:r>
          <w:rPr>
            <w:noProof/>
            <w:webHidden/>
          </w:rPr>
          <w:tab/>
        </w:r>
        <w:r>
          <w:rPr>
            <w:noProof/>
            <w:webHidden/>
          </w:rPr>
          <w:fldChar w:fldCharType="begin"/>
        </w:r>
        <w:r>
          <w:rPr>
            <w:noProof/>
            <w:webHidden/>
          </w:rPr>
          <w:instrText xml:space="preserve"> PAGEREF _Toc530662961 \h </w:instrText>
        </w:r>
        <w:r>
          <w:rPr>
            <w:noProof/>
            <w:webHidden/>
          </w:rPr>
        </w:r>
      </w:ins>
      <w:r>
        <w:rPr>
          <w:noProof/>
          <w:webHidden/>
        </w:rPr>
        <w:fldChar w:fldCharType="separate"/>
      </w:r>
      <w:ins w:id="482" w:author="phuong vu" w:date="2018-11-22T15:02:00Z">
        <w:r>
          <w:rPr>
            <w:noProof/>
            <w:webHidden/>
          </w:rPr>
          <w:t>83</w:t>
        </w:r>
        <w:r>
          <w:rPr>
            <w:noProof/>
            <w:webHidden/>
          </w:rPr>
          <w:fldChar w:fldCharType="end"/>
        </w:r>
        <w:r w:rsidRPr="00C01B57">
          <w:rPr>
            <w:rStyle w:val="Hyperlink"/>
            <w:noProof/>
          </w:rPr>
          <w:fldChar w:fldCharType="end"/>
        </w:r>
      </w:ins>
    </w:p>
    <w:p w14:paraId="4C5DF4B7" w14:textId="75606240" w:rsidR="00F72520" w:rsidRDefault="00F72520">
      <w:pPr>
        <w:pStyle w:val="TableofFigures"/>
        <w:tabs>
          <w:tab w:val="right" w:leader="dot" w:pos="8777"/>
        </w:tabs>
        <w:rPr>
          <w:ins w:id="483" w:author="phuong vu" w:date="2018-11-22T15:02:00Z"/>
          <w:rFonts w:asciiTheme="minorHAnsi" w:eastAsiaTheme="minorEastAsia" w:hAnsiTheme="minorHAnsi" w:cstheme="minorBidi"/>
          <w:noProof/>
          <w:sz w:val="22"/>
          <w:szCs w:val="22"/>
          <w:lang w:val="en-US"/>
        </w:rPr>
      </w:pPr>
      <w:ins w:id="484" w:author="phuong vu" w:date="2018-11-22T15:02:00Z">
        <w:r w:rsidRPr="00C01B57">
          <w:rPr>
            <w:rStyle w:val="Hyperlink"/>
            <w:noProof/>
          </w:rPr>
          <w:lastRenderedPageBreak/>
          <w:fldChar w:fldCharType="begin"/>
        </w:r>
        <w:r w:rsidRPr="00C01B57">
          <w:rPr>
            <w:rStyle w:val="Hyperlink"/>
            <w:noProof/>
          </w:rPr>
          <w:instrText xml:space="preserve"> </w:instrText>
        </w:r>
        <w:r>
          <w:rPr>
            <w:noProof/>
          </w:rPr>
          <w:instrText>HYPERLINK \l "_Toc530662962"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3.35</w:t>
        </w:r>
        <w:r w:rsidRPr="00C01B57">
          <w:rPr>
            <w:rStyle w:val="Hyperlink"/>
            <w:noProof/>
            <w:lang w:val="en-US"/>
          </w:rPr>
          <w:t xml:space="preserve"> Sơ đồ xử lí cập nhật thông tin người dùng sau khi đăng kí</w:t>
        </w:r>
        <w:r>
          <w:rPr>
            <w:noProof/>
            <w:webHidden/>
          </w:rPr>
          <w:tab/>
        </w:r>
        <w:r>
          <w:rPr>
            <w:noProof/>
            <w:webHidden/>
          </w:rPr>
          <w:fldChar w:fldCharType="begin"/>
        </w:r>
        <w:r>
          <w:rPr>
            <w:noProof/>
            <w:webHidden/>
          </w:rPr>
          <w:instrText xml:space="preserve"> PAGEREF _Toc530662962 \h </w:instrText>
        </w:r>
        <w:r>
          <w:rPr>
            <w:noProof/>
            <w:webHidden/>
          </w:rPr>
        </w:r>
      </w:ins>
      <w:r>
        <w:rPr>
          <w:noProof/>
          <w:webHidden/>
        </w:rPr>
        <w:fldChar w:fldCharType="separate"/>
      </w:r>
      <w:ins w:id="485" w:author="phuong vu" w:date="2018-11-22T15:02:00Z">
        <w:r>
          <w:rPr>
            <w:noProof/>
            <w:webHidden/>
          </w:rPr>
          <w:t>84</w:t>
        </w:r>
        <w:r>
          <w:rPr>
            <w:noProof/>
            <w:webHidden/>
          </w:rPr>
          <w:fldChar w:fldCharType="end"/>
        </w:r>
        <w:r w:rsidRPr="00C01B57">
          <w:rPr>
            <w:rStyle w:val="Hyperlink"/>
            <w:noProof/>
          </w:rPr>
          <w:fldChar w:fldCharType="end"/>
        </w:r>
      </w:ins>
    </w:p>
    <w:p w14:paraId="0FD4A936" w14:textId="1DA23410" w:rsidR="006A2C8A" w:rsidDel="00F72520" w:rsidRDefault="006A2C8A">
      <w:pPr>
        <w:pStyle w:val="TableofFigures"/>
        <w:tabs>
          <w:tab w:val="right" w:leader="dot" w:pos="8777"/>
        </w:tabs>
        <w:rPr>
          <w:del w:id="486" w:author="phuong vu" w:date="2018-11-22T15:02:00Z"/>
          <w:rFonts w:asciiTheme="minorHAnsi" w:eastAsiaTheme="minorEastAsia" w:hAnsiTheme="minorHAnsi" w:cstheme="minorBidi"/>
          <w:noProof/>
          <w:sz w:val="22"/>
          <w:szCs w:val="22"/>
          <w:lang w:val="en-US"/>
        </w:rPr>
      </w:pPr>
      <w:del w:id="487" w:author="phuong vu" w:date="2018-11-22T15:02:00Z">
        <w:r w:rsidRPr="00F72520" w:rsidDel="00F72520">
          <w:rPr>
            <w:rStyle w:val="Hyperlink"/>
            <w:noProof/>
            <w:rPrChange w:id="488" w:author="phuong vu" w:date="2018-11-22T15:02:00Z">
              <w:rPr>
                <w:rStyle w:val="Hyperlink"/>
                <w:noProof/>
              </w:rPr>
            </w:rPrChange>
          </w:rPr>
          <w:delText>Hình 2.1</w:delText>
        </w:r>
        <w:r w:rsidRPr="00F72520" w:rsidDel="00F72520">
          <w:rPr>
            <w:rStyle w:val="Hyperlink"/>
            <w:noProof/>
            <w:lang w:val="en-US"/>
            <w:rPrChange w:id="489" w:author="phuong vu" w:date="2018-11-22T15:02:00Z">
              <w:rPr>
                <w:rStyle w:val="Hyperlink"/>
                <w:noProof/>
                <w:lang w:val="en-US"/>
              </w:rPr>
            </w:rPrChange>
          </w:rPr>
          <w:delText xml:space="preserve"> </w:delText>
        </w:r>
        <w:r w:rsidRPr="00F72520" w:rsidDel="00F72520">
          <w:rPr>
            <w:rStyle w:val="Hyperlink"/>
            <w:noProof/>
            <w:rPrChange w:id="490" w:author="phuong vu" w:date="2018-11-22T15:02:00Z">
              <w:rPr>
                <w:rStyle w:val="Hyperlink"/>
                <w:noProof/>
              </w:rPr>
            </w:rPrChange>
          </w:rPr>
          <w:delText>Giao diện Android 7.0 Nougat</w:delText>
        </w:r>
        <w:r w:rsidDel="00F72520">
          <w:rPr>
            <w:noProof/>
            <w:webHidden/>
          </w:rPr>
          <w:tab/>
          <w:delText>21</w:delText>
        </w:r>
      </w:del>
    </w:p>
    <w:p w14:paraId="6C6C32A3" w14:textId="216FBF66" w:rsidR="006A2C8A" w:rsidDel="00F72520" w:rsidRDefault="006A2C8A">
      <w:pPr>
        <w:pStyle w:val="TableofFigures"/>
        <w:tabs>
          <w:tab w:val="right" w:leader="dot" w:pos="8777"/>
        </w:tabs>
        <w:rPr>
          <w:del w:id="491" w:author="phuong vu" w:date="2018-11-22T15:02:00Z"/>
          <w:rFonts w:asciiTheme="minorHAnsi" w:eastAsiaTheme="minorEastAsia" w:hAnsiTheme="minorHAnsi" w:cstheme="minorBidi"/>
          <w:noProof/>
          <w:sz w:val="22"/>
          <w:szCs w:val="22"/>
          <w:lang w:val="en-US"/>
        </w:rPr>
      </w:pPr>
      <w:del w:id="492" w:author="phuong vu" w:date="2018-11-22T15:02:00Z">
        <w:r w:rsidRPr="00F72520" w:rsidDel="00F72520">
          <w:rPr>
            <w:rStyle w:val="Hyperlink"/>
            <w:noProof/>
            <w:rPrChange w:id="493" w:author="phuong vu" w:date="2018-11-22T15:02:00Z">
              <w:rPr>
                <w:rStyle w:val="Hyperlink"/>
                <w:noProof/>
              </w:rPr>
            </w:rPrChange>
          </w:rPr>
          <w:delText>Hình 2.2</w:delText>
        </w:r>
        <w:r w:rsidRPr="00F72520" w:rsidDel="00F72520">
          <w:rPr>
            <w:rStyle w:val="Hyperlink"/>
            <w:noProof/>
            <w:lang w:val="en-US"/>
            <w:rPrChange w:id="494" w:author="phuong vu" w:date="2018-11-22T15:02:00Z">
              <w:rPr>
                <w:rStyle w:val="Hyperlink"/>
                <w:noProof/>
                <w:lang w:val="en-US"/>
              </w:rPr>
            </w:rPrChange>
          </w:rPr>
          <w:delText xml:space="preserve"> Ví dụ về truy vấn dữ liệu</w:delText>
        </w:r>
        <w:r w:rsidDel="00F72520">
          <w:rPr>
            <w:noProof/>
            <w:webHidden/>
          </w:rPr>
          <w:tab/>
          <w:delText>22</w:delText>
        </w:r>
      </w:del>
    </w:p>
    <w:p w14:paraId="0DDF95FF" w14:textId="0AA85CF9" w:rsidR="006A2C8A" w:rsidDel="00F72520" w:rsidRDefault="006A2C8A">
      <w:pPr>
        <w:pStyle w:val="TableofFigures"/>
        <w:tabs>
          <w:tab w:val="right" w:leader="dot" w:pos="8777"/>
        </w:tabs>
        <w:rPr>
          <w:del w:id="495" w:author="phuong vu" w:date="2018-11-22T15:02:00Z"/>
          <w:rFonts w:asciiTheme="minorHAnsi" w:eastAsiaTheme="minorEastAsia" w:hAnsiTheme="minorHAnsi" w:cstheme="minorBidi"/>
          <w:noProof/>
          <w:sz w:val="22"/>
          <w:szCs w:val="22"/>
          <w:lang w:val="en-US"/>
        </w:rPr>
      </w:pPr>
      <w:del w:id="496" w:author="phuong vu" w:date="2018-11-22T15:02:00Z">
        <w:r w:rsidRPr="00F72520" w:rsidDel="00F72520">
          <w:rPr>
            <w:rStyle w:val="Hyperlink"/>
            <w:noProof/>
            <w:rPrChange w:id="497" w:author="phuong vu" w:date="2018-11-22T15:02:00Z">
              <w:rPr>
                <w:rStyle w:val="Hyperlink"/>
                <w:noProof/>
              </w:rPr>
            </w:rPrChange>
          </w:rPr>
          <w:delText>Hình 2.3</w:delText>
        </w:r>
        <w:r w:rsidRPr="00F72520" w:rsidDel="00F72520">
          <w:rPr>
            <w:rStyle w:val="Hyperlink"/>
            <w:noProof/>
            <w:lang w:val="en-US"/>
            <w:rPrChange w:id="498" w:author="phuong vu" w:date="2018-11-22T15:02:00Z">
              <w:rPr>
                <w:rStyle w:val="Hyperlink"/>
                <w:noProof/>
                <w:lang w:val="en-US"/>
              </w:rPr>
            </w:rPrChange>
          </w:rPr>
          <w:delText xml:space="preserve"> Ví dụ về gọi một mutation</w:delText>
        </w:r>
        <w:r w:rsidDel="00F72520">
          <w:rPr>
            <w:noProof/>
            <w:webHidden/>
          </w:rPr>
          <w:tab/>
          <w:delText>22</w:delText>
        </w:r>
      </w:del>
    </w:p>
    <w:p w14:paraId="558A1800" w14:textId="218E2B3F" w:rsidR="006A2C8A" w:rsidDel="00F72520" w:rsidRDefault="006A2C8A">
      <w:pPr>
        <w:pStyle w:val="TableofFigures"/>
        <w:tabs>
          <w:tab w:val="right" w:leader="dot" w:pos="8777"/>
        </w:tabs>
        <w:rPr>
          <w:del w:id="499" w:author="phuong vu" w:date="2018-11-22T15:02:00Z"/>
          <w:rFonts w:asciiTheme="minorHAnsi" w:eastAsiaTheme="minorEastAsia" w:hAnsiTheme="minorHAnsi" w:cstheme="minorBidi"/>
          <w:noProof/>
          <w:sz w:val="22"/>
          <w:szCs w:val="22"/>
          <w:lang w:val="en-US"/>
        </w:rPr>
      </w:pPr>
      <w:del w:id="500" w:author="phuong vu" w:date="2018-11-22T15:02:00Z">
        <w:r w:rsidRPr="00F72520" w:rsidDel="00F72520">
          <w:rPr>
            <w:rStyle w:val="Hyperlink"/>
            <w:noProof/>
            <w:rPrChange w:id="501" w:author="phuong vu" w:date="2018-11-22T15:02:00Z">
              <w:rPr>
                <w:rStyle w:val="Hyperlink"/>
                <w:noProof/>
              </w:rPr>
            </w:rPrChange>
          </w:rPr>
          <w:delText>Hình 3.1</w:delText>
        </w:r>
        <w:r w:rsidRPr="00F72520" w:rsidDel="00F72520">
          <w:rPr>
            <w:rStyle w:val="Hyperlink"/>
            <w:noProof/>
            <w:lang w:val="en-US"/>
            <w:rPrChange w:id="502" w:author="phuong vu" w:date="2018-11-22T15:02:00Z">
              <w:rPr>
                <w:rStyle w:val="Hyperlink"/>
                <w:noProof/>
                <w:lang w:val="en-US"/>
              </w:rPr>
            </w:rPrChange>
          </w:rPr>
          <w:delText>: Mô hình kiến trúc hệ thống</w:delText>
        </w:r>
        <w:r w:rsidDel="00F72520">
          <w:rPr>
            <w:noProof/>
            <w:webHidden/>
          </w:rPr>
          <w:tab/>
          <w:delText>38</w:delText>
        </w:r>
      </w:del>
    </w:p>
    <w:p w14:paraId="2DC792F7" w14:textId="4EF711EA" w:rsidR="006A2C8A" w:rsidDel="00F72520" w:rsidRDefault="006A2C8A">
      <w:pPr>
        <w:pStyle w:val="TableofFigures"/>
        <w:tabs>
          <w:tab w:val="right" w:leader="dot" w:pos="8777"/>
        </w:tabs>
        <w:rPr>
          <w:del w:id="503" w:author="phuong vu" w:date="2018-11-22T15:02:00Z"/>
          <w:rFonts w:asciiTheme="minorHAnsi" w:eastAsiaTheme="minorEastAsia" w:hAnsiTheme="minorHAnsi" w:cstheme="minorBidi"/>
          <w:noProof/>
          <w:sz w:val="22"/>
          <w:szCs w:val="22"/>
          <w:lang w:val="en-US"/>
        </w:rPr>
      </w:pPr>
      <w:del w:id="504" w:author="phuong vu" w:date="2018-11-22T15:02:00Z">
        <w:r w:rsidRPr="00F72520" w:rsidDel="00F72520">
          <w:rPr>
            <w:rStyle w:val="Hyperlink"/>
            <w:noProof/>
            <w:rPrChange w:id="505" w:author="phuong vu" w:date="2018-11-22T15:02:00Z">
              <w:rPr>
                <w:rStyle w:val="Hyperlink"/>
                <w:noProof/>
              </w:rPr>
            </w:rPrChange>
          </w:rPr>
          <w:delText>Hình 3.2</w:delText>
        </w:r>
        <w:r w:rsidRPr="00F72520" w:rsidDel="00F72520">
          <w:rPr>
            <w:rStyle w:val="Hyperlink"/>
            <w:noProof/>
            <w:lang w:val="en-US"/>
            <w:rPrChange w:id="506" w:author="phuong vu" w:date="2018-11-22T15:02:00Z">
              <w:rPr>
                <w:rStyle w:val="Hyperlink"/>
                <w:noProof/>
                <w:lang w:val="en-US"/>
              </w:rPr>
            </w:rPrChange>
          </w:rPr>
          <w:delText xml:space="preserve"> Sơ đồ USE CASE</w:delText>
        </w:r>
        <w:r w:rsidDel="00F72520">
          <w:rPr>
            <w:noProof/>
            <w:webHidden/>
          </w:rPr>
          <w:tab/>
          <w:delText>39</w:delText>
        </w:r>
      </w:del>
    </w:p>
    <w:p w14:paraId="5C5DD4D6" w14:textId="35E7021B" w:rsidR="006A2C8A" w:rsidDel="00F72520" w:rsidRDefault="006A2C8A">
      <w:pPr>
        <w:pStyle w:val="TableofFigures"/>
        <w:tabs>
          <w:tab w:val="right" w:leader="dot" w:pos="8777"/>
        </w:tabs>
        <w:rPr>
          <w:del w:id="507" w:author="phuong vu" w:date="2018-11-22T15:02:00Z"/>
          <w:rFonts w:asciiTheme="minorHAnsi" w:eastAsiaTheme="minorEastAsia" w:hAnsiTheme="minorHAnsi" w:cstheme="minorBidi"/>
          <w:noProof/>
          <w:sz w:val="22"/>
          <w:szCs w:val="22"/>
          <w:lang w:val="en-US"/>
        </w:rPr>
      </w:pPr>
      <w:del w:id="508" w:author="phuong vu" w:date="2018-11-22T15:02:00Z">
        <w:r w:rsidRPr="00F72520" w:rsidDel="00F72520">
          <w:rPr>
            <w:rStyle w:val="Hyperlink"/>
            <w:noProof/>
            <w:rPrChange w:id="509" w:author="phuong vu" w:date="2018-11-22T15:02:00Z">
              <w:rPr>
                <w:rStyle w:val="Hyperlink"/>
                <w:noProof/>
              </w:rPr>
            </w:rPrChange>
          </w:rPr>
          <w:delText>Hình 3.3</w:delText>
        </w:r>
        <w:r w:rsidRPr="00F72520" w:rsidDel="00F72520">
          <w:rPr>
            <w:rStyle w:val="Hyperlink"/>
            <w:noProof/>
            <w:lang w:val="en-US"/>
            <w:rPrChange w:id="510" w:author="phuong vu" w:date="2018-11-22T15:02:00Z">
              <w:rPr>
                <w:rStyle w:val="Hyperlink"/>
                <w:noProof/>
                <w:lang w:val="en-US"/>
              </w:rPr>
            </w:rPrChange>
          </w:rPr>
          <w:delText>Giao diện đăng nhập trên điện thoại và trên web</w:delText>
        </w:r>
        <w:r w:rsidDel="00F72520">
          <w:rPr>
            <w:noProof/>
            <w:webHidden/>
          </w:rPr>
          <w:tab/>
          <w:delText>41</w:delText>
        </w:r>
      </w:del>
    </w:p>
    <w:p w14:paraId="16BAFE0C" w14:textId="5B4EA091" w:rsidR="006A2C8A" w:rsidDel="00F72520" w:rsidRDefault="006A2C8A">
      <w:pPr>
        <w:pStyle w:val="TableofFigures"/>
        <w:tabs>
          <w:tab w:val="right" w:leader="dot" w:pos="8777"/>
        </w:tabs>
        <w:rPr>
          <w:del w:id="511" w:author="phuong vu" w:date="2018-11-22T15:02:00Z"/>
          <w:rFonts w:asciiTheme="minorHAnsi" w:eastAsiaTheme="minorEastAsia" w:hAnsiTheme="minorHAnsi" w:cstheme="minorBidi"/>
          <w:noProof/>
          <w:sz w:val="22"/>
          <w:szCs w:val="22"/>
          <w:lang w:val="en-US"/>
        </w:rPr>
      </w:pPr>
      <w:del w:id="512" w:author="phuong vu" w:date="2018-11-22T15:02:00Z">
        <w:r w:rsidRPr="00F72520" w:rsidDel="00F72520">
          <w:rPr>
            <w:rStyle w:val="Hyperlink"/>
            <w:noProof/>
            <w:rPrChange w:id="513" w:author="phuong vu" w:date="2018-11-22T15:02:00Z">
              <w:rPr>
                <w:rStyle w:val="Hyperlink"/>
                <w:noProof/>
              </w:rPr>
            </w:rPrChange>
          </w:rPr>
          <w:delText>Hình 3.4</w:delText>
        </w:r>
        <w:r w:rsidRPr="00F72520" w:rsidDel="00F72520">
          <w:rPr>
            <w:rStyle w:val="Hyperlink"/>
            <w:noProof/>
            <w:lang w:val="en-US"/>
            <w:rPrChange w:id="514" w:author="phuong vu" w:date="2018-11-22T15:02:00Z">
              <w:rPr>
                <w:rStyle w:val="Hyperlink"/>
                <w:noProof/>
                <w:lang w:val="en-US"/>
              </w:rPr>
            </w:rPrChange>
          </w:rPr>
          <w:delText xml:space="preserve"> Sơ đồ xử lí đăng nhập</w:delText>
        </w:r>
        <w:r w:rsidDel="00F72520">
          <w:rPr>
            <w:noProof/>
            <w:webHidden/>
          </w:rPr>
          <w:tab/>
          <w:delText>42</w:delText>
        </w:r>
      </w:del>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515" w:name="_Toc530662455"/>
      <w:r>
        <w:lastRenderedPageBreak/>
        <w:t>DANH MỤC BẢNG</w:t>
      </w:r>
      <w:bookmarkEnd w:id="515"/>
    </w:p>
    <w:p w14:paraId="6E7DA47C" w14:textId="65D03E1E" w:rsidR="004D5B99" w:rsidRDefault="006A2C8A">
      <w:pPr>
        <w:pStyle w:val="TableofFigures"/>
        <w:tabs>
          <w:tab w:val="right" w:leader="dot" w:pos="8777"/>
        </w:tabs>
        <w:rPr>
          <w:ins w:id="516" w:author="phuong vu" w:date="2018-11-21T00:57: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"Bảng" </w:instrText>
      </w:r>
      <w:r>
        <w:rPr>
          <w:lang w:val="en-US"/>
        </w:rPr>
        <w:fldChar w:fldCharType="separate"/>
      </w:r>
      <w:ins w:id="517"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ins>
      <w:r w:rsidR="004D5B99">
        <w:rPr>
          <w:noProof/>
          <w:webHidden/>
        </w:rPr>
      </w:r>
      <w:r w:rsidR="004D5B99">
        <w:rPr>
          <w:noProof/>
          <w:webHidden/>
        </w:rPr>
        <w:fldChar w:fldCharType="separate"/>
      </w:r>
      <w:ins w:id="518"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pPr>
        <w:pStyle w:val="TableofFigures"/>
        <w:tabs>
          <w:tab w:val="right" w:leader="dot" w:pos="8777"/>
        </w:tabs>
        <w:rPr>
          <w:ins w:id="519" w:author="phuong vu" w:date="2018-11-21T00:57:00Z"/>
          <w:rFonts w:asciiTheme="minorHAnsi" w:eastAsiaTheme="minorEastAsia" w:hAnsiTheme="minorHAnsi" w:cstheme="minorBidi"/>
          <w:noProof/>
          <w:sz w:val="22"/>
          <w:szCs w:val="22"/>
          <w:lang w:val="en-US"/>
        </w:rPr>
      </w:pPr>
      <w:ins w:id="520"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ins>
      <w:r>
        <w:rPr>
          <w:noProof/>
          <w:webHidden/>
        </w:rPr>
      </w:r>
      <w:r>
        <w:rPr>
          <w:noProof/>
          <w:webHidden/>
        </w:rPr>
        <w:fldChar w:fldCharType="separate"/>
      </w:r>
      <w:ins w:id="521"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pPr>
        <w:pStyle w:val="TableofFigures"/>
        <w:tabs>
          <w:tab w:val="right" w:leader="dot" w:pos="8777"/>
        </w:tabs>
        <w:rPr>
          <w:ins w:id="522" w:author="phuong vu" w:date="2018-11-21T00:57:00Z"/>
          <w:rFonts w:asciiTheme="minorHAnsi" w:eastAsiaTheme="minorEastAsia" w:hAnsiTheme="minorHAnsi" w:cstheme="minorBidi"/>
          <w:noProof/>
          <w:sz w:val="22"/>
          <w:szCs w:val="22"/>
          <w:lang w:val="en-US"/>
        </w:rPr>
      </w:pPr>
      <w:ins w:id="523"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ins>
      <w:r>
        <w:rPr>
          <w:noProof/>
          <w:webHidden/>
        </w:rPr>
      </w:r>
      <w:r>
        <w:rPr>
          <w:noProof/>
          <w:webHidden/>
        </w:rPr>
        <w:fldChar w:fldCharType="separate"/>
      </w:r>
      <w:ins w:id="524"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pPr>
        <w:pStyle w:val="TableofFigures"/>
        <w:tabs>
          <w:tab w:val="right" w:leader="dot" w:pos="8777"/>
        </w:tabs>
        <w:rPr>
          <w:ins w:id="525" w:author="phuong vu" w:date="2018-11-21T00:57:00Z"/>
          <w:rFonts w:asciiTheme="minorHAnsi" w:eastAsiaTheme="minorEastAsia" w:hAnsiTheme="minorHAnsi" w:cstheme="minorBidi"/>
          <w:noProof/>
          <w:sz w:val="22"/>
          <w:szCs w:val="22"/>
          <w:lang w:val="en-US"/>
        </w:rPr>
      </w:pPr>
      <w:ins w:id="526"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ins>
      <w:r>
        <w:rPr>
          <w:noProof/>
          <w:webHidden/>
        </w:rPr>
      </w:r>
      <w:r>
        <w:rPr>
          <w:noProof/>
          <w:webHidden/>
        </w:rPr>
        <w:fldChar w:fldCharType="separate"/>
      </w:r>
      <w:ins w:id="527"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rsidP="007C127C">
      <w:pPr>
        <w:rPr>
          <w:lang w:val="en-US"/>
        </w:rPr>
      </w:pPr>
      <w:del w:id="528"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529" w:name="_Toc530662456"/>
      <w:bookmarkEnd w:id="9"/>
      <w:r>
        <w:lastRenderedPageBreak/>
        <w:t>TÓM TẮT</w:t>
      </w:r>
      <w:bookmarkEnd w:id="529"/>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530" w:name="_Toc530662457"/>
      <w:r>
        <w:lastRenderedPageBreak/>
        <w:t>ABSTRACT</w:t>
      </w:r>
      <w:bookmarkEnd w:id="530"/>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531" w:name="_Toc530662458"/>
      <w:r>
        <w:lastRenderedPageBreak/>
        <w:t>TỪ KHÓA</w:t>
      </w:r>
      <w:bookmarkEnd w:id="531"/>
    </w:p>
    <w:p w14:paraId="1140A287" w14:textId="77777777" w:rsidR="00B81776" w:rsidRPr="00B04AB8" w:rsidRDefault="00B81776" w:rsidP="00DA561E">
      <w:pPr>
        <w:spacing w:line="360" w:lineRule="auto"/>
      </w:pPr>
    </w:p>
    <w:p w14:paraId="47A5CA46" w14:textId="7F4202B7" w:rsidR="00A31690" w:rsidRDefault="00A31690">
      <w:pPr>
        <w:jc w:val="left"/>
      </w:pPr>
      <w:bookmarkStart w:id="532" w:name="_Toc484566602"/>
      <w:r>
        <w:br w:type="page"/>
      </w:r>
    </w:p>
    <w:p w14:paraId="226F23FD" w14:textId="09EA0D34" w:rsidR="00AA15A1" w:rsidRPr="00B04AB8" w:rsidRDefault="00601879" w:rsidP="00382451">
      <w:pPr>
        <w:pStyle w:val="Style1"/>
        <w:pPrChange w:id="533" w:author="phuong vu" w:date="2018-11-22T13:41:00Z">
          <w:pPr>
            <w:spacing w:line="360" w:lineRule="auto"/>
            <w:ind w:firstLine="720"/>
          </w:pPr>
        </w:pPrChange>
      </w:pPr>
      <w:bookmarkStart w:id="534" w:name="_Toc530662459"/>
      <w:ins w:id="535" w:author="phuong vu" w:date="2018-11-21T00:55:00Z">
        <w:r>
          <w:lastRenderedPageBreak/>
          <w:t>PHẦN GIỚI THIỆU</w:t>
        </w:r>
      </w:ins>
      <w:bookmarkEnd w:id="534"/>
    </w:p>
    <w:p w14:paraId="3E4DAE8E" w14:textId="6DFE6EA7" w:rsidR="00F20C89" w:rsidDel="00601879" w:rsidRDefault="00CB27A4" w:rsidP="00382451">
      <w:pPr>
        <w:pStyle w:val="Heading1"/>
        <w:numPr>
          <w:ilvl w:val="1"/>
          <w:numId w:val="54"/>
        </w:numPr>
        <w:rPr>
          <w:del w:id="536" w:author="phuong vu" w:date="2018-11-21T00:55:00Z"/>
        </w:rPr>
        <w:pPrChange w:id="537" w:author="phuong vu" w:date="2018-11-22T13:41:00Z">
          <w:pPr>
            <w:pStyle w:val="Heading1"/>
          </w:pPr>
        </w:pPrChange>
      </w:pPr>
      <w:del w:id="538" w:author="phuong vu" w:date="2018-11-21T00:55:00Z">
        <w:r w:rsidRPr="00B04AB8" w:rsidDel="00601879">
          <w:delText>TỔNG QUAN</w:delText>
        </w:r>
        <w:bookmarkStart w:id="539" w:name="_Toc530605633"/>
        <w:bookmarkStart w:id="540" w:name="_Toc530657326"/>
        <w:bookmarkStart w:id="541" w:name="_Toc530658268"/>
        <w:bookmarkStart w:id="542" w:name="_Toc530661993"/>
        <w:bookmarkStart w:id="543" w:name="_Toc530662460"/>
        <w:bookmarkEnd w:id="532"/>
        <w:bookmarkEnd w:id="539"/>
        <w:bookmarkEnd w:id="540"/>
        <w:bookmarkEnd w:id="541"/>
        <w:bookmarkEnd w:id="542"/>
        <w:bookmarkEnd w:id="543"/>
      </w:del>
    </w:p>
    <w:p w14:paraId="68E56884" w14:textId="34EFF709" w:rsidR="00370B8C" w:rsidRDefault="00370B8C" w:rsidP="00382451">
      <w:pPr>
        <w:pStyle w:val="Heading2"/>
        <w:numPr>
          <w:ilvl w:val="1"/>
          <w:numId w:val="54"/>
        </w:numPr>
        <w:rPr>
          <w:lang w:val="en-US"/>
        </w:rPr>
        <w:pPrChange w:id="544" w:author="phuong vu" w:date="2018-11-22T13:41:00Z">
          <w:pPr>
            <w:pStyle w:val="Heading2"/>
          </w:pPr>
        </w:pPrChange>
      </w:pPr>
      <w:bookmarkStart w:id="545" w:name="_Toc530662461"/>
      <w:r w:rsidRPr="00370B8C">
        <w:rPr>
          <w:lang w:val="en-US"/>
        </w:rPr>
        <w:t>Đặt vấn đề</w:t>
      </w:r>
      <w:bookmarkEnd w:id="545"/>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82451">
      <w:pPr>
        <w:pStyle w:val="Heading2"/>
        <w:numPr>
          <w:ilvl w:val="1"/>
          <w:numId w:val="55"/>
        </w:numPr>
        <w:rPr>
          <w:lang w:val="en-US"/>
        </w:rPr>
        <w:pPrChange w:id="546" w:author="phuong vu" w:date="2018-11-22T13:42:00Z">
          <w:pPr>
            <w:pStyle w:val="Heading2"/>
          </w:pPr>
        </w:pPrChange>
      </w:pPr>
      <w:bookmarkStart w:id="547" w:name="_Toc530662462"/>
      <w:r>
        <w:rPr>
          <w:lang w:val="en-US"/>
        </w:rPr>
        <w:t>Lịch sử giải quyết vấn đề</w:t>
      </w:r>
      <w:bookmarkEnd w:id="547"/>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382451">
      <w:pPr>
        <w:pStyle w:val="Heading2"/>
        <w:numPr>
          <w:ilvl w:val="0"/>
          <w:numId w:val="56"/>
        </w:numPr>
        <w:rPr>
          <w:lang w:val="en-US"/>
        </w:rPr>
        <w:pPrChange w:id="548" w:author="phuong vu" w:date="2018-11-22T13:43:00Z">
          <w:pPr>
            <w:pStyle w:val="Heading2"/>
          </w:pPr>
        </w:pPrChange>
      </w:pPr>
      <w:r>
        <w:rPr>
          <w:lang w:val="en-US"/>
        </w:rPr>
        <w:br w:type="page"/>
      </w:r>
      <w:bookmarkStart w:id="549" w:name="_Toc529231110"/>
      <w:bookmarkStart w:id="550" w:name="_Toc529231497"/>
      <w:bookmarkStart w:id="551" w:name="_Toc530662463"/>
      <w:bookmarkEnd w:id="549"/>
      <w:bookmarkEnd w:id="550"/>
      <w:r w:rsidR="00370B8C" w:rsidRPr="007C127C">
        <w:lastRenderedPageBreak/>
        <w:t>Phạm</w:t>
      </w:r>
      <w:r w:rsidR="00370B8C">
        <w:rPr>
          <w:lang w:val="en-US"/>
        </w:rPr>
        <w:t xml:space="preserve"> vi đề tài</w:t>
      </w:r>
      <w:bookmarkEnd w:id="551"/>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370B8C">
      <w:pPr>
        <w:rPr>
          <w:ins w:id="552" w:author="phuong vu" w:date="2018-11-18T15:45:00Z"/>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006000B9" w:rsidR="00891537" w:rsidRPr="00370B8C" w:rsidRDefault="00891537" w:rsidP="00370B8C">
      <w:pPr>
        <w:rPr>
          <w:lang w:val="en-US"/>
        </w:rPr>
      </w:pPr>
      <w:ins w:id="553" w:author="phuong vu" w:date="2018-11-18T15:45:00Z">
        <w:r>
          <w:rPr>
            <w:lang w:val="en-US"/>
          </w:rPr>
          <w:tab/>
          <w:t>Đề tài hiện t</w:t>
        </w:r>
      </w:ins>
      <w:ins w:id="554" w:author="phuong vu" w:date="2018-11-18T15:46:00Z">
        <w:r>
          <w:rPr>
            <w:lang w:val="en-US"/>
          </w:rPr>
          <w:t>ại</w:t>
        </w:r>
      </w:ins>
      <w:ins w:id="555" w:author="phuong vu" w:date="2018-11-22T13:24:00Z">
        <w:r w:rsidR="003166DB">
          <w:rPr>
            <w:lang w:val="en-US"/>
          </w:rPr>
          <w:t xml:space="preserve"> không</w:t>
        </w:r>
      </w:ins>
      <w:ins w:id="556" w:author="phuong vu" w:date="2018-11-18T15:46:00Z">
        <w:r>
          <w:rPr>
            <w:lang w:val="en-US"/>
          </w:rPr>
          <w:t xml:space="preserve"> </w:t>
        </w:r>
      </w:ins>
      <w:ins w:id="557" w:author="phuong vu" w:date="2018-11-18T15:45:00Z">
        <w:r>
          <w:rPr>
            <w:lang w:val="en-US"/>
          </w:rPr>
          <w:t>hỗ trợ xây dựng trang quản lí các thông</w:t>
        </w:r>
      </w:ins>
      <w:ins w:id="558"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rsidP="00382451">
      <w:pPr>
        <w:pStyle w:val="Heading2"/>
        <w:numPr>
          <w:ilvl w:val="0"/>
          <w:numId w:val="56"/>
        </w:numPr>
        <w:rPr>
          <w:ins w:id="559" w:author="phuong vu" w:date="2018-11-22T13:05:00Z"/>
        </w:rPr>
        <w:pPrChange w:id="560" w:author="phuong vu" w:date="2018-11-22T13:43:00Z">
          <w:pPr>
            <w:pStyle w:val="Heading3"/>
          </w:pPr>
        </w:pPrChange>
      </w:pPr>
      <w:bookmarkStart w:id="561" w:name="_Toc530662464"/>
      <w:ins w:id="562" w:author="phuong vu" w:date="2018-11-22T13:05:00Z">
        <w:r>
          <w:t xml:space="preserve">Mục tiêu </w:t>
        </w:r>
      </w:ins>
      <w:ins w:id="563" w:author="phuong vu" w:date="2018-11-22T13:21:00Z">
        <w:r w:rsidR="003166DB">
          <w:rPr>
            <w:lang w:val="en-US"/>
          </w:rPr>
          <w:t>đề tài</w:t>
        </w:r>
      </w:ins>
      <w:bookmarkEnd w:id="561"/>
    </w:p>
    <w:p w14:paraId="0EF32336" w14:textId="77777777" w:rsidR="00476B40" w:rsidRDefault="00476B40" w:rsidP="00476B40">
      <w:pPr>
        <w:ind w:left="720"/>
        <w:rPr>
          <w:ins w:id="564" w:author="phuong vu" w:date="2018-11-22T13:05:00Z"/>
          <w:lang w:val="en-US"/>
        </w:rPr>
      </w:pPr>
      <w:ins w:id="565" w:author="phuong vu" w:date="2018-11-22T13:05:00Z">
        <w:r>
          <w:rPr>
            <w:lang w:val="en-US"/>
          </w:rPr>
          <w:t>Phát triển một mô hình hệ thống giặt ủi dựa trên các công nghệ phổ biến hiện nay gồm:</w:t>
        </w:r>
      </w:ins>
    </w:p>
    <w:p w14:paraId="209A8A43" w14:textId="77777777" w:rsidR="00476B40" w:rsidRDefault="00476B40" w:rsidP="00476B40">
      <w:pPr>
        <w:ind w:left="720"/>
        <w:rPr>
          <w:ins w:id="566" w:author="phuong vu" w:date="2018-11-22T13:05:00Z"/>
          <w:lang w:val="en-US"/>
        </w:rPr>
      </w:pPr>
      <w:ins w:id="567" w:author="phuong vu" w:date="2018-11-22T13:05:00Z">
        <w:r>
          <w:rPr>
            <w:lang w:val="en-US"/>
          </w:rPr>
          <w:t>- Xây dựng một ứng dụng Android hỗ trợ khách hàng tạo đơn hàng và tìm được những chi nhánh giặt ủi của cửa hàng gần nhất trong phạm vi được quy định trước.</w:t>
        </w:r>
      </w:ins>
    </w:p>
    <w:p w14:paraId="63B6F64B" w14:textId="77777777" w:rsidR="00476B40" w:rsidRDefault="00476B40" w:rsidP="00476B40">
      <w:pPr>
        <w:ind w:left="720"/>
        <w:rPr>
          <w:ins w:id="568" w:author="phuong vu" w:date="2018-11-22T13:05:00Z"/>
          <w:lang w:val="en-US"/>
        </w:rPr>
      </w:pPr>
      <w:ins w:id="569" w:author="phuong vu" w:date="2018-11-22T13:05:00Z">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Default="00476B40" w:rsidP="00476B40">
      <w:pPr>
        <w:ind w:left="720"/>
        <w:rPr>
          <w:ins w:id="570" w:author="phuong vu" w:date="2018-11-22T13:05:00Z"/>
          <w:lang w:val="en-US"/>
        </w:rPr>
      </w:pPr>
      <w:ins w:id="571" w:author="phuong vu" w:date="2018-11-22T13:05:00Z">
        <w:r>
          <w:rPr>
            <w:lang w:val="en-US"/>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Default="00476B40" w:rsidP="00476B40">
      <w:pPr>
        <w:jc w:val="left"/>
        <w:rPr>
          <w:ins w:id="572" w:author="phuong vu" w:date="2018-11-22T13:05:00Z"/>
          <w:lang w:val="en-US"/>
        </w:rPr>
      </w:pPr>
      <w:ins w:id="573" w:author="phuong vu" w:date="2018-11-22T13:05:00Z">
        <w:r>
          <w:rPr>
            <w:lang w:val="en-US"/>
          </w:rPr>
          <w:br w:type="page"/>
        </w:r>
      </w:ins>
    </w:p>
    <w:p w14:paraId="7308C583" w14:textId="134EE7A0" w:rsidR="00382451" w:rsidRPr="00382451" w:rsidRDefault="00476B40" w:rsidP="00382451">
      <w:pPr>
        <w:pStyle w:val="Heading2"/>
        <w:numPr>
          <w:ilvl w:val="0"/>
          <w:numId w:val="56"/>
        </w:numPr>
        <w:rPr>
          <w:ins w:id="574" w:author="phuong vu" w:date="2018-11-22T13:05:00Z"/>
          <w:rPrChange w:id="575" w:author="phuong vu" w:date="2018-11-22T13:44:00Z">
            <w:rPr>
              <w:ins w:id="576" w:author="phuong vu" w:date="2018-11-22T13:05:00Z"/>
            </w:rPr>
          </w:rPrChange>
        </w:rPr>
        <w:pPrChange w:id="577" w:author="phuong vu" w:date="2018-11-22T13:44:00Z">
          <w:pPr>
            <w:pStyle w:val="Heading3"/>
          </w:pPr>
        </w:pPrChange>
      </w:pPr>
      <w:bookmarkStart w:id="578" w:name="_Toc530662465"/>
      <w:ins w:id="579" w:author="phuong vu" w:date="2018-11-22T13:05:00Z">
        <w:r w:rsidRPr="00B04AB8">
          <w:lastRenderedPageBreak/>
          <w:t>Đối tượng nghiên cứu</w:t>
        </w:r>
        <w:bookmarkEnd w:id="578"/>
      </w:ins>
    </w:p>
    <w:p w14:paraId="4E929338" w14:textId="77777777" w:rsidR="00476B40" w:rsidRDefault="00476B40" w:rsidP="00476B40">
      <w:pPr>
        <w:rPr>
          <w:ins w:id="580" w:author="phuong vu" w:date="2018-11-22T13:05:00Z"/>
          <w:lang w:val="en-US"/>
        </w:rPr>
        <w:pPrChange w:id="581" w:author="phuong vu" w:date="2018-11-22T13:05:00Z">
          <w:pPr/>
        </w:pPrChange>
      </w:pPr>
      <w:ins w:id="582" w:author="phuong vu" w:date="2018-11-22T13:05:00Z">
        <w:r>
          <w:rPr>
            <w:lang w:val="en-US"/>
          </w:rPr>
          <w:tab/>
          <w:t>Đề tài nghiên cứu về mô hình quản lí một cửa hàng giặt ủi với nhiều chi nhánh (hay điểm xử lí giặt ủi khác nhau). Đối tượng nghiên cứu mà đề tài hướng tới quản lí được các đơn hàng ở mỗi chi nhánh khác.</w:t>
        </w:r>
      </w:ins>
    </w:p>
    <w:p w14:paraId="6826AF85" w14:textId="77777777" w:rsidR="00476B40" w:rsidRPr="00754F1B" w:rsidRDefault="00476B40" w:rsidP="00476B40">
      <w:pPr>
        <w:ind w:firstLine="720"/>
        <w:rPr>
          <w:ins w:id="583" w:author="phuong vu" w:date="2018-11-22T13:05:00Z"/>
          <w:lang w:val="en-US"/>
        </w:rPr>
        <w:pPrChange w:id="584" w:author="phuong vu" w:date="2018-11-22T13:05:00Z">
          <w:pPr>
            <w:ind w:firstLine="720"/>
          </w:pPr>
        </w:pPrChange>
      </w:pPr>
      <w:ins w:id="585" w:author="phuong vu" w:date="2018-11-22T13:05:00Z">
        <w:r>
          <w:rPr>
            <w:lang w:val="en-US"/>
          </w:rPr>
          <w:t>Nghiên cứu cách đặt đơn hàng giặt ủi bằng ứng dụng điện thoại, hỗ trợ người dùng tạo đơn hàng nhanh chóng không cần bỏ thời gian ra tận địa điểm giặt ủi.</w:t>
        </w:r>
      </w:ins>
    </w:p>
    <w:p w14:paraId="5DEFFA37" w14:textId="77777777" w:rsidR="00476B40" w:rsidRDefault="00476B40" w:rsidP="00382451">
      <w:pPr>
        <w:pStyle w:val="Heading2"/>
        <w:numPr>
          <w:ilvl w:val="0"/>
          <w:numId w:val="56"/>
        </w:numPr>
        <w:rPr>
          <w:ins w:id="586" w:author="phuong vu" w:date="2018-11-22T13:05:00Z"/>
        </w:rPr>
        <w:pPrChange w:id="587" w:author="phuong vu" w:date="2018-11-22T13:44:00Z">
          <w:pPr>
            <w:pStyle w:val="Heading3"/>
          </w:pPr>
        </w:pPrChange>
      </w:pPr>
      <w:bookmarkStart w:id="588" w:name="_Toc530662466"/>
      <w:ins w:id="589" w:author="phuong vu" w:date="2018-11-22T13:05:00Z">
        <w:r w:rsidRPr="00B04AB8">
          <w:t>Phạm vi nghiên cứu</w:t>
        </w:r>
        <w:bookmarkEnd w:id="588"/>
      </w:ins>
    </w:p>
    <w:p w14:paraId="5A5F0099" w14:textId="77777777" w:rsidR="00476B40" w:rsidRDefault="00476B40" w:rsidP="00476B40">
      <w:pPr>
        <w:rPr>
          <w:ins w:id="590" w:author="phuong vu" w:date="2018-11-22T13:05:00Z"/>
          <w:lang w:val="en-US"/>
        </w:rPr>
        <w:pPrChange w:id="591" w:author="phuong vu" w:date="2018-11-22T13:05:00Z">
          <w:pPr/>
        </w:pPrChange>
      </w:pPr>
      <w:ins w:id="592" w:author="phuong vu" w:date="2018-11-22T13:05:00Z">
        <w:r>
          <w:tab/>
        </w:r>
        <w:r>
          <w:rPr>
            <w:lang w:val="en-US"/>
          </w:rPr>
          <w:t>Nghiên cứu cách phân chia các đơn hàng theo từng chi nhánh khác nhau. Bên cạnh đó, nhận biết được các đối tượng người dùng tác động đến hệ thống và phân chia quyền hạn tương tác với hệ thống.</w:t>
        </w:r>
      </w:ins>
    </w:p>
    <w:p w14:paraId="09A6C7A6" w14:textId="77777777" w:rsidR="00476B40" w:rsidRDefault="00476B40" w:rsidP="00476B40">
      <w:pPr>
        <w:rPr>
          <w:ins w:id="593" w:author="phuong vu" w:date="2018-11-22T13:05:00Z"/>
          <w:lang w:val="en-US"/>
        </w:rPr>
        <w:pPrChange w:id="594" w:author="phuong vu" w:date="2018-11-22T13:05:00Z">
          <w:pPr/>
        </w:pPrChange>
      </w:pPr>
      <w:ins w:id="595" w:author="phuong vu" w:date="2018-11-22T13:05:00Z">
        <w:r>
          <w:rPr>
            <w:lang w:val="en-US"/>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Default="00476B40" w:rsidP="00476B40">
      <w:pPr>
        <w:rPr>
          <w:ins w:id="596" w:author="phuong vu" w:date="2018-11-22T13:05:00Z"/>
          <w:lang w:val="en-US"/>
        </w:rPr>
        <w:pPrChange w:id="597" w:author="phuong vu" w:date="2018-11-22T13:05:00Z">
          <w:pPr>
            <w:jc w:val="left"/>
          </w:pPr>
        </w:pPrChange>
      </w:pPr>
      <w:ins w:id="598" w:author="phuong vu" w:date="2018-11-22T13:05:00Z">
        <w:r>
          <w:rPr>
            <w:lang w:val="en-US"/>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Default="00370B8C" w:rsidP="00382451">
      <w:pPr>
        <w:pStyle w:val="Heading2"/>
        <w:numPr>
          <w:ilvl w:val="0"/>
          <w:numId w:val="56"/>
        </w:numPr>
        <w:rPr>
          <w:ins w:id="599" w:author="phuong vu" w:date="2018-11-22T13:06:00Z"/>
          <w:lang w:val="en-US"/>
        </w:rPr>
        <w:pPrChange w:id="600" w:author="phuong vu" w:date="2018-11-22T13:44:00Z">
          <w:pPr>
            <w:pStyle w:val="Heading2"/>
          </w:pPr>
        </w:pPrChange>
      </w:pPr>
      <w:bookmarkStart w:id="601" w:name="_Toc530662467"/>
      <w:r>
        <w:rPr>
          <w:lang w:val="en-US"/>
        </w:rPr>
        <w:t>Phương pháp nghiên cứu</w:t>
      </w:r>
      <w:bookmarkEnd w:id="601"/>
    </w:p>
    <w:p w14:paraId="44A3672C" w14:textId="79CF7ECA" w:rsidR="00476B40" w:rsidRDefault="00476B40" w:rsidP="00476B40">
      <w:pPr>
        <w:ind w:firstLine="576"/>
        <w:rPr>
          <w:ins w:id="602" w:author="phuong vu" w:date="2018-11-22T13:06:00Z"/>
          <w:lang w:val="en-US"/>
        </w:rPr>
      </w:pPr>
      <w:ins w:id="603" w:author="phuong vu" w:date="2018-11-22T13:06:00Z">
        <w:r>
          <w:rPr>
            <w:lang w:val="en-US"/>
          </w:rPr>
          <w:t>Về lý thuyết:</w:t>
        </w:r>
      </w:ins>
    </w:p>
    <w:p w14:paraId="6E9EE674" w14:textId="3A2FFF21" w:rsidR="00476B40" w:rsidRDefault="00476B40" w:rsidP="00476B40">
      <w:pPr>
        <w:ind w:firstLine="576"/>
        <w:rPr>
          <w:ins w:id="604" w:author="phuong vu" w:date="2018-11-22T13:07:00Z"/>
          <w:lang w:val="en-US"/>
        </w:rPr>
      </w:pPr>
      <w:ins w:id="605" w:author="phuong vu" w:date="2018-11-22T13:06:00Z">
        <w:r>
          <w:rPr>
            <w:lang w:val="en-US"/>
          </w:rPr>
          <w:t xml:space="preserve">- </w:t>
        </w:r>
        <w:r w:rsidRPr="00476B40">
          <w:rPr>
            <w:lang w:val="en-US"/>
          </w:rPr>
          <w:t>Nghiên cứu cách phân tích, thiết kế hệ thống và thiết kế các mô hình: Sơ đồ Use Case, mô hình dữ liệu mức quan niệm (CDM), thiết kế cở sở dữ liệu.</w:t>
        </w:r>
      </w:ins>
    </w:p>
    <w:p w14:paraId="5E5B5CC5" w14:textId="413B0EBA" w:rsidR="00476B40" w:rsidRDefault="00476B40" w:rsidP="00476B40">
      <w:pPr>
        <w:ind w:firstLine="576"/>
        <w:rPr>
          <w:ins w:id="606" w:author="phuong vu" w:date="2018-11-22T13:07:00Z"/>
          <w:lang w:val="en-US"/>
        </w:rPr>
      </w:pPr>
      <w:ins w:id="607" w:author="phuong vu" w:date="2018-11-22T13:07:00Z">
        <w:r>
          <w:rPr>
            <w:lang w:val="en-US"/>
          </w:rPr>
          <w:t>Về chức năng:</w:t>
        </w:r>
      </w:ins>
    </w:p>
    <w:p w14:paraId="3F5A6D0D" w14:textId="1316BB92" w:rsidR="00F60EFE" w:rsidRDefault="00F60EFE" w:rsidP="00476B40">
      <w:pPr>
        <w:ind w:firstLine="576"/>
        <w:rPr>
          <w:ins w:id="608" w:author="phuong vu" w:date="2018-11-22T13:18:00Z"/>
          <w:lang w:val="en-US"/>
        </w:rPr>
      </w:pPr>
      <w:ins w:id="609" w:author="phuong vu" w:date="2018-11-22T13:10:00Z">
        <w:r>
          <w:rPr>
            <w:lang w:val="en-US"/>
          </w:rPr>
          <w:t>- Tìm hiểu về nền tảng</w:t>
        </w:r>
      </w:ins>
      <w:ins w:id="610" w:author="phuong vu" w:date="2018-11-22T13:13:00Z">
        <w:r>
          <w:rPr>
            <w:lang w:val="en-US"/>
          </w:rPr>
          <w:t xml:space="preserve"> </w:t>
        </w:r>
      </w:ins>
      <w:ins w:id="611" w:author="phuong vu" w:date="2018-11-22T13:10:00Z">
        <w:r>
          <w:rPr>
            <w:lang w:val="en-US"/>
          </w:rPr>
          <w:t>Android và cách lập trình Android</w:t>
        </w:r>
      </w:ins>
      <w:ins w:id="612" w:author="phuong vu" w:date="2018-11-22T13:19:00Z">
        <w:r>
          <w:rPr>
            <w:lang w:val="en-US"/>
          </w:rPr>
          <w:t xml:space="preserve"> tạo nên ứng dụng cho người dùng.</w:t>
        </w:r>
      </w:ins>
    </w:p>
    <w:p w14:paraId="11B0C49F" w14:textId="749C5E7B" w:rsidR="00476B40" w:rsidRDefault="00F60EFE" w:rsidP="00476B40">
      <w:pPr>
        <w:ind w:firstLine="576"/>
        <w:rPr>
          <w:ins w:id="613" w:author="phuong vu" w:date="2018-11-22T13:17:00Z"/>
          <w:lang w:val="en-US"/>
        </w:rPr>
      </w:pPr>
      <w:ins w:id="614" w:author="phuong vu" w:date="2018-11-22T13:18:00Z">
        <w:r>
          <w:rPr>
            <w:lang w:val="en-US"/>
          </w:rPr>
          <w:t xml:space="preserve">- </w:t>
        </w:r>
      </w:ins>
      <w:ins w:id="615" w:author="phuong vu" w:date="2018-11-22T13:16:00Z">
        <w:r>
          <w:rPr>
            <w:lang w:val="en-US"/>
          </w:rPr>
          <w:t>Sử d</w:t>
        </w:r>
      </w:ins>
      <w:ins w:id="616" w:author="phuong vu" w:date="2018-11-22T13:17:00Z">
        <w:r>
          <w:rPr>
            <w:lang w:val="en-US"/>
          </w:rPr>
          <w:t xml:space="preserve">ụng </w:t>
        </w:r>
      </w:ins>
      <w:ins w:id="617" w:author="phuong vu" w:date="2018-11-22T13:16:00Z">
        <w:r>
          <w:rPr>
            <w:lang w:val="en-US"/>
          </w:rPr>
          <w:t>GraphQL, Postgraphile, PostgresSQL</w:t>
        </w:r>
      </w:ins>
      <w:ins w:id="618" w:author="phuong vu" w:date="2018-11-22T13:17:00Z">
        <w:r>
          <w:rPr>
            <w:lang w:val="en-US"/>
          </w:rPr>
          <w:t>, JWT nhằm nên server phục vụ truy vấn dữ liệu và xử lí dữ liệu.</w:t>
        </w:r>
      </w:ins>
    </w:p>
    <w:p w14:paraId="56BDD8A1" w14:textId="0C72BEB2" w:rsidR="00F60EFE" w:rsidRPr="003166DB" w:rsidRDefault="00F60EFE" w:rsidP="00476B40">
      <w:pPr>
        <w:ind w:firstLine="576"/>
        <w:rPr>
          <w:ins w:id="619" w:author="phuong vu" w:date="2018-11-22T13:05:00Z"/>
          <w:lang w:val="en-US"/>
        </w:rPr>
        <w:pPrChange w:id="620" w:author="phuong vu" w:date="2018-11-22T13:06:00Z">
          <w:pPr>
            <w:pStyle w:val="Heading2"/>
          </w:pPr>
        </w:pPrChange>
      </w:pPr>
      <w:ins w:id="621" w:author="phuong vu" w:date="2018-11-22T13:17:00Z">
        <w:r>
          <w:rPr>
            <w:lang w:val="en-US"/>
          </w:rPr>
          <w:t>- Xây dựng website quản lí bằng</w:t>
        </w:r>
      </w:ins>
      <w:ins w:id="622" w:author="phuong vu" w:date="2018-11-22T13:18:00Z">
        <w:r>
          <w:rPr>
            <w:lang w:val="en-US"/>
          </w:rPr>
          <w:t xml:space="preserve"> ReactJS</w:t>
        </w:r>
      </w:ins>
      <w:ins w:id="623" w:author="phuong vu" w:date="2018-11-22T13:19:00Z">
        <w:r w:rsidR="003166DB">
          <w:rPr>
            <w:lang w:val="en-US"/>
          </w:rPr>
          <w:t xml:space="preserve">. Sử dụng Apollo Client để </w:t>
        </w:r>
      </w:ins>
      <w:ins w:id="624" w:author="phuong vu" w:date="2018-11-22T13:20:00Z">
        <w:r w:rsidR="003166DB">
          <w:rPr>
            <w:lang w:val="en-US"/>
          </w:rPr>
          <w:t>nối kết với server.</w:t>
        </w:r>
      </w:ins>
    </w:p>
    <w:p w14:paraId="08798A1E" w14:textId="7E086FE7" w:rsidR="00476B40" w:rsidRDefault="00476B40" w:rsidP="00476B40">
      <w:pPr>
        <w:rPr>
          <w:ins w:id="625" w:author="phuong vu" w:date="2018-11-22T13:25:00Z"/>
          <w:lang w:val="en-US"/>
        </w:rPr>
      </w:pPr>
    </w:p>
    <w:p w14:paraId="24B9E1B0" w14:textId="77777777" w:rsidR="003166DB" w:rsidRPr="003166DB" w:rsidRDefault="003166DB" w:rsidP="00476B40">
      <w:pPr>
        <w:rPr>
          <w:lang w:val="en-US"/>
        </w:rPr>
        <w:pPrChange w:id="626" w:author="phuong vu" w:date="2018-11-22T13:05:00Z">
          <w:pPr>
            <w:pStyle w:val="Heading2"/>
          </w:pPr>
        </w:pPrChange>
      </w:pPr>
    </w:p>
    <w:p w14:paraId="32972197" w14:textId="3CA7CC40" w:rsidR="00C557CE" w:rsidDel="00382451" w:rsidRDefault="00C557CE" w:rsidP="007C127C">
      <w:pPr>
        <w:pStyle w:val="Heading1"/>
        <w:rPr>
          <w:del w:id="627" w:author="phuong vu" w:date="2018-11-22T13:05:00Z"/>
        </w:rPr>
      </w:pPr>
      <w:del w:id="628" w:author="phuong vu" w:date="2018-11-22T13:05:00Z">
        <w:r w:rsidDel="00476B40">
          <w:lastRenderedPageBreak/>
          <w:delText>Mục tiêu nghiên cứu</w:delText>
        </w:r>
        <w:bookmarkStart w:id="629" w:name="_Toc530657334"/>
        <w:bookmarkEnd w:id="629"/>
      </w:del>
    </w:p>
    <w:p w14:paraId="0C538E97" w14:textId="1ABF7573" w:rsidR="00382451" w:rsidRDefault="00382451" w:rsidP="00382451">
      <w:pPr>
        <w:pStyle w:val="Style1"/>
        <w:rPr>
          <w:ins w:id="630" w:author="phuong vu" w:date="2018-11-22T13:48:00Z"/>
        </w:rPr>
      </w:pPr>
      <w:bookmarkStart w:id="631" w:name="_Toc530662468"/>
      <w:ins w:id="632" w:author="phuong vu" w:date="2018-11-22T13:45:00Z">
        <w:r>
          <w:t>P</w:t>
        </w:r>
      </w:ins>
      <w:ins w:id="633" w:author="phuong vu" w:date="2018-11-22T13:46:00Z">
        <w:r>
          <w:t>HẦN NỘI DUNG</w:t>
        </w:r>
      </w:ins>
      <w:bookmarkEnd w:id="631"/>
    </w:p>
    <w:p w14:paraId="5722B8CE" w14:textId="35EA8AA1" w:rsidR="00382451" w:rsidRPr="00C774DC" w:rsidRDefault="00382451" w:rsidP="00C774DC">
      <w:pPr>
        <w:pStyle w:val="Heading1"/>
        <w:tabs>
          <w:tab w:val="left" w:pos="450"/>
        </w:tabs>
        <w:ind w:left="450"/>
        <w:rPr>
          <w:ins w:id="634" w:author="phuong vu" w:date="2018-11-22T13:45:00Z"/>
          <w:szCs w:val="28"/>
          <w:rPrChange w:id="635" w:author="phuong vu" w:date="2018-11-22T13:53:00Z">
            <w:rPr>
              <w:ins w:id="636" w:author="phuong vu" w:date="2018-11-22T13:45:00Z"/>
            </w:rPr>
          </w:rPrChange>
        </w:rPr>
        <w:pPrChange w:id="637" w:author="phuong vu" w:date="2018-11-22T13:54:00Z">
          <w:pPr>
            <w:pStyle w:val="Heading1"/>
          </w:pPr>
        </w:pPrChange>
      </w:pPr>
      <w:bookmarkStart w:id="638" w:name="_Toc530662469"/>
      <w:ins w:id="639" w:author="phuong vu" w:date="2018-11-22T13:48:00Z">
        <w:r w:rsidRPr="00C774DC">
          <w:rPr>
            <w:szCs w:val="28"/>
            <w:rPrChange w:id="640" w:author="phuong vu" w:date="2018-11-22T13:53:00Z">
              <w:rPr/>
            </w:rPrChange>
          </w:rPr>
          <w:t>ĐẶC TẢ YÊU CẦU</w:t>
        </w:r>
      </w:ins>
      <w:bookmarkEnd w:id="638"/>
    </w:p>
    <w:p w14:paraId="7CE5FF4B" w14:textId="050DAD57" w:rsidR="003C43C4" w:rsidDel="00476B40" w:rsidRDefault="003C43C4" w:rsidP="00382451">
      <w:pPr>
        <w:pStyle w:val="Heading2"/>
        <w:rPr>
          <w:del w:id="641" w:author="phuong vu" w:date="2018-11-22T13:05:00Z"/>
        </w:rPr>
        <w:pPrChange w:id="642" w:author="phuong vu" w:date="2018-11-22T13:49:00Z">
          <w:pPr>
            <w:ind w:left="720"/>
          </w:pPr>
        </w:pPrChange>
      </w:pPr>
      <w:del w:id="643" w:author="phuong vu" w:date="2018-11-22T13:05:00Z">
        <w:r w:rsidDel="00476B40">
          <w:delText>Phát triển một mô hình hệ thống giặt ủi dựa trên các công nghệ phổ biến hiện nay gồm:</w:delText>
        </w:r>
        <w:bookmarkStart w:id="644" w:name="_Toc530657335"/>
        <w:bookmarkStart w:id="645" w:name="_Toc530658278"/>
        <w:bookmarkStart w:id="646" w:name="_Toc530662003"/>
        <w:bookmarkStart w:id="647" w:name="_Toc530662470"/>
        <w:bookmarkEnd w:id="644"/>
        <w:bookmarkEnd w:id="645"/>
        <w:bookmarkEnd w:id="646"/>
        <w:bookmarkEnd w:id="647"/>
      </w:del>
    </w:p>
    <w:p w14:paraId="068EA7C1" w14:textId="00A43552" w:rsidR="009219F1" w:rsidDel="00476B40" w:rsidRDefault="009219F1" w:rsidP="00382451">
      <w:pPr>
        <w:pStyle w:val="Heading2"/>
        <w:rPr>
          <w:del w:id="648" w:author="phuong vu" w:date="2018-11-22T13:05:00Z"/>
        </w:rPr>
        <w:pPrChange w:id="649" w:author="phuong vu" w:date="2018-11-22T13:49:00Z">
          <w:pPr>
            <w:ind w:left="720"/>
          </w:pPr>
        </w:pPrChange>
      </w:pPr>
      <w:del w:id="650"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651" w:name="_Toc530657336"/>
        <w:bookmarkStart w:id="652" w:name="_Toc530658279"/>
        <w:bookmarkStart w:id="653" w:name="_Toc530662004"/>
        <w:bookmarkStart w:id="654" w:name="_Toc530662471"/>
        <w:bookmarkEnd w:id="651"/>
        <w:bookmarkEnd w:id="652"/>
        <w:bookmarkEnd w:id="653"/>
        <w:bookmarkEnd w:id="654"/>
      </w:del>
    </w:p>
    <w:p w14:paraId="569B78E5" w14:textId="5ED99102" w:rsidR="009219F1" w:rsidDel="00476B40" w:rsidRDefault="009219F1" w:rsidP="00382451">
      <w:pPr>
        <w:pStyle w:val="Heading2"/>
        <w:rPr>
          <w:del w:id="655" w:author="phuong vu" w:date="2018-11-22T13:05:00Z"/>
        </w:rPr>
        <w:pPrChange w:id="656" w:author="phuong vu" w:date="2018-11-22T13:49:00Z">
          <w:pPr>
            <w:ind w:left="720"/>
          </w:pPr>
        </w:pPrChange>
      </w:pPr>
      <w:del w:id="657"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658" w:name="_Toc530657337"/>
        <w:bookmarkStart w:id="659" w:name="_Toc530658280"/>
        <w:bookmarkStart w:id="660" w:name="_Toc530662005"/>
        <w:bookmarkStart w:id="661" w:name="_Toc530662472"/>
        <w:bookmarkEnd w:id="658"/>
        <w:bookmarkEnd w:id="659"/>
        <w:bookmarkEnd w:id="660"/>
        <w:bookmarkEnd w:id="661"/>
      </w:del>
    </w:p>
    <w:p w14:paraId="0F11ED9F" w14:textId="5255C780" w:rsidR="009219F1" w:rsidDel="00476B40" w:rsidRDefault="009219F1" w:rsidP="00382451">
      <w:pPr>
        <w:pStyle w:val="Heading2"/>
        <w:rPr>
          <w:del w:id="662" w:author="phuong vu" w:date="2018-11-22T13:05:00Z"/>
        </w:rPr>
        <w:pPrChange w:id="663" w:author="phuong vu" w:date="2018-11-22T13:49:00Z">
          <w:pPr>
            <w:ind w:left="720"/>
          </w:pPr>
        </w:pPrChange>
      </w:pPr>
      <w:del w:id="664"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665" w:name="_Toc530657338"/>
        <w:bookmarkStart w:id="666" w:name="_Toc530658281"/>
        <w:bookmarkStart w:id="667" w:name="_Toc530662006"/>
        <w:bookmarkStart w:id="668" w:name="_Toc530662473"/>
        <w:bookmarkEnd w:id="665"/>
        <w:bookmarkEnd w:id="666"/>
        <w:bookmarkEnd w:id="667"/>
        <w:bookmarkEnd w:id="668"/>
      </w:del>
    </w:p>
    <w:p w14:paraId="1ED929C6" w14:textId="67703B95" w:rsidR="00370B8C" w:rsidDel="00476B40" w:rsidRDefault="00990D37" w:rsidP="00382451">
      <w:pPr>
        <w:pStyle w:val="Heading2"/>
        <w:rPr>
          <w:del w:id="669" w:author="phuong vu" w:date="2018-11-22T13:05:00Z"/>
        </w:rPr>
        <w:pPrChange w:id="670" w:author="phuong vu" w:date="2018-11-22T13:49:00Z">
          <w:pPr>
            <w:ind w:left="720"/>
          </w:pPr>
        </w:pPrChange>
      </w:pPr>
      <w:del w:id="671"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672" w:name="_Toc530657339"/>
        <w:bookmarkStart w:id="673" w:name="_Toc530658282"/>
        <w:bookmarkStart w:id="674" w:name="_Toc530662007"/>
        <w:bookmarkStart w:id="675" w:name="_Toc530662474"/>
        <w:bookmarkEnd w:id="672"/>
        <w:bookmarkEnd w:id="673"/>
        <w:bookmarkEnd w:id="674"/>
        <w:bookmarkEnd w:id="675"/>
      </w:del>
    </w:p>
    <w:p w14:paraId="15424793" w14:textId="4A6B2433" w:rsidR="00990D37" w:rsidDel="00476B40" w:rsidRDefault="00370B8C" w:rsidP="00382451">
      <w:pPr>
        <w:pStyle w:val="Heading2"/>
        <w:rPr>
          <w:del w:id="676" w:author="phuong vu" w:date="2018-11-22T13:05:00Z"/>
        </w:rPr>
        <w:pPrChange w:id="677" w:author="phuong vu" w:date="2018-11-22T13:49:00Z">
          <w:pPr>
            <w:jc w:val="left"/>
          </w:pPr>
        </w:pPrChange>
      </w:pPr>
      <w:del w:id="678" w:author="phuong vu" w:date="2018-11-22T13:05:00Z">
        <w:r w:rsidDel="00476B40">
          <w:br w:type="page"/>
        </w:r>
      </w:del>
    </w:p>
    <w:p w14:paraId="4C7465A5" w14:textId="724D1ED1" w:rsidR="00676357" w:rsidDel="00476B40" w:rsidRDefault="00676357" w:rsidP="00382451">
      <w:pPr>
        <w:pStyle w:val="Heading2"/>
        <w:rPr>
          <w:del w:id="679" w:author="phuong vu" w:date="2018-11-22T13:05:00Z"/>
        </w:rPr>
        <w:pPrChange w:id="680" w:author="phuong vu" w:date="2018-11-22T13:49:00Z">
          <w:pPr>
            <w:pStyle w:val="Heading3"/>
          </w:pPr>
        </w:pPrChange>
      </w:pPr>
      <w:bookmarkStart w:id="681" w:name="_Toc484566608"/>
      <w:del w:id="682" w:author="phuong vu" w:date="2018-11-22T13:05:00Z">
        <w:r w:rsidRPr="00B04AB8" w:rsidDel="00476B40">
          <w:delText>Đối tượng nghiên cứu</w:delText>
        </w:r>
        <w:bookmarkStart w:id="683" w:name="_Toc530657340"/>
        <w:bookmarkStart w:id="684" w:name="_Toc530658283"/>
        <w:bookmarkStart w:id="685" w:name="_Toc530662008"/>
        <w:bookmarkStart w:id="686" w:name="_Toc530662475"/>
        <w:bookmarkEnd w:id="681"/>
        <w:bookmarkEnd w:id="683"/>
        <w:bookmarkEnd w:id="684"/>
        <w:bookmarkEnd w:id="685"/>
        <w:bookmarkEnd w:id="686"/>
      </w:del>
    </w:p>
    <w:p w14:paraId="4B043230" w14:textId="13A41C1C" w:rsidR="005E5E84" w:rsidDel="00891537" w:rsidRDefault="00754F1B" w:rsidP="00382451">
      <w:pPr>
        <w:pStyle w:val="Heading2"/>
        <w:rPr>
          <w:del w:id="687" w:author="phuong vu" w:date="2018-11-18T15:47:00Z"/>
        </w:rPr>
        <w:pPrChange w:id="688" w:author="phuong vu" w:date="2018-11-22T13:49:00Z">
          <w:pPr/>
        </w:pPrChange>
      </w:pPr>
      <w:del w:id="689" w:author="phuong vu" w:date="2018-11-22T13:05:00Z">
        <w:r w:rsidDel="00476B40">
          <w:tab/>
        </w:r>
      </w:del>
      <w:del w:id="690"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691" w:name="_Toc530657341"/>
        <w:bookmarkStart w:id="692" w:name="_Toc530658284"/>
        <w:bookmarkStart w:id="693" w:name="_Toc530662009"/>
        <w:bookmarkStart w:id="694" w:name="_Toc530662476"/>
        <w:bookmarkEnd w:id="691"/>
        <w:bookmarkEnd w:id="692"/>
        <w:bookmarkEnd w:id="693"/>
        <w:bookmarkEnd w:id="694"/>
      </w:del>
    </w:p>
    <w:p w14:paraId="06611115" w14:textId="6866583A" w:rsidR="00220919" w:rsidRPr="00754F1B" w:rsidDel="00476B40" w:rsidRDefault="00754F1B" w:rsidP="00382451">
      <w:pPr>
        <w:pStyle w:val="Heading2"/>
        <w:rPr>
          <w:del w:id="695" w:author="phuong vu" w:date="2018-11-22T13:05:00Z"/>
        </w:rPr>
        <w:pPrChange w:id="696" w:author="phuong vu" w:date="2018-11-22T13:49:00Z">
          <w:pPr/>
        </w:pPrChange>
      </w:pPr>
      <w:del w:id="697" w:author="phuong vu" w:date="2018-11-18T15:47:00Z">
        <w:r w:rsidDel="00891537">
          <w:tab/>
          <w:delText>Tìm hiểu và áp dụng GraphQL, Postgraphile vào xây dựng hệ thống API kiểu mới (một end point).</w:delText>
        </w:r>
      </w:del>
      <w:bookmarkStart w:id="698" w:name="_Toc530657342"/>
      <w:bookmarkStart w:id="699" w:name="_Toc530658285"/>
      <w:bookmarkStart w:id="700" w:name="_Toc530662010"/>
      <w:bookmarkStart w:id="701" w:name="_Toc530662477"/>
      <w:bookmarkEnd w:id="698"/>
      <w:bookmarkEnd w:id="699"/>
      <w:bookmarkEnd w:id="700"/>
      <w:bookmarkEnd w:id="701"/>
    </w:p>
    <w:p w14:paraId="5CD3DB9C" w14:textId="647D69BF" w:rsidR="00997C30" w:rsidDel="00476B40" w:rsidRDefault="004863AF" w:rsidP="00382451">
      <w:pPr>
        <w:pStyle w:val="Heading2"/>
        <w:rPr>
          <w:del w:id="702" w:author="phuong vu" w:date="2018-11-22T13:05:00Z"/>
        </w:rPr>
        <w:pPrChange w:id="703" w:author="phuong vu" w:date="2018-11-22T13:49:00Z">
          <w:pPr>
            <w:pStyle w:val="Heading3"/>
          </w:pPr>
        </w:pPrChange>
      </w:pPr>
      <w:bookmarkStart w:id="704" w:name="_Toc484566609"/>
      <w:del w:id="705" w:author="phuong vu" w:date="2018-11-22T13:05:00Z">
        <w:r w:rsidRPr="00B04AB8" w:rsidDel="00476B40">
          <w:delText>Phạm vi</w:delText>
        </w:r>
        <w:r w:rsidR="00997C30" w:rsidRPr="00B04AB8" w:rsidDel="00476B40">
          <w:delText xml:space="preserve"> nghiên cứu</w:delText>
        </w:r>
        <w:bookmarkStart w:id="706" w:name="_Toc530657343"/>
        <w:bookmarkStart w:id="707" w:name="_Toc530658286"/>
        <w:bookmarkStart w:id="708" w:name="_Toc530662011"/>
        <w:bookmarkStart w:id="709" w:name="_Toc530662478"/>
        <w:bookmarkEnd w:id="704"/>
        <w:bookmarkEnd w:id="706"/>
        <w:bookmarkEnd w:id="707"/>
        <w:bookmarkEnd w:id="708"/>
        <w:bookmarkEnd w:id="709"/>
      </w:del>
    </w:p>
    <w:p w14:paraId="715190F5" w14:textId="3A4EB4DB" w:rsidR="00754F1B" w:rsidDel="00220919" w:rsidRDefault="00754F1B" w:rsidP="00382451">
      <w:pPr>
        <w:pStyle w:val="Heading2"/>
        <w:rPr>
          <w:del w:id="710" w:author="phuong vu" w:date="2018-11-18T19:30:00Z"/>
        </w:rPr>
        <w:pPrChange w:id="711" w:author="phuong vu" w:date="2018-11-22T13:49:00Z">
          <w:pPr/>
        </w:pPrChange>
      </w:pPr>
      <w:del w:id="712"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713" w:name="_Toc530657344"/>
      <w:bookmarkStart w:id="714" w:name="_Toc530658287"/>
      <w:bookmarkStart w:id="715" w:name="_Toc530662012"/>
      <w:bookmarkStart w:id="716" w:name="_Toc530662479"/>
      <w:bookmarkEnd w:id="713"/>
      <w:bookmarkEnd w:id="714"/>
      <w:bookmarkEnd w:id="715"/>
      <w:bookmarkEnd w:id="716"/>
    </w:p>
    <w:p w14:paraId="087DF806" w14:textId="56BC6C3B" w:rsidR="00C557CE" w:rsidDel="00476B40" w:rsidRDefault="00F269B7" w:rsidP="00382451">
      <w:pPr>
        <w:pStyle w:val="Heading2"/>
        <w:rPr>
          <w:del w:id="717" w:author="phuong vu" w:date="2018-11-22T13:05:00Z"/>
        </w:rPr>
        <w:pPrChange w:id="718" w:author="phuong vu" w:date="2018-11-22T13:49:00Z">
          <w:pPr/>
        </w:pPrChange>
      </w:pPr>
      <w:del w:id="719" w:author="phuong vu" w:date="2018-11-22T13:05:00Z">
        <w:r w:rsidDel="00476B40">
          <w:tab/>
        </w:r>
      </w:del>
      <w:del w:id="720"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721" w:name="_Toc530657345"/>
      <w:bookmarkStart w:id="722" w:name="_Toc530658288"/>
      <w:bookmarkStart w:id="723" w:name="_Toc530662013"/>
      <w:bookmarkStart w:id="724" w:name="_Toc530662480"/>
      <w:bookmarkEnd w:id="721"/>
      <w:bookmarkEnd w:id="722"/>
      <w:bookmarkEnd w:id="723"/>
      <w:bookmarkEnd w:id="724"/>
    </w:p>
    <w:p w14:paraId="7D7A9BA2" w14:textId="758395BC" w:rsidR="00F269B7" w:rsidDel="00476B40" w:rsidRDefault="00C557CE" w:rsidP="00382451">
      <w:pPr>
        <w:pStyle w:val="Heading2"/>
        <w:rPr>
          <w:del w:id="725" w:author="phuong vu" w:date="2018-11-22T13:05:00Z"/>
        </w:rPr>
        <w:pPrChange w:id="726" w:author="phuong vu" w:date="2018-11-22T13:49:00Z">
          <w:pPr>
            <w:jc w:val="left"/>
          </w:pPr>
        </w:pPrChange>
      </w:pPr>
      <w:del w:id="727" w:author="phuong vu" w:date="2018-11-22T13:05:00Z">
        <w:r w:rsidDel="00476B40">
          <w:br w:type="page"/>
        </w:r>
      </w:del>
    </w:p>
    <w:p w14:paraId="77E44620" w14:textId="33B4B6E0" w:rsidR="00382451" w:rsidRDefault="00382451" w:rsidP="00382451">
      <w:pPr>
        <w:pStyle w:val="Heading2"/>
        <w:rPr>
          <w:ins w:id="728" w:author="phuong vu" w:date="2018-11-22T17:52:00Z"/>
        </w:rPr>
      </w:pPr>
      <w:bookmarkStart w:id="729" w:name="_Toc484566610"/>
      <w:bookmarkStart w:id="730" w:name="_Toc530662481"/>
      <w:ins w:id="731" w:author="phuong vu" w:date="2018-11-22T13:50:00Z">
        <w:r>
          <w:t>Tổng quan về hệ thống</w:t>
        </w:r>
      </w:ins>
      <w:bookmarkEnd w:id="730"/>
    </w:p>
    <w:p w14:paraId="36D88817" w14:textId="7E3212E0" w:rsidR="001C1BC6" w:rsidRPr="001C1BC6" w:rsidRDefault="00BF2217" w:rsidP="00BF2217">
      <w:pPr>
        <w:pStyle w:val="Heading3"/>
        <w:rPr>
          <w:ins w:id="732" w:author="phuong vu" w:date="2018-11-22T15:48:00Z"/>
          <w:rPrChange w:id="733" w:author="phuong vu" w:date="2018-11-22T17:52:00Z">
            <w:rPr>
              <w:ins w:id="734" w:author="phuong vu" w:date="2018-11-22T15:48:00Z"/>
            </w:rPr>
          </w:rPrChange>
        </w:rPr>
        <w:pPrChange w:id="735" w:author="phuong vu" w:date="2018-11-22T17:52:00Z">
          <w:pPr>
            <w:pStyle w:val="Heading2"/>
          </w:pPr>
        </w:pPrChange>
      </w:pPr>
      <w:ins w:id="736" w:author="phuong vu" w:date="2018-11-22T17:52:00Z">
        <w:r>
          <w:t>Cách hoạt động của hệ thống</w:t>
        </w:r>
      </w:ins>
    </w:p>
    <w:p w14:paraId="02795E48" w14:textId="00CAC951" w:rsidR="00BF2217" w:rsidRPr="00BF2217" w:rsidRDefault="00BF2217" w:rsidP="00BF2217">
      <w:pPr>
        <w:ind w:firstLine="720"/>
        <w:rPr>
          <w:ins w:id="737" w:author="phuong vu" w:date="2018-11-22T14:27:00Z"/>
          <w:lang w:val="en-US"/>
          <w:rPrChange w:id="738" w:author="phuong vu" w:date="2018-11-22T17:52:00Z">
            <w:rPr>
              <w:ins w:id="739" w:author="phuong vu" w:date="2018-11-22T14:27:00Z"/>
            </w:rPr>
          </w:rPrChange>
        </w:rPr>
        <w:pPrChange w:id="740" w:author="phuong vu" w:date="2018-11-22T17:55:00Z">
          <w:pPr>
            <w:pStyle w:val="Heading2"/>
          </w:pPr>
        </w:pPrChange>
      </w:pPr>
      <w:ins w:id="741" w:author="phuong vu" w:date="2018-11-22T17:52:00Z">
        <w:r>
          <w:rPr>
            <w:lang w:val="en-US"/>
          </w:rPr>
          <w:t>Một đơn hàng được khách hàng xác nhận đ</w:t>
        </w:r>
      </w:ins>
      <w:ins w:id="742" w:author="phuong vu" w:date="2018-11-22T17:53:00Z">
        <w:r>
          <w:rPr>
            <w:lang w:val="en-US"/>
          </w:rPr>
          <w:t xml:space="preserve">ưa vào hệ thống </w:t>
        </w:r>
      </w:ins>
      <w:ins w:id="743" w:author="phuong vu" w:date="2018-11-22T17:54:00Z">
        <w:r>
          <w:rPr>
            <w:lang w:val="en-US"/>
          </w:rPr>
          <w:t>mà không gặp các vấn đề về lỗi sẽ</w:t>
        </w:r>
      </w:ins>
      <w:ins w:id="744" w:author="phuong vu" w:date="2018-11-22T17:53:00Z">
        <w:r>
          <w:rPr>
            <w:lang w:val="en-US"/>
          </w:rPr>
          <w:t xml:space="preserve"> được xử lí qua các bước như</w:t>
        </w:r>
      </w:ins>
      <w:ins w:id="745" w:author="phuong vu" w:date="2018-11-22T18:01:00Z">
        <w:r w:rsidR="009C23E7">
          <w:rPr>
            <w:lang w:val="en-US"/>
          </w:rPr>
          <w:t xml:space="preserve"> sau</w:t>
        </w:r>
      </w:ins>
      <w:ins w:id="746" w:author="phuong vu" w:date="2018-11-22T17:53:00Z">
        <w:r>
          <w:rPr>
            <w:lang w:val="en-US"/>
          </w:rPr>
          <w:t xml:space="preserve"> (</w:t>
        </w:r>
        <w:r>
          <w:rPr>
            <w:lang w:val="en-US"/>
          </w:rPr>
          <w:fldChar w:fldCharType="begin"/>
        </w:r>
        <w:r>
          <w:rPr>
            <w:lang w:val="en-US"/>
          </w:rPr>
          <w:instrText xml:space="preserve"> REF _Ref530672545 \h </w:instrText>
        </w:r>
        <w:r>
          <w:rPr>
            <w:lang w:val="en-US"/>
          </w:rPr>
        </w:r>
      </w:ins>
      <w:r>
        <w:rPr>
          <w:lang w:val="en-US"/>
        </w:rPr>
        <w:fldChar w:fldCharType="separate"/>
      </w:r>
      <w:ins w:id="747" w:author="phuong vu" w:date="2018-11-22T17:53:00Z">
        <w:r>
          <w:t xml:space="preserve">Hình </w:t>
        </w:r>
        <w:r>
          <w:rPr>
            <w:noProof/>
          </w:rPr>
          <w:t>1</w:t>
        </w:r>
        <w:r>
          <w:t>.</w:t>
        </w:r>
        <w:r>
          <w:rPr>
            <w:noProof/>
          </w:rPr>
          <w:t>1</w:t>
        </w:r>
        <w:r>
          <w:rPr>
            <w:lang w:val="en-US"/>
          </w:rPr>
          <w:fldChar w:fldCharType="end"/>
        </w:r>
        <w:r>
          <w:rPr>
            <w:lang w:val="en-US"/>
          </w:rPr>
          <w:t>)</w:t>
        </w:r>
      </w:ins>
      <w:ins w:id="748" w:author="phuong vu" w:date="2018-11-22T18:18:00Z">
        <w:r w:rsidR="00627671">
          <w:rPr>
            <w:lang w:val="en-US"/>
          </w:rPr>
          <w:t>:</w:t>
        </w:r>
      </w:ins>
    </w:p>
    <w:p w14:paraId="01E9D05D" w14:textId="77777777" w:rsidR="001526C3" w:rsidRDefault="00557D21" w:rsidP="001526C3">
      <w:pPr>
        <w:keepNext/>
        <w:rPr>
          <w:ins w:id="749" w:author="phuong vu" w:date="2018-11-22T14:54:00Z"/>
        </w:rPr>
        <w:pPrChange w:id="750" w:author="phuong vu" w:date="2018-11-22T14:54:00Z">
          <w:pPr/>
        </w:pPrChange>
      </w:pPr>
      <w:ins w:id="751" w:author="phuong vu" w:date="2018-11-22T14:28:00Z">
        <w:r>
          <w:rPr>
            <w:noProof/>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ins>
    </w:p>
    <w:p w14:paraId="5C36F0A7" w14:textId="59D79B32" w:rsidR="00BF2217" w:rsidRDefault="001526C3" w:rsidP="002C1D90">
      <w:pPr>
        <w:pStyle w:val="Caption"/>
        <w:rPr>
          <w:ins w:id="752" w:author="phuong vu" w:date="2018-11-22T18:00:00Z"/>
          <w:lang w:val="en-US"/>
        </w:rPr>
      </w:pPr>
      <w:bookmarkStart w:id="753" w:name="_Toc530662922"/>
      <w:bookmarkStart w:id="754" w:name="_Ref530672545"/>
      <w:ins w:id="755" w:author="phuong vu" w:date="2018-11-22T14:54:00Z">
        <w:r>
          <w:t xml:space="preserve">Hình </w:t>
        </w:r>
      </w:ins>
      <w:ins w:id="756" w:author="phuong vu" w:date="2018-11-22T18:14:00Z">
        <w:r w:rsidR="00627671">
          <w:fldChar w:fldCharType="begin"/>
        </w:r>
        <w:r w:rsidR="00627671">
          <w:instrText xml:space="preserve"> STYLEREF 1 \s </w:instrText>
        </w:r>
      </w:ins>
      <w:r w:rsidR="00627671">
        <w:fldChar w:fldCharType="separate"/>
      </w:r>
      <w:r w:rsidR="00627671">
        <w:rPr>
          <w:noProof/>
        </w:rPr>
        <w:t>1</w:t>
      </w:r>
      <w:ins w:id="757"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758" w:author="phuong vu" w:date="2018-11-22T18:14:00Z">
        <w:r w:rsidR="00627671">
          <w:rPr>
            <w:noProof/>
          </w:rPr>
          <w:t>1</w:t>
        </w:r>
        <w:r w:rsidR="00627671">
          <w:fldChar w:fldCharType="end"/>
        </w:r>
      </w:ins>
      <w:bookmarkEnd w:id="754"/>
      <w:ins w:id="759" w:author="phuong vu" w:date="2018-11-22T14:54:00Z">
        <w:r>
          <w:rPr>
            <w:lang w:val="en-US"/>
          </w:rPr>
          <w:t xml:space="preserve"> Các bước xử lí đơn hàng</w:t>
        </w:r>
      </w:ins>
      <w:bookmarkEnd w:id="753"/>
    </w:p>
    <w:p w14:paraId="638154CD" w14:textId="6EEFC2EE" w:rsidR="009C23E7" w:rsidRDefault="00627671" w:rsidP="00627671">
      <w:pPr>
        <w:ind w:firstLine="720"/>
        <w:rPr>
          <w:ins w:id="760" w:author="phuong vu" w:date="2018-11-22T18:01:00Z"/>
          <w:lang w:val="en-US"/>
        </w:rPr>
        <w:pPrChange w:id="761" w:author="phuong vu" w:date="2018-11-22T18:17:00Z">
          <w:pPr/>
        </w:pPrChange>
      </w:pPr>
      <w:ins w:id="762" w:author="phuong vu" w:date="2018-11-22T18:16:00Z">
        <w:r>
          <w:rPr>
            <w:lang w:val="en-US"/>
          </w:rPr>
          <w:t>Mỗi đơn hàng có thời gi</w:t>
        </w:r>
      </w:ins>
      <w:ins w:id="763" w:author="phuong vu" w:date="2018-11-22T18:17:00Z">
        <w:r>
          <w:rPr>
            <w:lang w:val="en-US"/>
          </w:rPr>
          <w:t>an</w:t>
        </w:r>
      </w:ins>
      <w:ins w:id="764" w:author="phuong vu" w:date="2018-11-22T18:16:00Z">
        <w:r>
          <w:rPr>
            <w:lang w:val="en-US"/>
          </w:rPr>
          <w:t xml:space="preserve"> trả quần áo cho khách hàng, dựa trên thời gian đó mà đơn hàng có thời gian thấp hơn được ưu tiên xử lí s</w:t>
        </w:r>
      </w:ins>
      <w:ins w:id="765" w:author="phuong vu" w:date="2018-11-22T18:17:00Z">
        <w:r>
          <w:rPr>
            <w:lang w:val="en-US"/>
          </w:rPr>
          <w:t>ớm hơn. Thời gian trả quần áo cho khách hàng được đề xuất dựa trên tình trạng xử lí đơn h</w:t>
        </w:r>
      </w:ins>
      <w:ins w:id="766" w:author="phuong vu" w:date="2018-11-22T18:18:00Z">
        <w:r>
          <w:rPr>
            <w:lang w:val="en-US"/>
          </w:rPr>
          <w:t>àng hiện tại khi khách hàng đặt đơn hàng.</w:t>
        </w:r>
      </w:ins>
      <w:ins w:id="767" w:author="phuong vu" w:date="2018-11-22T18:17:00Z">
        <w:r>
          <w:rPr>
            <w:lang w:val="en-US"/>
          </w:rPr>
          <w:t xml:space="preserve"> </w:t>
        </w:r>
      </w:ins>
      <w:ins w:id="768" w:author="phuong vu" w:date="2018-11-22T18:00:00Z">
        <w:r w:rsidR="009C23E7">
          <w:rPr>
            <w:lang w:val="en-US"/>
          </w:rPr>
          <w:t xml:space="preserve">Một đơn hàng đã được lấy </w:t>
        </w:r>
      </w:ins>
      <w:ins w:id="769" w:author="phuong vu" w:date="2018-11-22T18:01:00Z">
        <w:r w:rsidR="009C23E7">
          <w:rPr>
            <w:lang w:val="en-US"/>
          </w:rPr>
          <w:t>quần áo từ khách hàng sẽ trải qua các bước như sau:</w:t>
        </w:r>
      </w:ins>
    </w:p>
    <w:p w14:paraId="71FB9CF0" w14:textId="77777777" w:rsidR="00627671" w:rsidRDefault="009C23E7" w:rsidP="00627671">
      <w:pPr>
        <w:keepNext/>
        <w:rPr>
          <w:ins w:id="770" w:author="phuong vu" w:date="2018-11-22T18:14:00Z"/>
        </w:rPr>
        <w:pPrChange w:id="771" w:author="phuong vu" w:date="2018-11-22T18:14:00Z">
          <w:pPr/>
        </w:pPrChange>
      </w:pPr>
      <w:ins w:id="772" w:author="phuong vu" w:date="2018-11-22T18:01:00Z">
        <w:r>
          <w:rPr>
            <w:noProof/>
            <w:lang w:val="en-US"/>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ins>
    </w:p>
    <w:p w14:paraId="66FEA904" w14:textId="7E99E603" w:rsidR="009C23E7" w:rsidRDefault="00627671" w:rsidP="00627671">
      <w:pPr>
        <w:pStyle w:val="Caption"/>
        <w:rPr>
          <w:ins w:id="773" w:author="phuong vu" w:date="2018-11-22T18:19:00Z"/>
          <w:lang w:val="en-US"/>
        </w:rPr>
      </w:pPr>
      <w:ins w:id="774" w:author="phuong vu" w:date="2018-11-22T18:14:00Z">
        <w:r>
          <w:t xml:space="preserve">Hình </w:t>
        </w:r>
        <w:r>
          <w:fldChar w:fldCharType="begin"/>
        </w:r>
        <w:r>
          <w:instrText xml:space="preserve"> STYLEREF 1 \s </w:instrText>
        </w:r>
      </w:ins>
      <w:r>
        <w:fldChar w:fldCharType="separate"/>
      </w:r>
      <w:r>
        <w:rPr>
          <w:noProof/>
        </w:rPr>
        <w:t>1</w:t>
      </w:r>
      <w:ins w:id="775" w:author="phuong vu" w:date="2018-11-22T18:14:00Z">
        <w:r>
          <w:fldChar w:fldCharType="end"/>
        </w:r>
        <w:r>
          <w:t>.</w:t>
        </w:r>
        <w:r>
          <w:fldChar w:fldCharType="begin"/>
        </w:r>
        <w:r>
          <w:instrText xml:space="preserve"> SEQ Hình \* ARABIC \s 1 </w:instrText>
        </w:r>
      </w:ins>
      <w:r>
        <w:fldChar w:fldCharType="separate"/>
      </w:r>
      <w:ins w:id="776" w:author="phuong vu" w:date="2018-11-22T18:14:00Z">
        <w:r>
          <w:rPr>
            <w:noProof/>
          </w:rPr>
          <w:t>2</w:t>
        </w:r>
        <w:r>
          <w:fldChar w:fldCharType="end"/>
        </w:r>
        <w:r>
          <w:rPr>
            <w:lang w:val="en-US"/>
          </w:rPr>
          <w:t xml:space="preserve"> Các bước 1 đơn hàng được trong hệ thống</w:t>
        </w:r>
      </w:ins>
    </w:p>
    <w:p w14:paraId="711A0D21" w14:textId="6EA495F2" w:rsidR="00627671" w:rsidRPr="00B34D27" w:rsidRDefault="00B34D27" w:rsidP="00B34D27">
      <w:pPr>
        <w:pStyle w:val="ListParagraph"/>
        <w:numPr>
          <w:ilvl w:val="0"/>
          <w:numId w:val="61"/>
        </w:numPr>
        <w:ind w:left="450"/>
        <w:rPr>
          <w:ins w:id="777" w:author="phuong vu" w:date="2018-11-22T18:25:00Z"/>
          <w:lang w:val="en-US"/>
          <w:rPrChange w:id="778" w:author="phuong vu" w:date="2018-11-22T18:25:00Z">
            <w:rPr>
              <w:ins w:id="779" w:author="phuong vu" w:date="2018-11-22T18:25:00Z"/>
              <w:lang w:val="en-US"/>
            </w:rPr>
          </w:rPrChange>
        </w:rPr>
        <w:pPrChange w:id="780" w:author="phuong vu" w:date="2018-11-22T18:25:00Z">
          <w:pPr/>
        </w:pPrChange>
      </w:pPr>
      <w:ins w:id="781" w:author="phuong vu" w:date="2018-11-22T18:24:00Z">
        <w:r w:rsidRPr="00B34D27">
          <w:rPr>
            <w:lang w:val="en-US"/>
            <w:rPrChange w:id="782" w:author="phuong vu" w:date="2018-11-22T18:25:00Z">
              <w:rPr>
                <w:lang w:val="en-US"/>
              </w:rPr>
            </w:rPrChange>
          </w:rPr>
          <w:t>Cách tính thời gian</w:t>
        </w:r>
      </w:ins>
      <w:ins w:id="783" w:author="phuong vu" w:date="2018-11-22T20:02:00Z">
        <w:r w:rsidR="00C10D94">
          <w:rPr>
            <w:lang w:val="en-US"/>
          </w:rPr>
          <w:t xml:space="preserve"> dự kiến</w:t>
        </w:r>
      </w:ins>
      <w:ins w:id="784" w:author="phuong vu" w:date="2018-11-22T18:24:00Z">
        <w:r w:rsidRPr="00B34D27">
          <w:rPr>
            <w:lang w:val="en-US"/>
            <w:rPrChange w:id="785" w:author="phuong vu" w:date="2018-11-22T18:25:00Z">
              <w:rPr>
                <w:lang w:val="en-US"/>
              </w:rPr>
            </w:rPrChange>
          </w:rPr>
          <w:t xml:space="preserve"> </w:t>
        </w:r>
      </w:ins>
      <w:ins w:id="786" w:author="phuong vu" w:date="2018-11-22T18:25:00Z">
        <w:r w:rsidRPr="00B34D27">
          <w:rPr>
            <w:lang w:val="en-US"/>
            <w:rPrChange w:id="787" w:author="phuong vu" w:date="2018-11-22T18:25:00Z">
              <w:rPr>
                <w:lang w:val="en-US"/>
              </w:rPr>
            </w:rPrChange>
          </w:rPr>
          <w:t>xử lí một đơn hàng:</w:t>
        </w:r>
      </w:ins>
    </w:p>
    <w:p w14:paraId="214D7ED9" w14:textId="1CDBB26C" w:rsidR="00B34D27" w:rsidRDefault="00B34D27" w:rsidP="00627671">
      <w:pPr>
        <w:rPr>
          <w:ins w:id="788" w:author="phuong vu" w:date="2018-11-22T18:26:00Z"/>
          <w:lang w:val="en-US"/>
        </w:rPr>
      </w:pPr>
      <w:ins w:id="789" w:author="phuong vu" w:date="2018-11-22T18:25:00Z">
        <w:r>
          <w:rPr>
            <w:lang w:val="en-US"/>
          </w:rPr>
          <w:tab/>
          <w:t>- Khung giờ làm việc: 6</w:t>
        </w:r>
      </w:ins>
      <w:ins w:id="790" w:author="phuong vu" w:date="2018-11-22T18:26:00Z">
        <w:r>
          <w:rPr>
            <w:lang w:val="en-US"/>
          </w:rPr>
          <w:t>:00 – 17:00 hàng ngày.</w:t>
        </w:r>
      </w:ins>
    </w:p>
    <w:p w14:paraId="33589015" w14:textId="3B195A07" w:rsidR="00B34D27" w:rsidRDefault="00B34D27" w:rsidP="00627671">
      <w:pPr>
        <w:rPr>
          <w:ins w:id="791" w:author="phuong vu" w:date="2018-11-22T19:41:00Z"/>
          <w:lang w:val="en-US"/>
        </w:rPr>
      </w:pPr>
      <w:ins w:id="792" w:author="phuong vu" w:date="2018-11-22T18:26:00Z">
        <w:r>
          <w:rPr>
            <w:lang w:val="en-US"/>
          </w:rPr>
          <w:tab/>
          <w:t xml:space="preserve">- </w:t>
        </w:r>
      </w:ins>
      <w:ins w:id="793" w:author="phuong vu" w:date="2018-11-22T18:30:00Z">
        <w:r>
          <w:rPr>
            <w:lang w:val="en-US"/>
          </w:rPr>
          <w:t>Phạm vi</w:t>
        </w:r>
      </w:ins>
      <w:ins w:id="794" w:author="phuong vu" w:date="2018-11-22T18:31:00Z">
        <w:r>
          <w:rPr>
            <w:lang w:val="en-US"/>
          </w:rPr>
          <w:t xml:space="preserve"> bán kính vận chuyển đơn hàng: 10 km</w:t>
        </w:r>
      </w:ins>
      <w:ins w:id="795" w:author="phuong vu" w:date="2018-11-22T20:05:00Z">
        <w:r w:rsidR="00C10D94">
          <w:rPr>
            <w:lang w:val="en-US"/>
          </w:rPr>
          <w:t>.</w:t>
        </w:r>
      </w:ins>
    </w:p>
    <w:p w14:paraId="04824769" w14:textId="0C5185AB" w:rsidR="00EE1254" w:rsidRDefault="00EE1254" w:rsidP="00627671">
      <w:pPr>
        <w:rPr>
          <w:ins w:id="796" w:author="phuong vu" w:date="2018-11-22T19:43:00Z"/>
          <w:lang w:val="en-US"/>
        </w:rPr>
      </w:pPr>
      <w:ins w:id="797" w:author="phuong vu" w:date="2018-11-22T19:41:00Z">
        <w:r>
          <w:rPr>
            <w:lang w:val="en-US"/>
          </w:rPr>
          <w:lastRenderedPageBreak/>
          <w:tab/>
          <w:t>- Thời gian trung bình để nhận và trả quần áo cho khách hàng</w:t>
        </w:r>
      </w:ins>
      <w:ins w:id="798" w:author="phuong vu" w:date="2018-11-22T19:42:00Z">
        <w:r w:rsidR="00233DE3">
          <w:rPr>
            <w:lang w:val="en-US"/>
          </w:rPr>
          <w:t xml:space="preserve"> là</w:t>
        </w:r>
      </w:ins>
      <w:ins w:id="799" w:author="phuong vu" w:date="2018-11-22T19:41:00Z">
        <w:r>
          <w:rPr>
            <w:lang w:val="en-US"/>
          </w:rPr>
          <w:t xml:space="preserve"> 1 giờ</w:t>
        </w:r>
      </w:ins>
      <w:ins w:id="800" w:author="phuong vu" w:date="2018-11-22T19:43:00Z">
        <w:r w:rsidR="00233DE3">
          <w:rPr>
            <w:lang w:val="en-US"/>
          </w:rPr>
          <w:t>/ lượt</w:t>
        </w:r>
      </w:ins>
      <w:ins w:id="801" w:author="phuong vu" w:date="2018-11-22T19:42:00Z">
        <w:r w:rsidR="00233DE3">
          <w:rPr>
            <w:lang w:val="en-US"/>
          </w:rPr>
          <w:t xml:space="preserve">. Bao gồm: Thời gian di chuyển, kiểm tra đơn hàng, xác nhận với khách </w:t>
        </w:r>
      </w:ins>
      <w:ins w:id="802" w:author="phuong vu" w:date="2018-11-22T19:43:00Z">
        <w:r w:rsidR="00233DE3">
          <w:rPr>
            <w:lang w:val="en-US"/>
          </w:rPr>
          <w:t>hàng.</w:t>
        </w:r>
      </w:ins>
    </w:p>
    <w:p w14:paraId="2E81959D" w14:textId="56F7F311" w:rsidR="00233DE3" w:rsidRDefault="00233DE3" w:rsidP="00627671">
      <w:pPr>
        <w:rPr>
          <w:ins w:id="803" w:author="phuong vu" w:date="2018-11-22T20:09:00Z"/>
          <w:lang w:val="en-US"/>
        </w:rPr>
      </w:pPr>
      <w:ins w:id="804" w:author="phuong vu" w:date="2018-11-22T19:43:00Z">
        <w:r>
          <w:rPr>
            <w:lang w:val="en-US"/>
          </w:rPr>
          <w:tab/>
        </w:r>
      </w:ins>
      <w:ins w:id="805" w:author="phuong vu" w:date="2018-11-22T20:06:00Z">
        <w:r w:rsidR="00C10D94">
          <w:rPr>
            <w:lang w:val="en-US"/>
          </w:rPr>
          <w:t>- Thời gian xử lí một đơn hàng trung bình</w:t>
        </w:r>
      </w:ins>
      <w:ins w:id="806" w:author="phuong vu" w:date="2018-11-22T20:07:00Z">
        <w:r w:rsidR="00C10D94">
          <w:rPr>
            <w:lang w:val="en-US"/>
          </w:rPr>
          <w:t xml:space="preserve"> nếu không có yêu cầu đặc biệt từ khách hàng</w:t>
        </w:r>
      </w:ins>
      <w:ins w:id="807" w:author="phuong vu" w:date="2018-11-22T20:06:00Z">
        <w:r w:rsidR="00C10D94">
          <w:rPr>
            <w:lang w:val="en-US"/>
          </w:rPr>
          <w:t>: 3 giờ.</w:t>
        </w:r>
      </w:ins>
    </w:p>
    <w:p w14:paraId="280D9A75" w14:textId="2CEB3433" w:rsidR="004B7D55" w:rsidRPr="00627671" w:rsidRDefault="00505E5A" w:rsidP="00627671">
      <w:pPr>
        <w:rPr>
          <w:ins w:id="808" w:author="phuong vu" w:date="2018-11-22T13:50:00Z"/>
          <w:lang w:val="en-US"/>
          <w:rPrChange w:id="809" w:author="phuong vu" w:date="2018-11-22T18:19:00Z">
            <w:rPr>
              <w:ins w:id="810" w:author="phuong vu" w:date="2018-11-22T13:50:00Z"/>
            </w:rPr>
          </w:rPrChange>
        </w:rPr>
        <w:pPrChange w:id="811" w:author="phuong vu" w:date="2018-11-22T18:19:00Z">
          <w:pPr>
            <w:pStyle w:val="Heading3"/>
          </w:pPr>
        </w:pPrChange>
      </w:pPr>
      <w:ins w:id="812" w:author="phuong vu" w:date="2018-11-22T20:19:00Z">
        <w:r>
          <w:rPr>
            <w:lang w:val="en-US"/>
          </w:rPr>
          <w:tab/>
        </w:r>
      </w:ins>
      <w:ins w:id="813" w:author="phuong vu" w:date="2018-11-22T20:24:00Z">
        <w:r w:rsidR="00C0220C">
          <w:rPr>
            <w:lang w:val="en-US"/>
          </w:rPr>
          <w:t xml:space="preserve">=&gt; </w:t>
        </w:r>
      </w:ins>
      <w:ins w:id="814" w:author="phuong vu" w:date="2018-11-22T20:21:00Z">
        <w:r w:rsidR="00C0220C">
          <w:rPr>
            <w:lang w:val="en-US"/>
          </w:rPr>
          <w:t>Tổng thời gian dành cho một đơn hàng</w:t>
        </w:r>
      </w:ins>
      <w:ins w:id="815" w:author="phuong vu" w:date="2018-11-22T20:23:00Z">
        <w:r w:rsidR="00C0220C">
          <w:rPr>
            <w:lang w:val="en-US"/>
          </w:rPr>
          <w:t>: 5 giờ.</w:t>
        </w:r>
      </w:ins>
    </w:p>
    <w:p w14:paraId="248B2431" w14:textId="77777777" w:rsidR="00694700" w:rsidRDefault="00694700" w:rsidP="00694700">
      <w:pPr>
        <w:pStyle w:val="Heading3"/>
        <w:rPr>
          <w:ins w:id="816" w:author="phuong vu" w:date="2018-11-22T16:01:00Z"/>
        </w:rPr>
      </w:pPr>
      <w:bookmarkStart w:id="817" w:name="_Toc530662482"/>
      <w:bookmarkStart w:id="818" w:name="_Toc530662483"/>
      <w:ins w:id="819" w:author="phuong vu" w:date="2018-11-22T16:01:00Z">
        <w:r>
          <w:t>Các chức năng hệ thống</w:t>
        </w:r>
        <w:bookmarkEnd w:id="818"/>
      </w:ins>
    </w:p>
    <w:p w14:paraId="08F82C78" w14:textId="77777777" w:rsidR="00694700" w:rsidRDefault="00694700" w:rsidP="00694700">
      <w:pPr>
        <w:rPr>
          <w:ins w:id="820" w:author="phuong vu" w:date="2018-11-22T16:01:00Z"/>
          <w:lang w:val="en-US"/>
        </w:rPr>
      </w:pPr>
      <w:ins w:id="821"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
      <w:tblGrid>
        <w:gridCol w:w="708"/>
        <w:gridCol w:w="1481"/>
        <w:gridCol w:w="6490"/>
      </w:tblGrid>
      <w:tr w:rsidR="00694700" w14:paraId="0A6F799C" w14:textId="77777777" w:rsidTr="00627671">
        <w:trPr>
          <w:ins w:id="822" w:author="phuong vu" w:date="2018-11-22T16:01:00Z"/>
        </w:trPr>
        <w:tc>
          <w:tcPr>
            <w:tcW w:w="708" w:type="dxa"/>
            <w:vAlign w:val="center"/>
          </w:tcPr>
          <w:p w14:paraId="33CEA1B4" w14:textId="77777777" w:rsidR="00694700" w:rsidRPr="007C127C" w:rsidRDefault="00694700" w:rsidP="00627671">
            <w:pPr>
              <w:pStyle w:val="ListParagraph"/>
              <w:ind w:left="0"/>
              <w:jc w:val="center"/>
              <w:rPr>
                <w:ins w:id="823" w:author="phuong vu" w:date="2018-11-22T16:01:00Z"/>
                <w:b/>
              </w:rPr>
            </w:pPr>
            <w:ins w:id="824" w:author="phuong vu" w:date="2018-11-22T16:01:00Z">
              <w:r w:rsidRPr="007C127C">
                <w:rPr>
                  <w:b/>
                </w:rPr>
                <w:t>STT</w:t>
              </w:r>
            </w:ins>
          </w:p>
        </w:tc>
        <w:tc>
          <w:tcPr>
            <w:tcW w:w="1481" w:type="dxa"/>
            <w:vAlign w:val="center"/>
          </w:tcPr>
          <w:p w14:paraId="191E5361" w14:textId="77777777" w:rsidR="00694700" w:rsidRPr="007C127C" w:rsidRDefault="00694700" w:rsidP="00627671">
            <w:pPr>
              <w:pStyle w:val="ListParagraph"/>
              <w:ind w:left="0"/>
              <w:jc w:val="center"/>
              <w:rPr>
                <w:ins w:id="825" w:author="phuong vu" w:date="2018-11-22T16:01:00Z"/>
                <w:b/>
              </w:rPr>
            </w:pPr>
            <w:ins w:id="826" w:author="phuong vu" w:date="2018-11-22T16:01:00Z">
              <w:r w:rsidRPr="007C127C">
                <w:rPr>
                  <w:b/>
                </w:rPr>
                <w:t>Mã chức năng</w:t>
              </w:r>
            </w:ins>
          </w:p>
        </w:tc>
        <w:tc>
          <w:tcPr>
            <w:tcW w:w="6490" w:type="dxa"/>
            <w:vAlign w:val="center"/>
          </w:tcPr>
          <w:p w14:paraId="3B7173AD" w14:textId="77777777" w:rsidR="00694700" w:rsidRPr="007C127C" w:rsidRDefault="00694700" w:rsidP="00627671">
            <w:pPr>
              <w:pStyle w:val="ListParagraph"/>
              <w:ind w:left="0"/>
              <w:jc w:val="center"/>
              <w:rPr>
                <w:ins w:id="827" w:author="phuong vu" w:date="2018-11-22T16:01:00Z"/>
                <w:b/>
              </w:rPr>
            </w:pPr>
            <w:ins w:id="828" w:author="phuong vu" w:date="2018-11-22T16:01:00Z">
              <w:r w:rsidRPr="007C127C">
                <w:rPr>
                  <w:b/>
                </w:rPr>
                <w:t>Tên chức năng</w:t>
              </w:r>
            </w:ins>
          </w:p>
        </w:tc>
      </w:tr>
      <w:tr w:rsidR="00694700" w14:paraId="250A345E" w14:textId="77777777" w:rsidTr="00627671">
        <w:trPr>
          <w:ins w:id="829" w:author="phuong vu" w:date="2018-11-22T16:01:00Z"/>
        </w:trPr>
        <w:tc>
          <w:tcPr>
            <w:tcW w:w="708" w:type="dxa"/>
          </w:tcPr>
          <w:p w14:paraId="71990D44" w14:textId="77777777" w:rsidR="00694700" w:rsidRDefault="00694700" w:rsidP="00627671">
            <w:pPr>
              <w:pStyle w:val="ListParagraph"/>
              <w:spacing w:line="360" w:lineRule="auto"/>
              <w:ind w:left="0"/>
              <w:jc w:val="center"/>
              <w:rPr>
                <w:ins w:id="830" w:author="phuong vu" w:date="2018-11-22T16:01:00Z"/>
              </w:rPr>
            </w:pPr>
            <w:ins w:id="831" w:author="phuong vu" w:date="2018-11-22T16:01:00Z">
              <w:r>
                <w:t>1</w:t>
              </w:r>
            </w:ins>
          </w:p>
        </w:tc>
        <w:tc>
          <w:tcPr>
            <w:tcW w:w="1481" w:type="dxa"/>
          </w:tcPr>
          <w:p w14:paraId="179EE15E" w14:textId="77777777" w:rsidR="00694700" w:rsidRPr="007C127C" w:rsidRDefault="00694700" w:rsidP="00627671">
            <w:pPr>
              <w:pStyle w:val="ListParagraph"/>
              <w:spacing w:line="360" w:lineRule="auto"/>
              <w:ind w:left="0"/>
              <w:rPr>
                <w:ins w:id="832" w:author="phuong vu" w:date="2018-11-22T16:01:00Z"/>
                <w:lang w:val="en-US"/>
              </w:rPr>
            </w:pPr>
            <w:ins w:id="833" w:author="phuong vu" w:date="2018-11-22T16:01:00Z">
              <w:r>
                <w:rPr>
                  <w:lang w:val="en-US"/>
                </w:rPr>
                <w:t>GU_01</w:t>
              </w:r>
            </w:ins>
          </w:p>
        </w:tc>
        <w:tc>
          <w:tcPr>
            <w:tcW w:w="6490" w:type="dxa"/>
          </w:tcPr>
          <w:p w14:paraId="453889C5" w14:textId="77777777" w:rsidR="00694700" w:rsidRPr="007C127C" w:rsidRDefault="00694700" w:rsidP="00627671">
            <w:pPr>
              <w:pStyle w:val="ListParagraph"/>
              <w:spacing w:line="360" w:lineRule="auto"/>
              <w:ind w:left="0"/>
              <w:rPr>
                <w:ins w:id="834" w:author="phuong vu" w:date="2018-11-22T16:01:00Z"/>
                <w:lang w:val="en-US"/>
              </w:rPr>
            </w:pPr>
            <w:ins w:id="835" w:author="phuong vu" w:date="2018-11-22T16:01:00Z">
              <w:r>
                <w:rPr>
                  <w:lang w:val="en-US"/>
                </w:rPr>
                <w:t>Quản lí đơn hàng</w:t>
              </w:r>
            </w:ins>
          </w:p>
        </w:tc>
      </w:tr>
      <w:tr w:rsidR="00694700" w14:paraId="77151132" w14:textId="77777777" w:rsidTr="00627671">
        <w:trPr>
          <w:ins w:id="836" w:author="phuong vu" w:date="2018-11-22T16:01:00Z"/>
        </w:trPr>
        <w:tc>
          <w:tcPr>
            <w:tcW w:w="708" w:type="dxa"/>
          </w:tcPr>
          <w:p w14:paraId="1387BFE9" w14:textId="77777777" w:rsidR="00694700" w:rsidRPr="00467A14" w:rsidRDefault="00694700" w:rsidP="00627671">
            <w:pPr>
              <w:pStyle w:val="ListParagraph"/>
              <w:spacing w:line="360" w:lineRule="auto"/>
              <w:ind w:left="0"/>
              <w:jc w:val="center"/>
              <w:rPr>
                <w:ins w:id="837" w:author="phuong vu" w:date="2018-11-22T16:01:00Z"/>
                <w:lang w:val="en-US"/>
              </w:rPr>
            </w:pPr>
            <w:ins w:id="838" w:author="phuong vu" w:date="2018-11-22T16:01:00Z">
              <w:r>
                <w:t>2</w:t>
              </w:r>
            </w:ins>
          </w:p>
        </w:tc>
        <w:tc>
          <w:tcPr>
            <w:tcW w:w="1481" w:type="dxa"/>
          </w:tcPr>
          <w:p w14:paraId="59DA053D" w14:textId="77777777" w:rsidR="00694700" w:rsidRPr="007C127C" w:rsidRDefault="00694700" w:rsidP="00627671">
            <w:pPr>
              <w:pStyle w:val="ListParagraph"/>
              <w:spacing w:line="360" w:lineRule="auto"/>
              <w:ind w:left="0"/>
              <w:rPr>
                <w:ins w:id="839" w:author="phuong vu" w:date="2018-11-22T16:01:00Z"/>
                <w:lang w:val="en-US"/>
              </w:rPr>
            </w:pPr>
            <w:ins w:id="840" w:author="phuong vu" w:date="2018-11-22T16:01:00Z">
              <w:r>
                <w:rPr>
                  <w:lang w:val="en-US"/>
                </w:rPr>
                <w:t>GU_02</w:t>
              </w:r>
            </w:ins>
          </w:p>
        </w:tc>
        <w:tc>
          <w:tcPr>
            <w:tcW w:w="6490" w:type="dxa"/>
          </w:tcPr>
          <w:p w14:paraId="1C07ECD3" w14:textId="77777777" w:rsidR="00694700" w:rsidRDefault="00694700" w:rsidP="00627671">
            <w:pPr>
              <w:pStyle w:val="ListParagraph"/>
              <w:spacing w:line="360" w:lineRule="auto"/>
              <w:ind w:left="0"/>
              <w:rPr>
                <w:ins w:id="841" w:author="phuong vu" w:date="2018-11-22T16:01:00Z"/>
              </w:rPr>
            </w:pPr>
            <w:ins w:id="842" w:author="phuong vu" w:date="2018-11-22T16:01:00Z">
              <w:r>
                <w:rPr>
                  <w:lang w:val="en-US"/>
                </w:rPr>
                <w:t>Quản lí biên nhận</w:t>
              </w:r>
            </w:ins>
          </w:p>
        </w:tc>
      </w:tr>
      <w:tr w:rsidR="00694700" w14:paraId="3BDFE688" w14:textId="77777777" w:rsidTr="00627671">
        <w:trPr>
          <w:ins w:id="843" w:author="phuong vu" w:date="2018-11-22T16:01:00Z"/>
        </w:trPr>
        <w:tc>
          <w:tcPr>
            <w:tcW w:w="708" w:type="dxa"/>
          </w:tcPr>
          <w:p w14:paraId="7E41B45B" w14:textId="77777777" w:rsidR="00694700" w:rsidRPr="00467A14" w:rsidRDefault="00694700" w:rsidP="00627671">
            <w:pPr>
              <w:pStyle w:val="ListParagraph"/>
              <w:spacing w:line="360" w:lineRule="auto"/>
              <w:ind w:left="0"/>
              <w:jc w:val="center"/>
              <w:rPr>
                <w:ins w:id="844" w:author="phuong vu" w:date="2018-11-22T16:01:00Z"/>
                <w:lang w:val="en-US"/>
              </w:rPr>
            </w:pPr>
            <w:ins w:id="845" w:author="phuong vu" w:date="2018-11-22T16:01:00Z">
              <w:r>
                <w:t>3</w:t>
              </w:r>
            </w:ins>
          </w:p>
        </w:tc>
        <w:tc>
          <w:tcPr>
            <w:tcW w:w="1481" w:type="dxa"/>
          </w:tcPr>
          <w:p w14:paraId="39B0F760" w14:textId="77777777" w:rsidR="00694700" w:rsidRPr="007C127C" w:rsidRDefault="00694700" w:rsidP="00627671">
            <w:pPr>
              <w:pStyle w:val="ListParagraph"/>
              <w:spacing w:line="360" w:lineRule="auto"/>
              <w:ind w:left="0"/>
              <w:rPr>
                <w:ins w:id="846" w:author="phuong vu" w:date="2018-11-22T16:01:00Z"/>
                <w:lang w:val="en-US"/>
              </w:rPr>
            </w:pPr>
            <w:ins w:id="847" w:author="phuong vu" w:date="2018-11-22T16:01:00Z">
              <w:r>
                <w:rPr>
                  <w:lang w:val="en-US"/>
                </w:rPr>
                <w:t>GU_03</w:t>
              </w:r>
            </w:ins>
          </w:p>
        </w:tc>
        <w:tc>
          <w:tcPr>
            <w:tcW w:w="6490" w:type="dxa"/>
          </w:tcPr>
          <w:p w14:paraId="550F0281" w14:textId="77777777" w:rsidR="00694700" w:rsidRDefault="00694700" w:rsidP="00627671">
            <w:pPr>
              <w:pStyle w:val="ListParagraph"/>
              <w:spacing w:line="360" w:lineRule="auto"/>
              <w:ind w:left="0"/>
              <w:rPr>
                <w:ins w:id="848" w:author="phuong vu" w:date="2018-11-22T16:01:00Z"/>
              </w:rPr>
            </w:pPr>
            <w:ins w:id="849" w:author="phuong vu" w:date="2018-11-22T16:01:00Z">
              <w:r>
                <w:rPr>
                  <w:lang w:val="en-US"/>
                </w:rPr>
                <w:t>Quản lí phân công xử lí đơn hàng</w:t>
              </w:r>
            </w:ins>
          </w:p>
        </w:tc>
      </w:tr>
      <w:tr w:rsidR="00694700" w14:paraId="29094FF4" w14:textId="77777777" w:rsidTr="00627671">
        <w:trPr>
          <w:ins w:id="850" w:author="phuong vu" w:date="2018-11-22T16:01:00Z"/>
        </w:trPr>
        <w:tc>
          <w:tcPr>
            <w:tcW w:w="708" w:type="dxa"/>
          </w:tcPr>
          <w:p w14:paraId="179BB6D1" w14:textId="77777777" w:rsidR="00694700" w:rsidRDefault="00694700" w:rsidP="00627671">
            <w:pPr>
              <w:pStyle w:val="ListParagraph"/>
              <w:spacing w:line="360" w:lineRule="auto"/>
              <w:ind w:left="0"/>
              <w:jc w:val="center"/>
              <w:rPr>
                <w:ins w:id="851" w:author="phuong vu" w:date="2018-11-22T16:01:00Z"/>
              </w:rPr>
            </w:pPr>
            <w:ins w:id="852" w:author="phuong vu" w:date="2018-11-22T16:01:00Z">
              <w:r>
                <w:t>4</w:t>
              </w:r>
            </w:ins>
          </w:p>
        </w:tc>
        <w:tc>
          <w:tcPr>
            <w:tcW w:w="1481" w:type="dxa"/>
          </w:tcPr>
          <w:p w14:paraId="4BC1275F" w14:textId="77777777" w:rsidR="00694700" w:rsidRPr="007C127C" w:rsidRDefault="00694700" w:rsidP="00627671">
            <w:pPr>
              <w:pStyle w:val="ListParagraph"/>
              <w:spacing w:line="360" w:lineRule="auto"/>
              <w:ind w:left="0"/>
              <w:rPr>
                <w:ins w:id="853" w:author="phuong vu" w:date="2018-11-22T16:01:00Z"/>
                <w:lang w:val="en-US"/>
              </w:rPr>
            </w:pPr>
            <w:ins w:id="854" w:author="phuong vu" w:date="2018-11-22T16:01:00Z">
              <w:r>
                <w:rPr>
                  <w:lang w:val="en-US"/>
                </w:rPr>
                <w:t>GU_04</w:t>
              </w:r>
            </w:ins>
          </w:p>
        </w:tc>
        <w:tc>
          <w:tcPr>
            <w:tcW w:w="6490" w:type="dxa"/>
          </w:tcPr>
          <w:p w14:paraId="4C10513C" w14:textId="77777777" w:rsidR="00694700" w:rsidRDefault="00694700" w:rsidP="00627671">
            <w:pPr>
              <w:pStyle w:val="ListParagraph"/>
              <w:spacing w:line="360" w:lineRule="auto"/>
              <w:ind w:left="0"/>
              <w:rPr>
                <w:ins w:id="855" w:author="phuong vu" w:date="2018-11-22T16:01:00Z"/>
              </w:rPr>
            </w:pPr>
            <w:ins w:id="856" w:author="phuong vu" w:date="2018-11-22T16:01:00Z">
              <w:r>
                <w:rPr>
                  <w:lang w:val="en-US"/>
                </w:rPr>
                <w:t>Tạo đơn hàng</w:t>
              </w:r>
            </w:ins>
          </w:p>
        </w:tc>
      </w:tr>
      <w:tr w:rsidR="00694700" w14:paraId="7241F57D" w14:textId="77777777" w:rsidTr="00627671">
        <w:trPr>
          <w:ins w:id="857" w:author="phuong vu" w:date="2018-11-22T16:01:00Z"/>
        </w:trPr>
        <w:tc>
          <w:tcPr>
            <w:tcW w:w="708" w:type="dxa"/>
          </w:tcPr>
          <w:p w14:paraId="654CFF5B" w14:textId="77777777" w:rsidR="00694700" w:rsidRPr="00747972" w:rsidRDefault="00694700" w:rsidP="00627671">
            <w:pPr>
              <w:pStyle w:val="ListParagraph"/>
              <w:spacing w:line="360" w:lineRule="auto"/>
              <w:ind w:left="0"/>
              <w:jc w:val="center"/>
              <w:rPr>
                <w:ins w:id="858" w:author="phuong vu" w:date="2018-11-22T16:01:00Z"/>
                <w:lang w:val="en-US"/>
              </w:rPr>
            </w:pPr>
            <w:ins w:id="859" w:author="phuong vu" w:date="2018-11-22T16:01:00Z">
              <w:r>
                <w:rPr>
                  <w:lang w:val="en-US"/>
                </w:rPr>
                <w:t>5</w:t>
              </w:r>
            </w:ins>
          </w:p>
        </w:tc>
        <w:tc>
          <w:tcPr>
            <w:tcW w:w="1481" w:type="dxa"/>
          </w:tcPr>
          <w:p w14:paraId="55ED3D58" w14:textId="77777777" w:rsidR="00694700" w:rsidRDefault="00694700" w:rsidP="00627671">
            <w:pPr>
              <w:pStyle w:val="ListParagraph"/>
              <w:spacing w:line="360" w:lineRule="auto"/>
              <w:ind w:left="0"/>
              <w:rPr>
                <w:ins w:id="860" w:author="phuong vu" w:date="2018-11-22T16:01:00Z"/>
                <w:lang w:val="en-US"/>
              </w:rPr>
            </w:pPr>
            <w:ins w:id="861" w:author="phuong vu" w:date="2018-11-22T16:01:00Z">
              <w:r>
                <w:rPr>
                  <w:lang w:val="en-US"/>
                </w:rPr>
                <w:t>GU_05</w:t>
              </w:r>
            </w:ins>
          </w:p>
        </w:tc>
        <w:tc>
          <w:tcPr>
            <w:tcW w:w="6490" w:type="dxa"/>
          </w:tcPr>
          <w:p w14:paraId="09573968" w14:textId="77777777" w:rsidR="00694700" w:rsidRDefault="00694700" w:rsidP="00627671">
            <w:pPr>
              <w:pStyle w:val="ListParagraph"/>
              <w:spacing w:line="360" w:lineRule="auto"/>
              <w:ind w:left="0"/>
              <w:rPr>
                <w:ins w:id="862" w:author="phuong vu" w:date="2018-11-22T16:01:00Z"/>
                <w:lang w:val="en-US"/>
              </w:rPr>
            </w:pPr>
            <w:ins w:id="863" w:author="phuong vu" w:date="2018-11-22T16:01:00Z">
              <w:r>
                <w:rPr>
                  <w:lang w:val="en-US"/>
                </w:rPr>
                <w:t>Quản lí trạng thái máy giặt</w:t>
              </w:r>
            </w:ins>
          </w:p>
        </w:tc>
      </w:tr>
      <w:tr w:rsidR="00694700" w14:paraId="75856C4C" w14:textId="77777777" w:rsidTr="00627671">
        <w:trPr>
          <w:ins w:id="864" w:author="phuong vu" w:date="2018-11-22T16:01:00Z"/>
        </w:trPr>
        <w:tc>
          <w:tcPr>
            <w:tcW w:w="708" w:type="dxa"/>
          </w:tcPr>
          <w:p w14:paraId="6773AAC7" w14:textId="77777777" w:rsidR="00694700" w:rsidRDefault="00694700" w:rsidP="00627671">
            <w:pPr>
              <w:pStyle w:val="ListParagraph"/>
              <w:spacing w:line="360" w:lineRule="auto"/>
              <w:ind w:left="0"/>
              <w:jc w:val="center"/>
              <w:rPr>
                <w:ins w:id="865" w:author="phuong vu" w:date="2018-11-22T16:01:00Z"/>
              </w:rPr>
            </w:pPr>
            <w:ins w:id="866" w:author="phuong vu" w:date="2018-11-22T16:01:00Z">
              <w:r>
                <w:t>6</w:t>
              </w:r>
            </w:ins>
          </w:p>
        </w:tc>
        <w:tc>
          <w:tcPr>
            <w:tcW w:w="1481" w:type="dxa"/>
          </w:tcPr>
          <w:p w14:paraId="5B6B838F" w14:textId="77777777" w:rsidR="00694700" w:rsidRPr="007C127C" w:rsidRDefault="00694700" w:rsidP="00627671">
            <w:pPr>
              <w:pStyle w:val="ListParagraph"/>
              <w:spacing w:line="360" w:lineRule="auto"/>
              <w:ind w:left="0"/>
              <w:rPr>
                <w:ins w:id="867" w:author="phuong vu" w:date="2018-11-22T16:01:00Z"/>
                <w:lang w:val="en-US"/>
              </w:rPr>
            </w:pPr>
            <w:ins w:id="868" w:author="phuong vu" w:date="2018-11-22T16:01:00Z">
              <w:r>
                <w:rPr>
                  <w:lang w:val="en-US"/>
                </w:rPr>
                <w:t>GU_06</w:t>
              </w:r>
            </w:ins>
          </w:p>
        </w:tc>
        <w:tc>
          <w:tcPr>
            <w:tcW w:w="6490" w:type="dxa"/>
          </w:tcPr>
          <w:p w14:paraId="46A2FB09" w14:textId="77777777" w:rsidR="00694700" w:rsidRDefault="00694700" w:rsidP="00627671">
            <w:pPr>
              <w:pStyle w:val="ListParagraph"/>
              <w:spacing w:line="360" w:lineRule="auto"/>
              <w:ind w:left="0"/>
              <w:rPr>
                <w:ins w:id="869" w:author="phuong vu" w:date="2018-11-22T16:01:00Z"/>
              </w:rPr>
            </w:pPr>
            <w:ins w:id="870" w:author="phuong vu" w:date="2018-11-22T16:01:00Z">
              <w:r>
                <w:rPr>
                  <w:lang w:val="en-US"/>
                </w:rPr>
                <w:t>Tìm kiếm và lọc quần áo theo loại có sẵn</w:t>
              </w:r>
            </w:ins>
          </w:p>
        </w:tc>
      </w:tr>
      <w:tr w:rsidR="00694700" w14:paraId="1031E986" w14:textId="77777777" w:rsidTr="00627671">
        <w:trPr>
          <w:ins w:id="871" w:author="phuong vu" w:date="2018-11-22T16:01:00Z"/>
        </w:trPr>
        <w:tc>
          <w:tcPr>
            <w:tcW w:w="708" w:type="dxa"/>
          </w:tcPr>
          <w:p w14:paraId="1A988C42" w14:textId="77777777" w:rsidR="00694700" w:rsidRDefault="00694700" w:rsidP="00627671">
            <w:pPr>
              <w:pStyle w:val="ListParagraph"/>
              <w:spacing w:line="360" w:lineRule="auto"/>
              <w:ind w:left="0"/>
              <w:jc w:val="center"/>
              <w:rPr>
                <w:ins w:id="872" w:author="phuong vu" w:date="2018-11-22T16:01:00Z"/>
              </w:rPr>
            </w:pPr>
            <w:ins w:id="873" w:author="phuong vu" w:date="2018-11-22T16:01:00Z">
              <w:r>
                <w:t>7</w:t>
              </w:r>
            </w:ins>
          </w:p>
        </w:tc>
        <w:tc>
          <w:tcPr>
            <w:tcW w:w="1481" w:type="dxa"/>
          </w:tcPr>
          <w:p w14:paraId="69498223" w14:textId="77777777" w:rsidR="00694700" w:rsidRPr="007C127C" w:rsidRDefault="00694700" w:rsidP="00627671">
            <w:pPr>
              <w:pStyle w:val="ListParagraph"/>
              <w:spacing w:line="360" w:lineRule="auto"/>
              <w:ind w:left="0"/>
              <w:rPr>
                <w:ins w:id="874" w:author="phuong vu" w:date="2018-11-22T16:01:00Z"/>
                <w:lang w:val="en-US"/>
              </w:rPr>
            </w:pPr>
            <w:ins w:id="875" w:author="phuong vu" w:date="2018-11-22T16:01:00Z">
              <w:r>
                <w:rPr>
                  <w:lang w:val="en-US"/>
                </w:rPr>
                <w:t>GU_07</w:t>
              </w:r>
            </w:ins>
          </w:p>
        </w:tc>
        <w:tc>
          <w:tcPr>
            <w:tcW w:w="6490" w:type="dxa"/>
          </w:tcPr>
          <w:p w14:paraId="44126177" w14:textId="77777777" w:rsidR="00694700" w:rsidRDefault="00694700" w:rsidP="00627671">
            <w:pPr>
              <w:pStyle w:val="ListParagraph"/>
              <w:spacing w:line="360" w:lineRule="auto"/>
              <w:ind w:left="0"/>
              <w:rPr>
                <w:ins w:id="876" w:author="phuong vu" w:date="2018-11-22T16:01:00Z"/>
              </w:rPr>
            </w:pPr>
            <w:ins w:id="877" w:author="phuong vu" w:date="2018-11-22T16:01:00Z">
              <w:r>
                <w:rPr>
                  <w:lang w:val="en-US"/>
                </w:rPr>
                <w:t>Tìm kiếm đơn hàng</w:t>
              </w:r>
            </w:ins>
          </w:p>
        </w:tc>
      </w:tr>
      <w:tr w:rsidR="00694700" w14:paraId="48F4ACD9" w14:textId="77777777" w:rsidTr="00627671">
        <w:trPr>
          <w:ins w:id="878" w:author="phuong vu" w:date="2018-11-22T16:01:00Z"/>
        </w:trPr>
        <w:tc>
          <w:tcPr>
            <w:tcW w:w="708" w:type="dxa"/>
          </w:tcPr>
          <w:p w14:paraId="65D8849B" w14:textId="77777777" w:rsidR="00694700" w:rsidRPr="007C127C" w:rsidRDefault="00694700" w:rsidP="00627671">
            <w:pPr>
              <w:pStyle w:val="ListParagraph"/>
              <w:spacing w:line="360" w:lineRule="auto"/>
              <w:ind w:left="0"/>
              <w:jc w:val="center"/>
              <w:rPr>
                <w:ins w:id="879" w:author="phuong vu" w:date="2018-11-22T16:01:00Z"/>
                <w:lang w:val="en-US"/>
              </w:rPr>
            </w:pPr>
            <w:ins w:id="880" w:author="phuong vu" w:date="2018-11-22T16:01:00Z">
              <w:r>
                <w:rPr>
                  <w:lang w:val="en-US"/>
                </w:rPr>
                <w:t>8</w:t>
              </w:r>
            </w:ins>
          </w:p>
        </w:tc>
        <w:tc>
          <w:tcPr>
            <w:tcW w:w="1481" w:type="dxa"/>
          </w:tcPr>
          <w:p w14:paraId="3E6420B9" w14:textId="77777777" w:rsidR="00694700" w:rsidRPr="007C127C" w:rsidRDefault="00694700" w:rsidP="00627671">
            <w:pPr>
              <w:pStyle w:val="ListParagraph"/>
              <w:spacing w:line="360" w:lineRule="auto"/>
              <w:ind w:left="0"/>
              <w:rPr>
                <w:ins w:id="881" w:author="phuong vu" w:date="2018-11-22T16:01:00Z"/>
                <w:lang w:val="en-US"/>
              </w:rPr>
            </w:pPr>
            <w:ins w:id="882" w:author="phuong vu" w:date="2018-11-22T16:01:00Z">
              <w:r>
                <w:rPr>
                  <w:lang w:val="en-US"/>
                </w:rPr>
                <w:t>GU_08</w:t>
              </w:r>
            </w:ins>
          </w:p>
        </w:tc>
        <w:tc>
          <w:tcPr>
            <w:tcW w:w="6490" w:type="dxa"/>
          </w:tcPr>
          <w:p w14:paraId="2248410F" w14:textId="77777777" w:rsidR="00694700" w:rsidRDefault="00694700" w:rsidP="00627671">
            <w:pPr>
              <w:pStyle w:val="ListParagraph"/>
              <w:spacing w:line="360" w:lineRule="auto"/>
              <w:ind w:left="0"/>
              <w:rPr>
                <w:ins w:id="883" w:author="phuong vu" w:date="2018-11-22T16:01:00Z"/>
              </w:rPr>
            </w:pPr>
            <w:ins w:id="884" w:author="phuong vu" w:date="2018-11-22T16:01:00Z">
              <w:r>
                <w:t>Đăng nhập</w:t>
              </w:r>
            </w:ins>
          </w:p>
        </w:tc>
      </w:tr>
      <w:tr w:rsidR="00694700" w14:paraId="408DC690" w14:textId="77777777" w:rsidTr="00627671">
        <w:trPr>
          <w:ins w:id="885" w:author="phuong vu" w:date="2018-11-22T16:01:00Z"/>
        </w:trPr>
        <w:tc>
          <w:tcPr>
            <w:tcW w:w="708" w:type="dxa"/>
          </w:tcPr>
          <w:p w14:paraId="6D97D6D9" w14:textId="77777777" w:rsidR="00694700" w:rsidRPr="007C127C" w:rsidRDefault="00694700" w:rsidP="00627671">
            <w:pPr>
              <w:pStyle w:val="ListParagraph"/>
              <w:spacing w:line="360" w:lineRule="auto"/>
              <w:ind w:left="0"/>
              <w:jc w:val="center"/>
              <w:rPr>
                <w:ins w:id="886" w:author="phuong vu" w:date="2018-11-22T16:01:00Z"/>
                <w:lang w:val="en-US"/>
              </w:rPr>
            </w:pPr>
            <w:ins w:id="887" w:author="phuong vu" w:date="2018-11-22T16:01:00Z">
              <w:r>
                <w:rPr>
                  <w:lang w:val="en-US"/>
                </w:rPr>
                <w:t>9</w:t>
              </w:r>
            </w:ins>
          </w:p>
        </w:tc>
        <w:tc>
          <w:tcPr>
            <w:tcW w:w="1481" w:type="dxa"/>
          </w:tcPr>
          <w:p w14:paraId="751A30C0" w14:textId="77777777" w:rsidR="00694700" w:rsidRPr="007C127C" w:rsidRDefault="00694700" w:rsidP="00627671">
            <w:pPr>
              <w:pStyle w:val="ListParagraph"/>
              <w:spacing w:line="360" w:lineRule="auto"/>
              <w:ind w:left="0"/>
              <w:rPr>
                <w:ins w:id="888" w:author="phuong vu" w:date="2018-11-22T16:01:00Z"/>
                <w:lang w:val="en-US"/>
              </w:rPr>
            </w:pPr>
            <w:ins w:id="889" w:author="phuong vu" w:date="2018-11-22T16:01:00Z">
              <w:r>
                <w:rPr>
                  <w:lang w:val="en-US"/>
                </w:rPr>
                <w:t>GU_09</w:t>
              </w:r>
            </w:ins>
          </w:p>
        </w:tc>
        <w:tc>
          <w:tcPr>
            <w:tcW w:w="6490" w:type="dxa"/>
          </w:tcPr>
          <w:p w14:paraId="08CD2193" w14:textId="77777777" w:rsidR="00694700" w:rsidRDefault="00694700" w:rsidP="00627671">
            <w:pPr>
              <w:pStyle w:val="ListParagraph"/>
              <w:keepNext/>
              <w:spacing w:line="360" w:lineRule="auto"/>
              <w:ind w:left="0"/>
              <w:rPr>
                <w:ins w:id="890" w:author="phuong vu" w:date="2018-11-22T16:01:00Z"/>
              </w:rPr>
            </w:pPr>
            <w:ins w:id="891" w:author="phuong vu" w:date="2018-11-22T16:01:00Z">
              <w:r>
                <w:t>Đăng xuất</w:t>
              </w:r>
            </w:ins>
          </w:p>
        </w:tc>
      </w:tr>
      <w:tr w:rsidR="00694700" w14:paraId="70C7D8B6" w14:textId="77777777" w:rsidTr="00627671">
        <w:trPr>
          <w:ins w:id="892" w:author="phuong vu" w:date="2018-11-22T16:01:00Z"/>
        </w:trPr>
        <w:tc>
          <w:tcPr>
            <w:tcW w:w="708" w:type="dxa"/>
          </w:tcPr>
          <w:p w14:paraId="1A076B11" w14:textId="77777777" w:rsidR="00694700" w:rsidRDefault="00694700" w:rsidP="00627671">
            <w:pPr>
              <w:pStyle w:val="ListParagraph"/>
              <w:spacing w:line="360" w:lineRule="auto"/>
              <w:ind w:left="0"/>
              <w:jc w:val="center"/>
              <w:rPr>
                <w:ins w:id="893" w:author="phuong vu" w:date="2018-11-22T16:01:00Z"/>
                <w:lang w:val="en-US"/>
              </w:rPr>
            </w:pPr>
            <w:ins w:id="894" w:author="phuong vu" w:date="2018-11-22T16:01:00Z">
              <w:r>
                <w:rPr>
                  <w:lang w:val="en-US"/>
                </w:rPr>
                <w:t>10</w:t>
              </w:r>
            </w:ins>
          </w:p>
        </w:tc>
        <w:tc>
          <w:tcPr>
            <w:tcW w:w="1481" w:type="dxa"/>
          </w:tcPr>
          <w:p w14:paraId="29A31C1B" w14:textId="77777777" w:rsidR="00694700" w:rsidRDefault="00694700" w:rsidP="00627671">
            <w:pPr>
              <w:pStyle w:val="ListParagraph"/>
              <w:spacing w:line="360" w:lineRule="auto"/>
              <w:ind w:left="0"/>
              <w:rPr>
                <w:ins w:id="895" w:author="phuong vu" w:date="2018-11-22T16:01:00Z"/>
                <w:lang w:val="en-US"/>
              </w:rPr>
            </w:pPr>
            <w:ins w:id="896" w:author="phuong vu" w:date="2018-11-22T16:01:00Z">
              <w:r>
                <w:rPr>
                  <w:lang w:val="en-US"/>
                </w:rPr>
                <w:t>GU_10</w:t>
              </w:r>
            </w:ins>
          </w:p>
        </w:tc>
        <w:tc>
          <w:tcPr>
            <w:tcW w:w="6490" w:type="dxa"/>
          </w:tcPr>
          <w:p w14:paraId="717A02BC" w14:textId="77777777" w:rsidR="00694700" w:rsidRPr="007C127C" w:rsidRDefault="00694700" w:rsidP="00627671">
            <w:pPr>
              <w:pStyle w:val="ListParagraph"/>
              <w:keepNext/>
              <w:spacing w:line="360" w:lineRule="auto"/>
              <w:ind w:left="0"/>
              <w:rPr>
                <w:ins w:id="897" w:author="phuong vu" w:date="2018-11-22T16:01:00Z"/>
                <w:lang w:val="en-US"/>
              </w:rPr>
            </w:pPr>
            <w:ins w:id="898" w:author="phuong vu" w:date="2018-11-22T16:01:00Z">
              <w:r>
                <w:rPr>
                  <w:lang w:val="en-US"/>
                </w:rPr>
                <w:t>Đăng kí tài khoản khách hàng</w:t>
              </w:r>
            </w:ins>
          </w:p>
        </w:tc>
      </w:tr>
    </w:tbl>
    <w:p w14:paraId="3DD1A60B" w14:textId="5B24F470" w:rsidR="00694700" w:rsidRDefault="00694700" w:rsidP="00694700">
      <w:pPr>
        <w:pStyle w:val="Caption"/>
        <w:rPr>
          <w:ins w:id="899" w:author="phuong vu" w:date="2018-11-22T16:01:00Z"/>
        </w:rPr>
      </w:pPr>
      <w:ins w:id="900" w:author="phuong vu" w:date="2018-11-22T16:01:00Z">
        <w:r>
          <w:t xml:space="preserve">Bảng </w:t>
        </w:r>
      </w:ins>
      <w:ins w:id="901" w:author="phuong vu" w:date="2018-11-22T21:13:00Z">
        <w:r w:rsidR="00104646">
          <w:fldChar w:fldCharType="begin"/>
        </w:r>
        <w:r w:rsidR="00104646">
          <w:instrText xml:space="preserve"> STYLEREF 1 \s </w:instrText>
        </w:r>
      </w:ins>
      <w:r w:rsidR="00104646">
        <w:fldChar w:fldCharType="separate"/>
      </w:r>
      <w:r w:rsidR="00104646">
        <w:rPr>
          <w:noProof/>
        </w:rPr>
        <w:t>1</w:t>
      </w:r>
      <w:ins w:id="902" w:author="phuong vu" w:date="2018-11-22T21:13:00Z">
        <w:r w:rsidR="00104646">
          <w:fldChar w:fldCharType="end"/>
        </w:r>
        <w:r w:rsidR="00104646">
          <w:t>.</w:t>
        </w:r>
        <w:r w:rsidR="00104646">
          <w:fldChar w:fldCharType="begin"/>
        </w:r>
        <w:r w:rsidR="00104646">
          <w:instrText xml:space="preserve"> SEQ Bảng \* ARABIC \s 1 </w:instrText>
        </w:r>
      </w:ins>
      <w:r w:rsidR="00104646">
        <w:fldChar w:fldCharType="separate"/>
      </w:r>
      <w:ins w:id="903" w:author="phuong vu" w:date="2018-11-22T21:13:00Z">
        <w:r w:rsidR="00104646">
          <w:rPr>
            <w:noProof/>
          </w:rPr>
          <w:t>1</w:t>
        </w:r>
        <w:r w:rsidR="00104646">
          <w:fldChar w:fldCharType="end"/>
        </w:r>
      </w:ins>
      <w:ins w:id="904" w:author="phuong vu" w:date="2018-11-22T16:01:00Z">
        <w:r>
          <w:rPr>
            <w:lang w:val="en-US"/>
          </w:rPr>
          <w:t xml:space="preserve"> </w:t>
        </w:r>
        <w:r w:rsidRPr="00132422">
          <w:rPr>
            <w:lang w:val="en-US"/>
          </w:rPr>
          <w:t>Các chức năng hệ thống</w:t>
        </w:r>
      </w:ins>
    </w:p>
    <w:p w14:paraId="327AC6F4" w14:textId="77777777" w:rsidR="00382451" w:rsidRDefault="00382451" w:rsidP="00694700">
      <w:pPr>
        <w:pStyle w:val="Heading3"/>
        <w:rPr>
          <w:ins w:id="905" w:author="phuong vu" w:date="2018-11-22T13:49:00Z"/>
        </w:rPr>
        <w:pPrChange w:id="906" w:author="phuong vu" w:date="2018-11-22T15:58:00Z">
          <w:pPr>
            <w:pStyle w:val="Heading3"/>
          </w:pPr>
        </w:pPrChange>
      </w:pPr>
      <w:ins w:id="907" w:author="phuong vu" w:date="2018-11-22T13:49:00Z">
        <w:r>
          <w:t>Đặc điểm người dùng</w:t>
        </w:r>
        <w:bookmarkEnd w:id="817"/>
      </w:ins>
    </w:p>
    <w:p w14:paraId="2B2F4812" w14:textId="64982BEF" w:rsidR="00382451" w:rsidRDefault="00382451" w:rsidP="00382451">
      <w:pPr>
        <w:rPr>
          <w:ins w:id="908" w:author="phuong vu" w:date="2018-11-22T13:49:00Z"/>
          <w:lang w:val="en-US"/>
        </w:rPr>
      </w:pPr>
      <w:ins w:id="909" w:author="phuong vu" w:date="2018-11-22T13:49:00Z">
        <w:r>
          <w:rPr>
            <w:lang w:val="en-US"/>
          </w:rPr>
          <w:tab/>
          <w:t xml:space="preserve">Hệ thống bao gồm 2 nhóm người dùng chính: Nhân viên </w:t>
        </w:r>
      </w:ins>
      <w:ins w:id="910" w:author="phuong vu" w:date="2018-11-22T14:55:00Z">
        <w:r w:rsidR="001526C3">
          <w:rPr>
            <w:lang w:val="en-US"/>
          </w:rPr>
          <w:t>chi nhánh</w:t>
        </w:r>
      </w:ins>
      <w:ins w:id="911" w:author="phuong vu" w:date="2018-11-22T13:49:00Z">
        <w:r>
          <w:rPr>
            <w:lang w:val="en-US"/>
          </w:rPr>
          <w:t xml:space="preserve"> và khách hàng:</w:t>
        </w:r>
      </w:ins>
    </w:p>
    <w:p w14:paraId="4FECB4AD" w14:textId="77777777" w:rsidR="00382451" w:rsidRDefault="00382451" w:rsidP="00382451">
      <w:pPr>
        <w:rPr>
          <w:ins w:id="912" w:author="phuong vu" w:date="2018-11-22T13:49:00Z"/>
          <w:lang w:val="en-US"/>
        </w:rPr>
      </w:pPr>
      <w:ins w:id="913" w:author="phuong vu" w:date="2018-11-22T13:49:00Z">
        <w:r>
          <w:rPr>
            <w:lang w:val="en-US"/>
          </w:rPr>
          <w:tab/>
          <w:t xml:space="preserve">- </w:t>
        </w:r>
        <w:r>
          <w:rPr>
            <w:i/>
            <w:lang w:val="en-US"/>
          </w:rPr>
          <w:t xml:space="preserve">Nhân viên chi nhánh: </w:t>
        </w:r>
        <w:r>
          <w:rPr>
            <w:lang w:val="en-US"/>
          </w:rPr>
          <w:t>Để đáp ứng các khâu trong việc xử lí đơn hàng, nhận viên cửa hàng được chia làm ba loại nhận viên chính:</w:t>
        </w:r>
      </w:ins>
    </w:p>
    <w:p w14:paraId="46DC3E65" w14:textId="77777777" w:rsidR="00382451" w:rsidRDefault="00382451" w:rsidP="00382451">
      <w:pPr>
        <w:rPr>
          <w:ins w:id="914" w:author="phuong vu" w:date="2018-11-22T13:49:00Z"/>
          <w:lang w:val="en-US"/>
        </w:rPr>
      </w:pPr>
      <w:ins w:id="915" w:author="phuong vu" w:date="2018-11-22T13:49:00Z">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nhất trong việc quyết định xử lí đơn hang với mã là STAFF_01.</w:t>
        </w:r>
      </w:ins>
    </w:p>
    <w:p w14:paraId="0A52719A" w14:textId="77777777" w:rsidR="00382451" w:rsidRDefault="00382451" w:rsidP="00382451">
      <w:pPr>
        <w:ind w:left="720"/>
        <w:rPr>
          <w:ins w:id="916" w:author="phuong vu" w:date="2018-11-22T13:49:00Z"/>
          <w:lang w:val="en-US"/>
        </w:rPr>
      </w:pPr>
      <w:ins w:id="917" w:author="phuong vu" w:date="2018-11-22T13:49:00Z">
        <w:r>
          <w:rPr>
            <w:lang w:val="en-US"/>
          </w:rPr>
          <w:tab/>
          <w:t xml:space="preserve">+ </w:t>
        </w:r>
        <w:r>
          <w:rPr>
            <w:i/>
            <w:lang w:val="en-US"/>
          </w:rPr>
          <w:t xml:space="preserve">Nhân viên xử lí đơn hàng: </w:t>
        </w:r>
        <w:r>
          <w:rPr>
            <w:lang w:val="en-US"/>
          </w:rPr>
          <w:t>Là người có nhiệm vụ cập nhật trạng thái đơn hàng khi bắt đầu xử lí đơn hàng cũng như sau khi hoàn tất đơn hàng với mã là STAFF_02.</w:t>
        </w:r>
      </w:ins>
    </w:p>
    <w:p w14:paraId="17DCCA4F" w14:textId="77777777" w:rsidR="00382451" w:rsidRDefault="00382451" w:rsidP="00382451">
      <w:pPr>
        <w:ind w:left="720"/>
        <w:rPr>
          <w:ins w:id="918" w:author="phuong vu" w:date="2018-11-22T13:49:00Z"/>
          <w:lang w:val="en-US"/>
        </w:rPr>
      </w:pPr>
      <w:ins w:id="919" w:author="phuong vu" w:date="2018-11-22T13:49:00Z">
        <w:r>
          <w:rPr>
            <w:lang w:val="en-US"/>
          </w:rPr>
          <w:tab/>
          <w:t xml:space="preserve">+ </w:t>
        </w:r>
        <w:r>
          <w:rPr>
            <w:i/>
            <w:lang w:val="en-US"/>
          </w:rPr>
          <w:t>Nhân viên nhận và trả quần áo:</w:t>
        </w:r>
        <w:r>
          <w:rPr>
            <w:lang w:val="en-US"/>
          </w:rPr>
          <w:t xml:space="preserve"> Là người có nhiệm vụ cập nhật là thông tin quần áo đã nhận (bao gồm số lượng, thời gian nhận và ngày nhận, </w:t>
        </w:r>
        <w:r>
          <w:rPr>
            <w:lang w:val="en-US"/>
          </w:rPr>
          <w:lastRenderedPageBreak/>
          <w:t>…) và cập nhật trạng thái đơn hàng đã nhận cũng như giao trả quần áo cho khách hang với mã là STAFF_03.</w:t>
        </w:r>
      </w:ins>
    </w:p>
    <w:p w14:paraId="0C49F65E" w14:textId="77777777" w:rsidR="00382451" w:rsidRPr="007C127C" w:rsidRDefault="00382451" w:rsidP="00382451">
      <w:pPr>
        <w:ind w:firstLine="720"/>
        <w:rPr>
          <w:ins w:id="920" w:author="phuong vu" w:date="2018-11-22T13:49:00Z"/>
          <w:lang w:val="en-US"/>
        </w:rPr>
      </w:pPr>
      <w:ins w:id="921" w:author="phuong vu" w:date="2018-11-22T13:49:00Z">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ins>
    </w:p>
    <w:p w14:paraId="1993DA5B" w14:textId="77777777" w:rsidR="00694700" w:rsidRDefault="00694700" w:rsidP="00694700">
      <w:pPr>
        <w:pStyle w:val="Heading3"/>
        <w:rPr>
          <w:ins w:id="922" w:author="phuong vu" w:date="2018-11-22T16:01:00Z"/>
        </w:rPr>
      </w:pPr>
      <w:bookmarkStart w:id="923" w:name="_Toc530662485"/>
      <w:ins w:id="924" w:author="phuong vu" w:date="2018-11-22T16:01:00Z">
        <w:r>
          <w:lastRenderedPageBreak/>
          <w:t>Sơ đồ USE CASE</w:t>
        </w:r>
        <w:bookmarkEnd w:id="923"/>
      </w:ins>
    </w:p>
    <w:p w14:paraId="582C9BF1" w14:textId="77777777" w:rsidR="00694700" w:rsidRDefault="00694700" w:rsidP="00720DB1">
      <w:pPr>
        <w:jc w:val="center"/>
        <w:rPr>
          <w:ins w:id="925" w:author="phuong vu" w:date="2018-11-22T16:01:00Z"/>
        </w:rPr>
        <w:pPrChange w:id="926" w:author="phuong vu" w:date="2018-11-22T16:09:00Z">
          <w:pPr>
            <w:ind w:left="720"/>
            <w:jc w:val="center"/>
          </w:pPr>
        </w:pPrChange>
      </w:pPr>
      <w:ins w:id="927" w:author="phuong vu" w:date="2018-11-22T16:01:00Z">
        <w:r w:rsidRPr="006D7C26">
          <w:rPr>
            <w:noProof/>
          </w:rPr>
          <w:drawing>
            <wp:inline distT="0" distB="0" distL="0" distR="0" wp14:anchorId="0E0D0720" wp14:editId="24D712CB">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42673FF2" w14:textId="0E0FE3DF" w:rsidR="00694700" w:rsidRPr="006A2C8A" w:rsidRDefault="00694700" w:rsidP="00694700">
      <w:pPr>
        <w:pStyle w:val="Caption"/>
        <w:ind w:left="720"/>
        <w:rPr>
          <w:ins w:id="928" w:author="phuong vu" w:date="2018-11-22T16:01:00Z"/>
        </w:rPr>
      </w:pPr>
      <w:bookmarkStart w:id="929" w:name="_Toc530662923"/>
      <w:ins w:id="930" w:author="phuong vu" w:date="2018-11-22T16:01:00Z">
        <w:r w:rsidRPr="00E4365A">
          <w:rPr>
            <w:szCs w:val="26"/>
          </w:rPr>
          <w:t xml:space="preserve">Hình </w:t>
        </w:r>
      </w:ins>
      <w:ins w:id="93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1</w:t>
      </w:r>
      <w:ins w:id="93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933" w:author="phuong vu" w:date="2018-11-22T18:14:00Z">
        <w:r w:rsidR="00627671">
          <w:rPr>
            <w:noProof/>
            <w:szCs w:val="26"/>
          </w:rPr>
          <w:t>3</w:t>
        </w:r>
        <w:r w:rsidR="00627671">
          <w:rPr>
            <w:szCs w:val="26"/>
          </w:rPr>
          <w:fldChar w:fldCharType="end"/>
        </w:r>
      </w:ins>
      <w:ins w:id="934" w:author="phuong vu" w:date="2018-11-22T16:01:00Z">
        <w:r w:rsidRPr="00E4365A">
          <w:rPr>
            <w:szCs w:val="26"/>
            <w:lang w:val="en-US"/>
          </w:rPr>
          <w:t xml:space="preserve"> Sơ đồ USE CASE</w:t>
        </w:r>
        <w:bookmarkEnd w:id="929"/>
      </w:ins>
    </w:p>
    <w:p w14:paraId="3CF1CD1D" w14:textId="77777777" w:rsidR="00382451" w:rsidRDefault="00382451" w:rsidP="00382451">
      <w:pPr>
        <w:pStyle w:val="Heading2"/>
        <w:rPr>
          <w:moveTo w:id="935" w:author="phuong vu" w:date="2018-11-22T13:49:00Z"/>
        </w:rPr>
        <w:pPrChange w:id="936" w:author="phuong vu" w:date="2018-11-22T13:49:00Z">
          <w:pPr>
            <w:pStyle w:val="Heading3"/>
          </w:pPr>
        </w:pPrChange>
      </w:pPr>
      <w:bookmarkStart w:id="937" w:name="_Toc530662484"/>
      <w:moveToRangeStart w:id="938" w:author="phuong vu" w:date="2018-11-22T13:49:00Z" w:name="move530657915"/>
      <w:moveTo w:id="939" w:author="phuong vu" w:date="2018-11-22T13:49:00Z">
        <w:r>
          <w:lastRenderedPageBreak/>
          <w:t>Môi trường vận hành</w:t>
        </w:r>
        <w:bookmarkEnd w:id="937"/>
      </w:moveTo>
    </w:p>
    <w:p w14:paraId="2356B438" w14:textId="77777777" w:rsidR="00382451" w:rsidRPr="007C127C" w:rsidRDefault="00382451" w:rsidP="00382451">
      <w:pPr>
        <w:rPr>
          <w:moveTo w:id="940" w:author="phuong vu" w:date="2018-11-22T13:49:00Z"/>
        </w:rPr>
      </w:pPr>
      <w:moveTo w:id="941" w:author="phuong vu" w:date="2018-11-22T13:49:00Z">
        <w:r>
          <w:rPr>
            <w:lang w:val="en-US"/>
          </w:rPr>
          <w:tab/>
          <w:t xml:space="preserve">Đối với ứng dụng đặt đơn hàng chỉ hỗ trợ trên nền tảng Android với phiên bản từ 5.0 trở lên, được sử dụng bởi người dùng là </w:t>
        </w:r>
        <w:r>
          <w:rPr>
            <w:i/>
            <w:lang w:val="en-US"/>
          </w:rPr>
          <w:t>Khách hàng.</w:t>
        </w:r>
      </w:moveTo>
    </w:p>
    <w:p w14:paraId="504C8449" w14:textId="73513D18" w:rsidR="00382451" w:rsidRDefault="00382451" w:rsidP="00382451">
      <w:pPr>
        <w:rPr>
          <w:moveTo w:id="942" w:author="phuong vu" w:date="2018-11-22T13:49:00Z"/>
          <w:lang w:val="en-US"/>
        </w:rPr>
      </w:pPr>
      <w:moveTo w:id="943" w:author="phuong vu" w:date="2018-11-22T13:49:00Z">
        <w:r>
          <w:rPr>
            <w:lang w:val="en-US"/>
          </w:rPr>
          <w:tab/>
          <w:t xml:space="preserve">Đối với trang web quản lí dành cho người dùng là </w:t>
        </w:r>
        <w:r>
          <w:rPr>
            <w:i/>
            <w:lang w:val="en-US"/>
          </w:rPr>
          <w:t xml:space="preserve">Nhân viên </w:t>
        </w:r>
        <w:del w:id="944" w:author="phuong vu" w:date="2018-11-22T14:56:00Z">
          <w:r w:rsidDel="001526C3">
            <w:rPr>
              <w:i/>
              <w:lang w:val="en-US"/>
            </w:rPr>
            <w:delText>cửa hàng</w:delText>
          </w:r>
        </w:del>
      </w:moveTo>
      <w:ins w:id="945" w:author="phuong vu" w:date="2018-11-22T14:56:00Z">
        <w:r w:rsidR="001526C3">
          <w:rPr>
            <w:i/>
            <w:lang w:val="en-US"/>
          </w:rPr>
          <w:t>chi nhánh</w:t>
        </w:r>
      </w:ins>
      <w:moveTo w:id="946" w:author="phuong vu" w:date="2018-11-22T13:49:00Z">
        <w:r>
          <w:rPr>
            <w:i/>
            <w:lang w:val="en-US"/>
          </w:rPr>
          <w:t xml:space="preserve"> </w:t>
        </w:r>
        <w:r>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Del="00720DB1" w:rsidRDefault="00382451" w:rsidP="00382451">
      <w:pPr>
        <w:rPr>
          <w:del w:id="947" w:author="phuong vu" w:date="2018-11-22T16:09:00Z"/>
          <w:moveTo w:id="948" w:author="phuong vu" w:date="2018-11-22T13:49:00Z"/>
          <w:lang w:val="en-US"/>
        </w:rPr>
      </w:pPr>
      <w:moveTo w:id="949" w:author="phuong vu" w:date="2018-11-22T13:49:00Z">
        <w:r>
          <w:rPr>
            <w:lang w:val="en-US"/>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7C127C" w:rsidRDefault="00382451" w:rsidP="00382451">
      <w:pPr>
        <w:rPr>
          <w:moveTo w:id="950" w:author="phuong vu" w:date="2018-11-22T13:49:00Z"/>
          <w:lang w:val="en-US"/>
        </w:rPr>
      </w:pPr>
    </w:p>
    <w:p w14:paraId="47C7C0FA" w14:textId="175E1A99" w:rsidR="00C774DC" w:rsidRDefault="00C774DC" w:rsidP="00C774DC">
      <w:pPr>
        <w:pStyle w:val="Heading2"/>
        <w:rPr>
          <w:ins w:id="951" w:author="phuong vu" w:date="2018-11-22T13:51:00Z"/>
        </w:rPr>
        <w:pPrChange w:id="952" w:author="phuong vu" w:date="2018-11-22T13:56:00Z">
          <w:pPr>
            <w:pStyle w:val="Heading3"/>
          </w:pPr>
        </w:pPrChange>
      </w:pPr>
      <w:bookmarkStart w:id="953" w:name="_Toc530662486"/>
      <w:moveToRangeEnd w:id="938"/>
      <w:ins w:id="954" w:author="phuong vu" w:date="2018-11-22T13:51:00Z">
        <w:r>
          <w:t>Yêu cầu chức năng</w:t>
        </w:r>
        <w:bookmarkEnd w:id="953"/>
      </w:ins>
    </w:p>
    <w:p w14:paraId="554323B1" w14:textId="77777777" w:rsidR="00C774DC" w:rsidRDefault="00C774DC" w:rsidP="000D1228">
      <w:pPr>
        <w:pStyle w:val="Heading3"/>
        <w:rPr>
          <w:ins w:id="955" w:author="phuong vu" w:date="2018-11-22T13:51:00Z"/>
        </w:rPr>
        <w:pPrChange w:id="956" w:author="phuong vu" w:date="2018-11-22T14:56:00Z">
          <w:pPr>
            <w:pStyle w:val="Heading4"/>
          </w:pPr>
        </w:pPrChange>
      </w:pPr>
      <w:bookmarkStart w:id="957" w:name="_Toc530662487"/>
      <w:ins w:id="958" w:author="phuong vu" w:date="2018-11-22T13:51:00Z">
        <w:r>
          <w:t>Quản lí đơn hàng</w:t>
        </w:r>
        <w:bookmarkEnd w:id="957"/>
      </w:ins>
    </w:p>
    <w:tbl>
      <w:tblPr>
        <w:tblStyle w:val="TableGrid"/>
        <w:tblW w:w="0" w:type="auto"/>
        <w:tblLook w:val="04A0" w:firstRow="1" w:lastRow="0" w:firstColumn="1" w:lastColumn="0" w:noHBand="0" w:noVBand="1"/>
      </w:tblPr>
      <w:tblGrid>
        <w:gridCol w:w="2346"/>
        <w:gridCol w:w="6431"/>
      </w:tblGrid>
      <w:tr w:rsidR="00C774DC" w14:paraId="52832A67" w14:textId="77777777" w:rsidTr="00C774DC">
        <w:trPr>
          <w:ins w:id="959" w:author="phuong vu" w:date="2018-11-22T13:51:00Z"/>
        </w:trPr>
        <w:tc>
          <w:tcPr>
            <w:tcW w:w="2425" w:type="dxa"/>
          </w:tcPr>
          <w:p w14:paraId="0BBD1439" w14:textId="77777777" w:rsidR="00C774DC" w:rsidRPr="00B808BD" w:rsidRDefault="00C774DC" w:rsidP="00C774DC">
            <w:pPr>
              <w:spacing w:line="276" w:lineRule="auto"/>
              <w:rPr>
                <w:ins w:id="960" w:author="phuong vu" w:date="2018-11-22T13:51:00Z"/>
                <w:b/>
              </w:rPr>
            </w:pPr>
            <w:ins w:id="961" w:author="phuong vu" w:date="2018-11-22T13:51:00Z">
              <w:r w:rsidRPr="00B808BD">
                <w:rPr>
                  <w:b/>
                </w:rPr>
                <w:t>Mã yêu cầu</w:t>
              </w:r>
            </w:ins>
          </w:p>
        </w:tc>
        <w:tc>
          <w:tcPr>
            <w:tcW w:w="6686" w:type="dxa"/>
          </w:tcPr>
          <w:p w14:paraId="6FBD76CB" w14:textId="77777777" w:rsidR="00C774DC" w:rsidRPr="007C127C" w:rsidRDefault="00C774DC" w:rsidP="00C774DC">
            <w:pPr>
              <w:spacing w:line="276" w:lineRule="auto"/>
              <w:rPr>
                <w:ins w:id="962" w:author="phuong vu" w:date="2018-11-22T13:51:00Z"/>
                <w:lang w:val="en-US"/>
              </w:rPr>
            </w:pPr>
            <w:ins w:id="963" w:author="phuong vu" w:date="2018-11-22T13:51:00Z">
              <w:r>
                <w:rPr>
                  <w:lang w:val="en-US"/>
                </w:rPr>
                <w:t>GU_01</w:t>
              </w:r>
            </w:ins>
          </w:p>
        </w:tc>
      </w:tr>
      <w:tr w:rsidR="00C774DC" w14:paraId="4BD973C3" w14:textId="77777777" w:rsidTr="00C774DC">
        <w:trPr>
          <w:ins w:id="964" w:author="phuong vu" w:date="2018-11-22T13:51:00Z"/>
        </w:trPr>
        <w:tc>
          <w:tcPr>
            <w:tcW w:w="2425" w:type="dxa"/>
          </w:tcPr>
          <w:p w14:paraId="0CFE978C" w14:textId="77777777" w:rsidR="00C774DC" w:rsidRPr="00B808BD" w:rsidRDefault="00C774DC" w:rsidP="00C774DC">
            <w:pPr>
              <w:spacing w:line="276" w:lineRule="auto"/>
              <w:rPr>
                <w:ins w:id="965" w:author="phuong vu" w:date="2018-11-22T13:51:00Z"/>
                <w:b/>
              </w:rPr>
            </w:pPr>
            <w:ins w:id="966" w:author="phuong vu" w:date="2018-11-22T13:51:00Z">
              <w:r w:rsidRPr="00B808BD">
                <w:rPr>
                  <w:b/>
                </w:rPr>
                <w:t>Tên chức năng</w:t>
              </w:r>
            </w:ins>
          </w:p>
        </w:tc>
        <w:tc>
          <w:tcPr>
            <w:tcW w:w="6686" w:type="dxa"/>
          </w:tcPr>
          <w:p w14:paraId="1E089F71" w14:textId="77777777" w:rsidR="00C774DC" w:rsidRDefault="00C774DC" w:rsidP="00C774DC">
            <w:pPr>
              <w:spacing w:line="276" w:lineRule="auto"/>
              <w:rPr>
                <w:ins w:id="967" w:author="phuong vu" w:date="2018-11-22T13:51:00Z"/>
              </w:rPr>
            </w:pPr>
            <w:ins w:id="968" w:author="phuong vu" w:date="2018-11-22T13:51:00Z">
              <w:r>
                <w:t>Quản lí đơn hàng</w:t>
              </w:r>
            </w:ins>
          </w:p>
        </w:tc>
      </w:tr>
      <w:tr w:rsidR="00C774DC" w14:paraId="1DA635D7" w14:textId="77777777" w:rsidTr="00C774DC">
        <w:trPr>
          <w:ins w:id="969" w:author="phuong vu" w:date="2018-11-22T13:51:00Z"/>
        </w:trPr>
        <w:tc>
          <w:tcPr>
            <w:tcW w:w="2425" w:type="dxa"/>
          </w:tcPr>
          <w:p w14:paraId="703AE524" w14:textId="77777777" w:rsidR="00C774DC" w:rsidRPr="00B808BD" w:rsidRDefault="00C774DC" w:rsidP="00C774DC">
            <w:pPr>
              <w:spacing w:line="276" w:lineRule="auto"/>
              <w:rPr>
                <w:ins w:id="970" w:author="phuong vu" w:date="2018-11-22T13:51:00Z"/>
                <w:b/>
              </w:rPr>
            </w:pPr>
            <w:ins w:id="971" w:author="phuong vu" w:date="2018-11-22T13:51:00Z">
              <w:r w:rsidRPr="00B808BD">
                <w:rPr>
                  <w:b/>
                </w:rPr>
                <w:t>Đối tượng sử dụng</w:t>
              </w:r>
            </w:ins>
          </w:p>
        </w:tc>
        <w:tc>
          <w:tcPr>
            <w:tcW w:w="6686" w:type="dxa"/>
          </w:tcPr>
          <w:p w14:paraId="1E758619" w14:textId="77777777" w:rsidR="00C774DC" w:rsidRPr="007C127C" w:rsidRDefault="00C774DC" w:rsidP="00C774DC">
            <w:pPr>
              <w:spacing w:line="276" w:lineRule="auto"/>
              <w:rPr>
                <w:ins w:id="972" w:author="phuong vu" w:date="2018-11-22T13:51:00Z"/>
                <w:lang w:val="en-US"/>
              </w:rPr>
            </w:pPr>
            <w:ins w:id="973"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ins>
          </w:p>
        </w:tc>
      </w:tr>
      <w:tr w:rsidR="00C774DC" w14:paraId="66618FFA" w14:textId="77777777" w:rsidTr="00C774DC">
        <w:trPr>
          <w:ins w:id="974" w:author="phuong vu" w:date="2018-11-22T13:51:00Z"/>
        </w:trPr>
        <w:tc>
          <w:tcPr>
            <w:tcW w:w="2425" w:type="dxa"/>
          </w:tcPr>
          <w:p w14:paraId="0C6C3AE5" w14:textId="77777777" w:rsidR="00C774DC" w:rsidRPr="00B808BD" w:rsidRDefault="00C774DC" w:rsidP="00C774DC">
            <w:pPr>
              <w:spacing w:line="276" w:lineRule="auto"/>
              <w:rPr>
                <w:ins w:id="975" w:author="phuong vu" w:date="2018-11-22T13:51:00Z"/>
                <w:b/>
              </w:rPr>
            </w:pPr>
            <w:ins w:id="976" w:author="phuong vu" w:date="2018-11-22T13:51:00Z">
              <w:r w:rsidRPr="00B808BD">
                <w:rPr>
                  <w:b/>
                </w:rPr>
                <w:t>Tiền điều kiện</w:t>
              </w:r>
            </w:ins>
          </w:p>
        </w:tc>
        <w:tc>
          <w:tcPr>
            <w:tcW w:w="6686" w:type="dxa"/>
          </w:tcPr>
          <w:p w14:paraId="2F1C291A" w14:textId="77777777" w:rsidR="00C774DC" w:rsidRPr="007C127C" w:rsidRDefault="00C774DC" w:rsidP="00C774DC">
            <w:pPr>
              <w:spacing w:line="276" w:lineRule="auto"/>
              <w:rPr>
                <w:ins w:id="977" w:author="phuong vu" w:date="2018-11-22T13:51:00Z"/>
                <w:lang w:val="en-US"/>
              </w:rPr>
            </w:pPr>
            <w:ins w:id="978" w:author="phuong vu" w:date="2018-11-22T13:51:00Z">
              <w:r>
                <w:rPr>
                  <w:lang w:val="en-US"/>
                </w:rPr>
                <w:t>Truy cập được trang web quản lí và đăng nhập thành công vào hệ thống.</w:t>
              </w:r>
            </w:ins>
          </w:p>
        </w:tc>
      </w:tr>
      <w:tr w:rsidR="00C774DC" w14:paraId="68DA4F60" w14:textId="77777777" w:rsidTr="00C774DC">
        <w:trPr>
          <w:ins w:id="979" w:author="phuong vu" w:date="2018-11-22T13:51:00Z"/>
        </w:trPr>
        <w:tc>
          <w:tcPr>
            <w:tcW w:w="2425" w:type="dxa"/>
          </w:tcPr>
          <w:p w14:paraId="47DD593D" w14:textId="77777777" w:rsidR="00C774DC" w:rsidRPr="00B808BD" w:rsidRDefault="00C774DC" w:rsidP="00C774DC">
            <w:pPr>
              <w:spacing w:line="276" w:lineRule="auto"/>
              <w:rPr>
                <w:ins w:id="980" w:author="phuong vu" w:date="2018-11-22T13:51:00Z"/>
                <w:b/>
              </w:rPr>
            </w:pPr>
            <w:ins w:id="981" w:author="phuong vu" w:date="2018-11-22T13:51:00Z">
              <w:r w:rsidRPr="00B808BD">
                <w:rPr>
                  <w:b/>
                </w:rPr>
                <w:t>Cách xử lí</w:t>
              </w:r>
            </w:ins>
          </w:p>
        </w:tc>
        <w:tc>
          <w:tcPr>
            <w:tcW w:w="6686" w:type="dxa"/>
          </w:tcPr>
          <w:p w14:paraId="11B556D3" w14:textId="77777777" w:rsidR="00C774DC" w:rsidRDefault="00C774DC" w:rsidP="00C774DC">
            <w:pPr>
              <w:spacing w:line="276" w:lineRule="auto"/>
              <w:rPr>
                <w:ins w:id="982" w:author="phuong vu" w:date="2018-11-22T13:51:00Z"/>
                <w:lang w:val="en-US"/>
              </w:rPr>
            </w:pPr>
            <w:ins w:id="983" w:author="phuong vu" w:date="2018-11-22T13:51:00Z">
              <w:r>
                <w:rPr>
                  <w:lang w:val="en-US"/>
                </w:rPr>
                <w:t>Bước 1: Click “</w:t>
              </w:r>
              <w:r w:rsidRPr="007C127C">
                <w:rPr>
                  <w:i/>
                  <w:lang w:val="en-US"/>
                </w:rPr>
                <w:t>Quản lí đơn hàng</w:t>
              </w:r>
              <w:r>
                <w:rPr>
                  <w:lang w:val="en-US"/>
                </w:rPr>
                <w:t>” ở bên thanh menu cạnh trái và chọn trạng thái của đơn hàng. Danh mục con của quản lí đơn hàng được hiển thị như sau:</w:t>
              </w:r>
            </w:ins>
          </w:p>
          <w:p w14:paraId="74D09213" w14:textId="77777777" w:rsidR="00C774DC" w:rsidRDefault="00C774DC" w:rsidP="00C774DC">
            <w:pPr>
              <w:pStyle w:val="ListParagraph"/>
              <w:numPr>
                <w:ilvl w:val="0"/>
                <w:numId w:val="29"/>
              </w:numPr>
              <w:spacing w:line="276" w:lineRule="auto"/>
              <w:rPr>
                <w:ins w:id="984" w:author="phuong vu" w:date="2018-11-22T13:51:00Z"/>
                <w:lang w:val="en-US"/>
              </w:rPr>
            </w:pPr>
            <w:ins w:id="985" w:author="phuong vu" w:date="2018-11-22T13:51:00Z">
              <w:r w:rsidRPr="007C127C">
                <w:rPr>
                  <w:i/>
                  <w:lang w:val="en-US"/>
                </w:rPr>
                <w:t>Nhân viên quản lí đơn hàng</w:t>
              </w:r>
              <w:r>
                <w:rPr>
                  <w:lang w:val="en-US"/>
                </w:rPr>
                <w:t>: Đang chờ, đang chờ xử lí, đang xử lí, đã xử lí hoàn tất, thành công, đơn hàng bị hủy</w:t>
              </w:r>
            </w:ins>
          </w:p>
          <w:p w14:paraId="0080D04D" w14:textId="77777777" w:rsidR="00C774DC" w:rsidRPr="007C127C" w:rsidRDefault="00C774DC" w:rsidP="00C774DC">
            <w:pPr>
              <w:pStyle w:val="ListParagraph"/>
              <w:numPr>
                <w:ilvl w:val="0"/>
                <w:numId w:val="29"/>
              </w:numPr>
              <w:spacing w:line="276" w:lineRule="auto"/>
              <w:rPr>
                <w:ins w:id="986" w:author="phuong vu" w:date="2018-11-22T13:51:00Z"/>
                <w:i/>
                <w:lang w:val="en-US"/>
              </w:rPr>
            </w:pPr>
            <w:ins w:id="987" w:author="phuong vu" w:date="2018-11-22T13:51:00Z">
              <w:r w:rsidRPr="007C127C">
                <w:rPr>
                  <w:i/>
                  <w:lang w:val="en-US"/>
                </w:rPr>
                <w:t>Nhân viên xử lí đơn hàng</w:t>
              </w:r>
              <w:r>
                <w:rPr>
                  <w:i/>
                  <w:lang w:val="en-US"/>
                </w:rPr>
                <w:t>:</w:t>
              </w:r>
              <w:r>
                <w:rPr>
                  <w:lang w:val="en-US"/>
                </w:rPr>
                <w:t xml:space="preserve"> Đang xử lí, đã xử lí hoàn tất.</w:t>
              </w:r>
            </w:ins>
          </w:p>
          <w:p w14:paraId="68C3D4F0" w14:textId="77777777" w:rsidR="00C774DC" w:rsidRDefault="00C774DC" w:rsidP="00C774DC">
            <w:pPr>
              <w:spacing w:line="276" w:lineRule="auto"/>
              <w:rPr>
                <w:ins w:id="988" w:author="phuong vu" w:date="2018-11-22T13:51:00Z"/>
                <w:lang w:val="en-US"/>
              </w:rPr>
            </w:pPr>
            <w:ins w:id="989" w:author="phuong vu" w:date="2018-11-22T13:51:00Z">
              <w:r>
                <w:rPr>
                  <w:lang w:val="en-US"/>
                </w:rPr>
                <w:t>Bước 2: Danh sách đơn hàng được hiển thị theo dạng bảng. Ở đây người dùng có thể tìm kiếm đơn hàng dựa trên các tiêu chí là các cột của bảng.</w:t>
              </w:r>
            </w:ins>
          </w:p>
          <w:p w14:paraId="3BCCF985" w14:textId="77777777" w:rsidR="00C774DC" w:rsidRDefault="00C774DC" w:rsidP="00C774DC">
            <w:pPr>
              <w:spacing w:line="276" w:lineRule="auto"/>
              <w:rPr>
                <w:ins w:id="990" w:author="phuong vu" w:date="2018-11-22T13:51:00Z"/>
                <w:lang w:val="en-US"/>
              </w:rPr>
            </w:pPr>
            <w:ins w:id="991" w:author="phuong vu" w:date="2018-11-22T13:51:00Z">
              <w:r>
                <w:rPr>
                  <w:lang w:val="en-US"/>
                </w:rPr>
                <w: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Default="00C774DC" w:rsidP="00C774DC">
            <w:pPr>
              <w:pStyle w:val="ListParagraph"/>
              <w:numPr>
                <w:ilvl w:val="0"/>
                <w:numId w:val="30"/>
              </w:numPr>
              <w:spacing w:line="276" w:lineRule="auto"/>
              <w:rPr>
                <w:ins w:id="992" w:author="phuong vu" w:date="2018-11-22T13:51:00Z"/>
                <w:lang w:val="en-US"/>
              </w:rPr>
            </w:pPr>
            <w:ins w:id="993" w:author="phuong vu" w:date="2018-11-22T13:51:00Z">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w:t>
              </w:r>
              <w:r>
                <w:rPr>
                  <w:lang w:val="en-US"/>
                </w:rPr>
                <w:lastRenderedPageBreak/>
                <w:t>người dùng nhấn “</w:t>
              </w:r>
              <w:r w:rsidRPr="007C127C">
                <w:rPr>
                  <w:i/>
                  <w:lang w:val="en-US"/>
                </w:rPr>
                <w:t>chấp nhận</w:t>
              </w:r>
              <w:r>
                <w:rPr>
                  <w:lang w:val="en-US"/>
                </w:rPr>
                <w:t>” trạng thái đơn sẽ chuyển thành “</w:t>
              </w:r>
              <w:r w:rsidRPr="007C127C">
                <w:rPr>
                  <w:i/>
                  <w:lang w:val="en-US"/>
                </w:rPr>
                <w:t>đã chấp nhận</w:t>
              </w:r>
              <w:r>
                <w:rPr>
                  <w:lang w:val="en-US"/>
                </w:rPr>
                <w:t>” và tự động sinh ra một biên nhận tương ứng với đơn hàng ở trạng thái “</w:t>
              </w:r>
              <w:r w:rsidRPr="007C127C">
                <w:rPr>
                  <w:i/>
                  <w:lang w:val="en-US"/>
                </w:rPr>
                <w:t xml:space="preserve">đang chờ </w:t>
              </w:r>
              <w:r>
                <w:rPr>
                  <w:i/>
                  <w:lang w:val="en-US"/>
                </w:rPr>
                <w:t>nhận</w:t>
              </w:r>
              <w:r w:rsidRPr="007C127C">
                <w:rPr>
                  <w:i/>
                  <w:lang w:val="en-US"/>
                </w:rPr>
                <w:t xml:space="preserve"> đồ</w:t>
              </w:r>
              <w:r>
                <w:rPr>
                  <w:lang w:val="en-US"/>
                </w:rPr>
                <w:t>”. Nếu người dùng nhấn “</w:t>
              </w:r>
              <w:r>
                <w:rPr>
                  <w:i/>
                  <w:lang w:val="en-US"/>
                </w:rPr>
                <w:t>hủy đơn</w:t>
              </w:r>
              <w:r>
                <w:rPr>
                  <w:lang w:val="en-US"/>
                </w:rPr>
                <w:t>”, đơn hàng sẽ chuyển trạng thái thành “</w:t>
              </w:r>
              <w:r w:rsidRPr="007C127C">
                <w:rPr>
                  <w:i/>
                  <w:lang w:val="en-US"/>
                </w:rPr>
                <w:t>đã hủy</w:t>
              </w:r>
              <w:r>
                <w:rPr>
                  <w:lang w:val="en-US"/>
                </w:rPr>
                <w:t>”.</w:t>
              </w:r>
            </w:ins>
          </w:p>
          <w:p w14:paraId="5FD23756" w14:textId="77777777" w:rsidR="00C774DC" w:rsidRDefault="00C774DC" w:rsidP="00C774DC">
            <w:pPr>
              <w:pStyle w:val="ListParagraph"/>
              <w:numPr>
                <w:ilvl w:val="0"/>
                <w:numId w:val="30"/>
              </w:numPr>
              <w:spacing w:line="276" w:lineRule="auto"/>
              <w:rPr>
                <w:ins w:id="994" w:author="phuong vu" w:date="2018-11-22T13:51:00Z"/>
                <w:lang w:val="en-US"/>
              </w:rPr>
            </w:pPr>
            <w:ins w:id="995" w:author="phuong vu" w:date="2018-11-22T13:51:00Z">
              <w:r>
                <w:rPr>
                  <w:lang w:val="en-US"/>
                </w:rPr>
                <w:t>Trạng thái “</w:t>
              </w:r>
              <w:r w:rsidRPr="007C127C">
                <w:rPr>
                  <w:i/>
                  <w:lang w:val="en-US"/>
                </w:rPr>
                <w:t>đang chờ xử lí</w:t>
              </w:r>
              <w:r>
                <w:rPr>
                  <w:lang w:val="en-US"/>
                </w:rPr>
                <w:t xml:space="preserve">”: Khi nhân viên xử lí đơn hàng nhấn lên nút xử lí. Trạng thái đơn hàng chuyển thành </w:t>
              </w:r>
              <w:r w:rsidRPr="007C127C">
                <w:rPr>
                  <w:i/>
                  <w:lang w:val="en-US"/>
                </w:rPr>
                <w:t>“đang xử lí</w:t>
              </w:r>
              <w:r>
                <w:rPr>
                  <w:lang w:val="en-US"/>
                </w:rPr>
                <w:t>” và người dùng được gán thành người thực hiện đơn hàng đó.</w:t>
              </w:r>
            </w:ins>
          </w:p>
          <w:p w14:paraId="1EA1B8C2" w14:textId="77777777" w:rsidR="00C774DC" w:rsidRPr="007C127C" w:rsidRDefault="00C774DC" w:rsidP="00C774DC">
            <w:pPr>
              <w:pStyle w:val="ListParagraph"/>
              <w:numPr>
                <w:ilvl w:val="0"/>
                <w:numId w:val="30"/>
              </w:numPr>
              <w:spacing w:line="276" w:lineRule="auto"/>
              <w:rPr>
                <w:ins w:id="996" w:author="phuong vu" w:date="2018-11-22T13:51:00Z"/>
                <w:lang w:val="en-US"/>
              </w:rPr>
            </w:pPr>
            <w:ins w:id="997" w:author="phuong vu" w:date="2018-11-22T13:51:00Z">
              <w:r>
                <w:rPr>
                  <w:lang w:val="en-US"/>
                </w:rPr>
                <w:t xml:space="preserve">Trạng thái </w:t>
              </w:r>
              <w:r>
                <w:rPr>
                  <w:i/>
                  <w:lang w:val="en-US"/>
                </w:rPr>
                <w:t xml:space="preserve">“đang xử lí”: </w:t>
              </w:r>
              <w:r>
                <w:rPr>
                  <w:lang w:val="en-US"/>
                </w:rPr>
                <w:t xml:space="preserve">Khi nhân viên xử lí đơn hàng nhấn lên nút hoàn tất. Trạng thái đơn hàng chuyển thành </w:t>
              </w:r>
              <w:r>
                <w:rPr>
                  <w:i/>
                  <w:lang w:val="en-US"/>
                </w:rPr>
                <w:t xml:space="preserve">“đã xử lí hoàn tất”. </w:t>
              </w:r>
              <w:r>
                <w:rPr>
                  <w:lang w:val="en-US"/>
                </w:rPr>
                <w:t xml:space="preserve"> Và chỉ nhân viên thực hiện đơn hàng đó mới thấy được nút hoàn tất. Biên nhận của đơn hàng chuyển trạng thái thành </w:t>
              </w:r>
              <w:r>
                <w:rPr>
                  <w:i/>
                  <w:lang w:val="en-US"/>
                </w:rPr>
                <w:t xml:space="preserve">“đang chờ trả đồ”. </w:t>
              </w:r>
            </w:ins>
          </w:p>
          <w:p w14:paraId="3D39AE23" w14:textId="77777777" w:rsidR="00C774DC" w:rsidRPr="007C127C" w:rsidRDefault="00C774DC" w:rsidP="00C774DC">
            <w:pPr>
              <w:pStyle w:val="ListParagraph"/>
              <w:numPr>
                <w:ilvl w:val="0"/>
                <w:numId w:val="30"/>
              </w:numPr>
              <w:spacing w:line="276" w:lineRule="auto"/>
              <w:rPr>
                <w:ins w:id="998" w:author="phuong vu" w:date="2018-11-22T13:51:00Z"/>
                <w:lang w:val="en-US"/>
              </w:rPr>
            </w:pPr>
            <w:ins w:id="999" w:author="phuong vu" w:date="2018-11-22T13:51:00Z">
              <w:r>
                <w:rPr>
                  <w:lang w:val="en-US"/>
                </w:rPr>
                <w:t xml:space="preserve">Trạng thái </w:t>
              </w:r>
              <w:r>
                <w:rPr>
                  <w:i/>
                  <w:lang w:val="en-US"/>
                </w:rPr>
                <w:t xml:space="preserve">“đã xử lí hoàn tất”: </w:t>
              </w:r>
              <w:r>
                <w:rPr>
                  <w:lang w:val="en-US"/>
                </w:rPr>
                <w:t>Nhân viên quản lí đơn hàng có thể nhấn lên nút tạo hóa đơn để sinh hóa đơn dựa trên biên nhận.</w:t>
              </w:r>
            </w:ins>
          </w:p>
        </w:tc>
      </w:tr>
      <w:tr w:rsidR="00C774DC" w14:paraId="41D2D3C3" w14:textId="77777777" w:rsidTr="00C774DC">
        <w:trPr>
          <w:ins w:id="1000" w:author="phuong vu" w:date="2018-11-22T13:51:00Z"/>
        </w:trPr>
        <w:tc>
          <w:tcPr>
            <w:tcW w:w="2425" w:type="dxa"/>
          </w:tcPr>
          <w:p w14:paraId="1A240DD6" w14:textId="77777777" w:rsidR="00C774DC" w:rsidRPr="00B808BD" w:rsidRDefault="00C774DC" w:rsidP="00C774DC">
            <w:pPr>
              <w:spacing w:line="276" w:lineRule="auto"/>
              <w:rPr>
                <w:ins w:id="1001" w:author="phuong vu" w:date="2018-11-22T13:51:00Z"/>
                <w:b/>
              </w:rPr>
            </w:pPr>
            <w:ins w:id="1002" w:author="phuong vu" w:date="2018-11-22T13:51:00Z">
              <w:r w:rsidRPr="00B808BD">
                <w:rPr>
                  <w:b/>
                </w:rPr>
                <w:lastRenderedPageBreak/>
                <w:t>Kết quả</w:t>
              </w:r>
            </w:ins>
          </w:p>
        </w:tc>
        <w:tc>
          <w:tcPr>
            <w:tcW w:w="6686" w:type="dxa"/>
          </w:tcPr>
          <w:p w14:paraId="74339D29" w14:textId="77777777" w:rsidR="00C774DC" w:rsidRDefault="00C774DC" w:rsidP="00C774DC">
            <w:pPr>
              <w:spacing w:line="276" w:lineRule="auto"/>
              <w:jc w:val="left"/>
              <w:rPr>
                <w:ins w:id="1003" w:author="phuong vu" w:date="2018-11-22T13:51:00Z"/>
                <w:lang w:val="en-US"/>
              </w:rPr>
            </w:pPr>
            <w:ins w:id="1004" w:author="phuong vu" w:date="2018-11-22T13:51:00Z">
              <w:r>
                <w:rPr>
                  <w:lang w:val="en-US"/>
                </w:rPr>
                <w:t>Hiển thị thông tin tất cả đơn hàng dưới dạng bảng.</w:t>
              </w:r>
            </w:ins>
          </w:p>
          <w:p w14:paraId="7B21269A" w14:textId="77777777" w:rsidR="00C774DC" w:rsidRPr="007C127C" w:rsidRDefault="00C774DC" w:rsidP="00C774DC">
            <w:pPr>
              <w:spacing w:line="276" w:lineRule="auto"/>
              <w:jc w:val="left"/>
              <w:rPr>
                <w:ins w:id="1005" w:author="phuong vu" w:date="2018-11-22T13:51:00Z"/>
                <w:lang w:val="en-US"/>
              </w:rPr>
            </w:pPr>
            <w:ins w:id="1006" w:author="phuong vu" w:date="2018-11-22T13:51:00Z">
              <w:r>
                <w:rPr>
                  <w:lang w:val="en-US"/>
                </w:rPr>
                <w:t>Khi nhấn vào tên khách hàng hiển thị chi tiết đơn hàng.</w:t>
              </w:r>
            </w:ins>
          </w:p>
        </w:tc>
      </w:tr>
      <w:tr w:rsidR="00C774DC" w14:paraId="0255994E" w14:textId="77777777" w:rsidTr="00C774DC">
        <w:trPr>
          <w:ins w:id="1007" w:author="phuong vu" w:date="2018-11-22T13:51:00Z"/>
        </w:trPr>
        <w:tc>
          <w:tcPr>
            <w:tcW w:w="2425" w:type="dxa"/>
          </w:tcPr>
          <w:p w14:paraId="5012B662" w14:textId="77777777" w:rsidR="00C774DC" w:rsidRPr="00B808BD" w:rsidRDefault="00C774DC" w:rsidP="00C774DC">
            <w:pPr>
              <w:spacing w:line="276" w:lineRule="auto"/>
              <w:rPr>
                <w:ins w:id="1008" w:author="phuong vu" w:date="2018-11-22T13:51:00Z"/>
                <w:b/>
              </w:rPr>
            </w:pPr>
            <w:ins w:id="1009" w:author="phuong vu" w:date="2018-11-22T13:51:00Z">
              <w:r w:rsidRPr="00B808BD">
                <w:rPr>
                  <w:b/>
                </w:rPr>
                <w:t>Ghi chú</w:t>
              </w:r>
            </w:ins>
          </w:p>
        </w:tc>
        <w:tc>
          <w:tcPr>
            <w:tcW w:w="6686" w:type="dxa"/>
          </w:tcPr>
          <w:p w14:paraId="78EB9F92" w14:textId="77777777" w:rsidR="00C774DC" w:rsidRDefault="00C774DC" w:rsidP="00C774DC">
            <w:pPr>
              <w:keepNext/>
              <w:spacing w:line="276" w:lineRule="auto"/>
              <w:rPr>
                <w:ins w:id="1010" w:author="phuong vu" w:date="2018-11-22T13:51:00Z"/>
              </w:rPr>
            </w:pPr>
          </w:p>
        </w:tc>
      </w:tr>
    </w:tbl>
    <w:p w14:paraId="28E70327" w14:textId="77777777" w:rsidR="00C774DC" w:rsidRPr="00A06DD8" w:rsidRDefault="00C774DC" w:rsidP="00C774DC">
      <w:pPr>
        <w:rPr>
          <w:ins w:id="1011" w:author="phuong vu" w:date="2018-11-22T13:51:00Z"/>
        </w:rPr>
      </w:pPr>
    </w:p>
    <w:p w14:paraId="4170C364" w14:textId="77777777" w:rsidR="00C774DC" w:rsidRDefault="00C774DC" w:rsidP="000D1228">
      <w:pPr>
        <w:pStyle w:val="Heading3"/>
        <w:rPr>
          <w:ins w:id="1012" w:author="phuong vu" w:date="2018-11-22T13:51:00Z"/>
        </w:rPr>
        <w:pPrChange w:id="1013" w:author="phuong vu" w:date="2018-11-22T14:56:00Z">
          <w:pPr>
            <w:pStyle w:val="Heading4"/>
          </w:pPr>
        </w:pPrChange>
      </w:pPr>
      <w:ins w:id="1014" w:author="phuong vu" w:date="2018-11-22T13:51:00Z">
        <w:r>
          <w:t xml:space="preserve"> </w:t>
        </w:r>
        <w:bookmarkStart w:id="1015" w:name="_Toc530662488"/>
        <w:r>
          <w:t>Quản lí biên nhận</w:t>
        </w:r>
        <w:bookmarkEnd w:id="1015"/>
      </w:ins>
    </w:p>
    <w:tbl>
      <w:tblPr>
        <w:tblStyle w:val="TableGrid"/>
        <w:tblW w:w="0" w:type="auto"/>
        <w:tblLook w:val="04A0" w:firstRow="1" w:lastRow="0" w:firstColumn="1" w:lastColumn="0" w:noHBand="0" w:noVBand="1"/>
      </w:tblPr>
      <w:tblGrid>
        <w:gridCol w:w="2346"/>
        <w:gridCol w:w="6431"/>
      </w:tblGrid>
      <w:tr w:rsidR="00C774DC" w14:paraId="462635DE" w14:textId="77777777" w:rsidTr="00C774DC">
        <w:trPr>
          <w:ins w:id="1016" w:author="phuong vu" w:date="2018-11-22T13:51:00Z"/>
        </w:trPr>
        <w:tc>
          <w:tcPr>
            <w:tcW w:w="2425" w:type="dxa"/>
          </w:tcPr>
          <w:p w14:paraId="1E04A41A" w14:textId="77777777" w:rsidR="00C774DC" w:rsidRPr="00B808BD" w:rsidRDefault="00C774DC" w:rsidP="00C774DC">
            <w:pPr>
              <w:spacing w:line="276" w:lineRule="auto"/>
              <w:rPr>
                <w:ins w:id="1017" w:author="phuong vu" w:date="2018-11-22T13:51:00Z"/>
                <w:b/>
              </w:rPr>
            </w:pPr>
            <w:ins w:id="1018" w:author="phuong vu" w:date="2018-11-22T13:51:00Z">
              <w:r w:rsidRPr="00B808BD">
                <w:rPr>
                  <w:b/>
                </w:rPr>
                <w:t>Mã yêu cầu</w:t>
              </w:r>
            </w:ins>
          </w:p>
        </w:tc>
        <w:tc>
          <w:tcPr>
            <w:tcW w:w="6686" w:type="dxa"/>
          </w:tcPr>
          <w:p w14:paraId="33184BF1" w14:textId="77777777" w:rsidR="00C774DC" w:rsidRPr="002947C2" w:rsidRDefault="00C774DC" w:rsidP="00C774DC">
            <w:pPr>
              <w:spacing w:line="276" w:lineRule="auto"/>
              <w:rPr>
                <w:ins w:id="1019" w:author="phuong vu" w:date="2018-11-22T13:51:00Z"/>
                <w:lang w:val="en-US"/>
              </w:rPr>
            </w:pPr>
            <w:ins w:id="1020" w:author="phuong vu" w:date="2018-11-22T13:51:00Z">
              <w:r>
                <w:rPr>
                  <w:lang w:val="en-US"/>
                </w:rPr>
                <w:t>GU_02</w:t>
              </w:r>
            </w:ins>
          </w:p>
        </w:tc>
      </w:tr>
      <w:tr w:rsidR="00C774DC" w14:paraId="7CC03A21" w14:textId="77777777" w:rsidTr="00C774DC">
        <w:trPr>
          <w:ins w:id="1021" w:author="phuong vu" w:date="2018-11-22T13:51:00Z"/>
        </w:trPr>
        <w:tc>
          <w:tcPr>
            <w:tcW w:w="2425" w:type="dxa"/>
          </w:tcPr>
          <w:p w14:paraId="42ED4CE8" w14:textId="77777777" w:rsidR="00C774DC" w:rsidRPr="00B808BD" w:rsidRDefault="00C774DC" w:rsidP="00C774DC">
            <w:pPr>
              <w:spacing w:line="276" w:lineRule="auto"/>
              <w:rPr>
                <w:ins w:id="1022" w:author="phuong vu" w:date="2018-11-22T13:51:00Z"/>
                <w:b/>
              </w:rPr>
            </w:pPr>
            <w:ins w:id="1023" w:author="phuong vu" w:date="2018-11-22T13:51:00Z">
              <w:r w:rsidRPr="00B808BD">
                <w:rPr>
                  <w:b/>
                </w:rPr>
                <w:t>Tên chức năng</w:t>
              </w:r>
            </w:ins>
          </w:p>
        </w:tc>
        <w:tc>
          <w:tcPr>
            <w:tcW w:w="6686" w:type="dxa"/>
          </w:tcPr>
          <w:p w14:paraId="24AC3028" w14:textId="77777777" w:rsidR="00C774DC" w:rsidRPr="007C127C" w:rsidRDefault="00C774DC" w:rsidP="00C774DC">
            <w:pPr>
              <w:spacing w:line="276" w:lineRule="auto"/>
              <w:rPr>
                <w:ins w:id="1024" w:author="phuong vu" w:date="2018-11-22T13:51:00Z"/>
                <w:lang w:val="en-US"/>
              </w:rPr>
            </w:pPr>
            <w:ins w:id="1025" w:author="phuong vu" w:date="2018-11-22T13:51:00Z">
              <w:r>
                <w:t>Quản lí biên nhận</w:t>
              </w:r>
            </w:ins>
          </w:p>
        </w:tc>
      </w:tr>
      <w:tr w:rsidR="00C774DC" w14:paraId="26225702" w14:textId="77777777" w:rsidTr="00C774DC">
        <w:trPr>
          <w:ins w:id="1026" w:author="phuong vu" w:date="2018-11-22T13:51:00Z"/>
        </w:trPr>
        <w:tc>
          <w:tcPr>
            <w:tcW w:w="2425" w:type="dxa"/>
          </w:tcPr>
          <w:p w14:paraId="75830EC1" w14:textId="77777777" w:rsidR="00C774DC" w:rsidRPr="00B808BD" w:rsidRDefault="00C774DC" w:rsidP="00C774DC">
            <w:pPr>
              <w:spacing w:line="276" w:lineRule="auto"/>
              <w:rPr>
                <w:ins w:id="1027" w:author="phuong vu" w:date="2018-11-22T13:51:00Z"/>
                <w:b/>
              </w:rPr>
            </w:pPr>
            <w:ins w:id="1028" w:author="phuong vu" w:date="2018-11-22T13:51:00Z">
              <w:r w:rsidRPr="00B808BD">
                <w:rPr>
                  <w:b/>
                </w:rPr>
                <w:t>Đối tượng sử dụng</w:t>
              </w:r>
            </w:ins>
          </w:p>
        </w:tc>
        <w:tc>
          <w:tcPr>
            <w:tcW w:w="6686" w:type="dxa"/>
          </w:tcPr>
          <w:p w14:paraId="3FD9EB3D" w14:textId="77777777" w:rsidR="00C774DC" w:rsidRPr="002947C2" w:rsidRDefault="00C774DC" w:rsidP="00C774DC">
            <w:pPr>
              <w:spacing w:line="276" w:lineRule="auto"/>
              <w:rPr>
                <w:ins w:id="1029" w:author="phuong vu" w:date="2018-11-22T13:51:00Z"/>
                <w:lang w:val="en-US"/>
              </w:rPr>
            </w:pPr>
            <w:ins w:id="1030"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ins>
          </w:p>
        </w:tc>
      </w:tr>
      <w:tr w:rsidR="00C774DC" w14:paraId="0CA7FC62" w14:textId="77777777" w:rsidTr="00C774DC">
        <w:trPr>
          <w:ins w:id="1031" w:author="phuong vu" w:date="2018-11-22T13:51:00Z"/>
        </w:trPr>
        <w:tc>
          <w:tcPr>
            <w:tcW w:w="2425" w:type="dxa"/>
          </w:tcPr>
          <w:p w14:paraId="0E70A505" w14:textId="77777777" w:rsidR="00C774DC" w:rsidRPr="00B808BD" w:rsidRDefault="00C774DC" w:rsidP="00C774DC">
            <w:pPr>
              <w:spacing w:line="276" w:lineRule="auto"/>
              <w:rPr>
                <w:ins w:id="1032" w:author="phuong vu" w:date="2018-11-22T13:51:00Z"/>
                <w:b/>
              </w:rPr>
            </w:pPr>
            <w:ins w:id="1033" w:author="phuong vu" w:date="2018-11-22T13:51:00Z">
              <w:r w:rsidRPr="00B808BD">
                <w:rPr>
                  <w:b/>
                </w:rPr>
                <w:t>Tiền điều kiện</w:t>
              </w:r>
            </w:ins>
          </w:p>
        </w:tc>
        <w:tc>
          <w:tcPr>
            <w:tcW w:w="6686" w:type="dxa"/>
          </w:tcPr>
          <w:p w14:paraId="12777AA0" w14:textId="77777777" w:rsidR="00C774DC" w:rsidRPr="002947C2" w:rsidRDefault="00C774DC" w:rsidP="00C774DC">
            <w:pPr>
              <w:spacing w:line="276" w:lineRule="auto"/>
              <w:rPr>
                <w:ins w:id="1034" w:author="phuong vu" w:date="2018-11-22T13:51:00Z"/>
                <w:lang w:val="en-US"/>
              </w:rPr>
            </w:pPr>
            <w:ins w:id="1035" w:author="phuong vu" w:date="2018-11-22T13:51:00Z">
              <w:r>
                <w:rPr>
                  <w:lang w:val="en-US"/>
                </w:rPr>
                <w:t>Truy cập được trang web quản lí và đăng nhập thành công vào hệ thống.</w:t>
              </w:r>
            </w:ins>
          </w:p>
        </w:tc>
      </w:tr>
      <w:tr w:rsidR="00C774DC" w14:paraId="57827D55" w14:textId="77777777" w:rsidTr="00C774DC">
        <w:trPr>
          <w:ins w:id="1036" w:author="phuong vu" w:date="2018-11-22T13:51:00Z"/>
        </w:trPr>
        <w:tc>
          <w:tcPr>
            <w:tcW w:w="2425" w:type="dxa"/>
          </w:tcPr>
          <w:p w14:paraId="2389EE2E" w14:textId="77777777" w:rsidR="00C774DC" w:rsidRPr="00B808BD" w:rsidRDefault="00C774DC" w:rsidP="00C774DC">
            <w:pPr>
              <w:spacing w:line="276" w:lineRule="auto"/>
              <w:rPr>
                <w:ins w:id="1037" w:author="phuong vu" w:date="2018-11-22T13:51:00Z"/>
                <w:b/>
              </w:rPr>
            </w:pPr>
            <w:ins w:id="1038" w:author="phuong vu" w:date="2018-11-22T13:51:00Z">
              <w:r w:rsidRPr="00B808BD">
                <w:rPr>
                  <w:b/>
                </w:rPr>
                <w:t>Cách xử lí</w:t>
              </w:r>
            </w:ins>
          </w:p>
        </w:tc>
        <w:tc>
          <w:tcPr>
            <w:tcW w:w="6686" w:type="dxa"/>
          </w:tcPr>
          <w:p w14:paraId="7D83257C" w14:textId="77777777" w:rsidR="00C774DC" w:rsidRDefault="00C774DC" w:rsidP="00C774DC">
            <w:pPr>
              <w:spacing w:line="276" w:lineRule="auto"/>
              <w:rPr>
                <w:ins w:id="1039" w:author="phuong vu" w:date="2018-11-22T13:51:00Z"/>
                <w:lang w:val="en-US"/>
              </w:rPr>
            </w:pPr>
            <w:ins w:id="1040" w:author="phuong vu" w:date="2018-11-22T13:51:00Z">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ins>
          </w:p>
          <w:p w14:paraId="2B4210E4" w14:textId="77777777" w:rsidR="00C774DC" w:rsidRDefault="00C774DC" w:rsidP="00C774DC">
            <w:pPr>
              <w:pStyle w:val="ListParagraph"/>
              <w:numPr>
                <w:ilvl w:val="0"/>
                <w:numId w:val="29"/>
              </w:numPr>
              <w:spacing w:line="276" w:lineRule="auto"/>
              <w:rPr>
                <w:ins w:id="1041" w:author="phuong vu" w:date="2018-11-22T13:51:00Z"/>
                <w:lang w:val="en-US"/>
              </w:rPr>
            </w:pPr>
            <w:ins w:id="1042" w:author="phuong vu" w:date="2018-11-22T13:51:00Z">
              <w:r w:rsidRPr="002947C2">
                <w:rPr>
                  <w:i/>
                  <w:lang w:val="en-US"/>
                </w:rPr>
                <w:t>Nhân viên quản lí đơn hàng</w:t>
              </w:r>
              <w:r>
                <w:rPr>
                  <w:lang w:val="en-US"/>
                </w:rPr>
                <w:t>: Đang chờ nhận đồ, đã nhận đồ, đang chờ giao đồ, đã giao đồ.</w:t>
              </w:r>
            </w:ins>
          </w:p>
          <w:p w14:paraId="208EC4A2" w14:textId="77777777" w:rsidR="00C774DC" w:rsidRPr="00A06DD8" w:rsidRDefault="00C774DC" w:rsidP="00C774DC">
            <w:pPr>
              <w:pStyle w:val="ListParagraph"/>
              <w:numPr>
                <w:ilvl w:val="0"/>
                <w:numId w:val="29"/>
              </w:numPr>
              <w:spacing w:line="276" w:lineRule="auto"/>
              <w:rPr>
                <w:ins w:id="1043" w:author="phuong vu" w:date="2018-11-22T13:51:00Z"/>
                <w:lang w:val="en-US"/>
              </w:rPr>
            </w:pPr>
            <w:ins w:id="1044" w:author="phuong vu" w:date="2018-11-22T13:51:00Z">
              <w:r w:rsidRPr="007C127C">
                <w:rPr>
                  <w:i/>
                  <w:lang w:val="en-US"/>
                </w:rPr>
                <w:t>Nhân viên nhận và trả quần áo</w:t>
              </w:r>
              <w:r w:rsidRPr="00A06DD8">
                <w:rPr>
                  <w:i/>
                  <w:lang w:val="en-US"/>
                </w:rPr>
                <w:t>:</w:t>
              </w:r>
              <w:r w:rsidRPr="00A06DD8">
                <w:rPr>
                  <w:lang w:val="en-US"/>
                </w:rPr>
                <w:t xml:space="preserve"> Đang ch</w:t>
              </w:r>
              <w:r w:rsidRPr="007C127C">
                <w:rPr>
                  <w:lang w:val="en-US"/>
                </w:rPr>
                <w:t>ờ nhận đồ, đã nhận đồ, đang chờ giao đồ, đã giao đồ</w:t>
              </w:r>
              <w:r>
                <w:rPr>
                  <w:lang w:val="en-US"/>
                </w:rPr>
                <w:t>.</w:t>
              </w:r>
              <w:r w:rsidRPr="00A06DD8">
                <w:rPr>
                  <w:lang w:val="en-US"/>
                </w:rPr>
                <w:t xml:space="preserve"> </w:t>
              </w:r>
            </w:ins>
          </w:p>
          <w:p w14:paraId="201A5179" w14:textId="77777777" w:rsidR="00C774DC" w:rsidRDefault="00C774DC" w:rsidP="00C774DC">
            <w:pPr>
              <w:spacing w:line="276" w:lineRule="auto"/>
              <w:rPr>
                <w:ins w:id="1045" w:author="phuong vu" w:date="2018-11-22T13:51:00Z"/>
                <w:lang w:val="en-US"/>
              </w:rPr>
            </w:pPr>
            <w:ins w:id="1046" w:author="phuong vu" w:date="2018-11-22T13:51:00Z">
              <w:r>
                <w:rPr>
                  <w:lang w:val="en-US"/>
                </w:rPr>
                <w:lastRenderedPageBreak/>
                <w:t>Bước 2: Danh sách biên nhận được hiển thị theo dạng bảng. Ở đây người dùng có thể tìm kiếm biên nhận dựa trên các tiêu chí là các cột của bảng.</w:t>
              </w:r>
            </w:ins>
          </w:p>
          <w:p w14:paraId="2CB44189" w14:textId="77777777" w:rsidR="00C774DC" w:rsidRDefault="00C774DC" w:rsidP="00C774DC">
            <w:pPr>
              <w:spacing w:line="276" w:lineRule="auto"/>
              <w:rPr>
                <w:ins w:id="1047" w:author="phuong vu" w:date="2018-11-22T13:51:00Z"/>
                <w:lang w:val="en-US"/>
              </w:rPr>
            </w:pPr>
            <w:ins w:id="1048" w:author="phuong vu" w:date="2018-11-22T13:51:00Z">
              <w:r>
                <w:rPr>
                  <w:lang w:val="en-US"/>
                </w:rPr>
                <w: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7C127C" w:rsidRDefault="00C774DC" w:rsidP="00C774DC">
            <w:pPr>
              <w:pStyle w:val="ListParagraph"/>
              <w:numPr>
                <w:ilvl w:val="0"/>
                <w:numId w:val="30"/>
              </w:numPr>
              <w:spacing w:line="276" w:lineRule="auto"/>
              <w:rPr>
                <w:ins w:id="1049" w:author="phuong vu" w:date="2018-11-22T13:51:00Z"/>
                <w:lang w:val="en-US"/>
              </w:rPr>
            </w:pPr>
            <w:ins w:id="1050" w:author="phuong vu" w:date="2018-11-22T13:51:00Z">
              <w:r>
                <w:rPr>
                  <w:lang w:val="en-US"/>
                </w:rPr>
                <w:t>Trạng thái “</w:t>
              </w:r>
              <w:r w:rsidRPr="002947C2">
                <w:rPr>
                  <w:i/>
                  <w:lang w:val="en-US"/>
                </w:rPr>
                <w:t>đang chờ</w:t>
              </w:r>
              <w:r>
                <w:rPr>
                  <w:i/>
                  <w:lang w:val="en-US"/>
                </w:rPr>
                <w:t xml:space="preserve"> nhận đồ</w:t>
              </w:r>
              <w:r>
                <w:rPr>
                  <w:lang w:val="en-US"/>
                </w:rPr>
                <w:t xml:space="preserve">”: </w:t>
              </w:r>
              <w:r w:rsidRPr="002947C2">
                <w:rPr>
                  <w:lang w:val="en-US"/>
                </w:rPr>
                <w:t xml:space="preserve">Nhân viên nhận và trả quần </w:t>
              </w:r>
              <w:r>
                <w:rPr>
                  <w:lang w:val="en-US"/>
                </w:rPr>
                <w:t>áo nhấn “</w:t>
              </w:r>
              <w:r w:rsidRPr="002947C2">
                <w:rPr>
                  <w:i/>
                  <w:lang w:val="en-US"/>
                </w:rPr>
                <w:t>chấp nhận</w:t>
              </w:r>
              <w:r>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Pr="007C127C">
                <w:rPr>
                  <w:i/>
                  <w:lang w:val="en-US"/>
                </w:rPr>
                <w:t>“đã nhận</w:t>
              </w:r>
              <w:r>
                <w:rPr>
                  <w:i/>
                  <w:lang w:val="en-US"/>
                </w:rPr>
                <w:t>”</w:t>
              </w:r>
              <w:r>
                <w:rPr>
                  <w:lang w:val="en-US"/>
                </w:rPr>
                <w:t xml:space="preserve"> để thay đổi trạng thái biên nhận thành </w:t>
              </w:r>
              <w:r>
                <w:rPr>
                  <w:i/>
                  <w:lang w:val="en-US"/>
                </w:rPr>
                <w:t xml:space="preserve">“đã nhận đồ” </w:t>
              </w:r>
              <w:r>
                <w:rPr>
                  <w:lang w:val="en-US"/>
                </w:rPr>
                <w:t xml:space="preserve">và đơn hàng ứng với biên nhận chuyển từ </w:t>
              </w:r>
              <w:r>
                <w:rPr>
                  <w:i/>
                  <w:lang w:val="en-US"/>
                </w:rPr>
                <w:t xml:space="preserve">“đã nhận” </w:t>
              </w:r>
              <w:r>
                <w:rPr>
                  <w:lang w:val="en-US"/>
                </w:rPr>
                <w:t xml:space="preserve">thành </w:t>
              </w:r>
              <w:r>
                <w:rPr>
                  <w:i/>
                  <w:lang w:val="en-US"/>
                </w:rPr>
                <w:t xml:space="preserve">“đang chờ xử lí”. </w:t>
              </w:r>
            </w:ins>
          </w:p>
          <w:p w14:paraId="14ECB257" w14:textId="77777777" w:rsidR="00C774DC" w:rsidRPr="002947C2" w:rsidRDefault="00C774DC" w:rsidP="00C774DC">
            <w:pPr>
              <w:pStyle w:val="ListParagraph"/>
              <w:numPr>
                <w:ilvl w:val="0"/>
                <w:numId w:val="30"/>
              </w:numPr>
              <w:spacing w:line="276" w:lineRule="auto"/>
              <w:rPr>
                <w:ins w:id="1051" w:author="phuong vu" w:date="2018-11-22T13:51:00Z"/>
                <w:lang w:val="en-US"/>
              </w:rPr>
            </w:pPr>
            <w:ins w:id="1052" w:author="phuong vu" w:date="2018-11-22T13:51:00Z">
              <w:r>
                <w:rPr>
                  <w:lang w:val="en-US"/>
                </w:rPr>
                <w:t xml:space="preserve">Trạng thái </w:t>
              </w:r>
              <w:r>
                <w:rPr>
                  <w:i/>
                  <w:lang w:val="en-US"/>
                </w:rPr>
                <w:t xml:space="preserve">“đang chờ giao đồ”: </w:t>
              </w:r>
              <w:r>
                <w:rPr>
                  <w:lang w:val="en-US"/>
                </w:rPr>
                <w:t xml:space="preserve">Nhân viên nhận và trả quần ảo nhấn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số lượng quần áo giao). Sau khi giao hoàn tất buộc nhấn nút “</w:t>
              </w:r>
              <w:r w:rsidRPr="007C127C">
                <w:rPr>
                  <w:i/>
                  <w:lang w:val="en-US"/>
                </w:rPr>
                <w:t>đã giao</w:t>
              </w:r>
              <w:r>
                <w:rPr>
                  <w:lang w:val="en-US"/>
                </w:rPr>
                <w:t>” và đơn hàng ứng với biên nhận chuyển từ “</w:t>
              </w:r>
              <w:r w:rsidRPr="007C127C">
                <w:rPr>
                  <w:i/>
                  <w:lang w:val="en-US"/>
                </w:rPr>
                <w:t>đã xử lí hoàn tất</w:t>
              </w:r>
              <w:r>
                <w:rPr>
                  <w:lang w:val="en-US"/>
                </w:rPr>
                <w:t xml:space="preserve">” thành </w:t>
              </w:r>
              <w:r>
                <w:rPr>
                  <w:i/>
                  <w:lang w:val="en-US"/>
                </w:rPr>
                <w:t>“thành công”.</w:t>
              </w:r>
            </w:ins>
          </w:p>
        </w:tc>
      </w:tr>
      <w:tr w:rsidR="00C774DC" w14:paraId="1EFDC670" w14:textId="77777777" w:rsidTr="00C774DC">
        <w:trPr>
          <w:ins w:id="1053" w:author="phuong vu" w:date="2018-11-22T13:51:00Z"/>
        </w:trPr>
        <w:tc>
          <w:tcPr>
            <w:tcW w:w="2425" w:type="dxa"/>
          </w:tcPr>
          <w:p w14:paraId="440F1BE4" w14:textId="77777777" w:rsidR="00C774DC" w:rsidRPr="00B808BD" w:rsidRDefault="00C774DC" w:rsidP="00C774DC">
            <w:pPr>
              <w:spacing w:line="276" w:lineRule="auto"/>
              <w:rPr>
                <w:ins w:id="1054" w:author="phuong vu" w:date="2018-11-22T13:51:00Z"/>
                <w:b/>
              </w:rPr>
            </w:pPr>
            <w:ins w:id="1055" w:author="phuong vu" w:date="2018-11-22T13:51:00Z">
              <w:r w:rsidRPr="00B808BD">
                <w:rPr>
                  <w:b/>
                </w:rPr>
                <w:lastRenderedPageBreak/>
                <w:t>Kết quả</w:t>
              </w:r>
            </w:ins>
          </w:p>
        </w:tc>
        <w:tc>
          <w:tcPr>
            <w:tcW w:w="6686" w:type="dxa"/>
          </w:tcPr>
          <w:p w14:paraId="12ADD6E4" w14:textId="77777777" w:rsidR="00C774DC" w:rsidRDefault="00C774DC" w:rsidP="00C774DC">
            <w:pPr>
              <w:spacing w:line="276" w:lineRule="auto"/>
              <w:rPr>
                <w:ins w:id="1056" w:author="phuong vu" w:date="2018-11-22T13:51:00Z"/>
                <w:lang w:val="en-US"/>
              </w:rPr>
            </w:pPr>
            <w:ins w:id="1057" w:author="phuong vu" w:date="2018-11-22T13:51:00Z">
              <w:r>
                <w:rPr>
                  <w:lang w:val="en-US"/>
                </w:rPr>
                <w:t>Hiển thị thông tin tất cả biên nhận dưới dạng bảng.</w:t>
              </w:r>
            </w:ins>
          </w:p>
          <w:p w14:paraId="3219B33C" w14:textId="77777777" w:rsidR="00C774DC" w:rsidRPr="002947C2" w:rsidRDefault="00C774DC" w:rsidP="00C774DC">
            <w:pPr>
              <w:spacing w:line="276" w:lineRule="auto"/>
              <w:rPr>
                <w:ins w:id="1058" w:author="phuong vu" w:date="2018-11-22T13:51:00Z"/>
                <w:lang w:val="en-US"/>
              </w:rPr>
            </w:pPr>
            <w:ins w:id="1059" w:author="phuong vu" w:date="2018-11-22T13:51:00Z">
              <w:r>
                <w:rPr>
                  <w:lang w:val="en-US"/>
                </w:rPr>
                <w:t>Khi nhấn vào tên khách hàng hiển thị chi tiết biên nhận.</w:t>
              </w:r>
            </w:ins>
          </w:p>
        </w:tc>
      </w:tr>
      <w:tr w:rsidR="00C774DC" w14:paraId="4221BB4A" w14:textId="77777777" w:rsidTr="00C774DC">
        <w:trPr>
          <w:ins w:id="1060" w:author="phuong vu" w:date="2018-11-22T13:51:00Z"/>
        </w:trPr>
        <w:tc>
          <w:tcPr>
            <w:tcW w:w="2425" w:type="dxa"/>
          </w:tcPr>
          <w:p w14:paraId="08B26EAA" w14:textId="77777777" w:rsidR="00C774DC" w:rsidRPr="00B808BD" w:rsidRDefault="00C774DC" w:rsidP="00C774DC">
            <w:pPr>
              <w:spacing w:line="276" w:lineRule="auto"/>
              <w:rPr>
                <w:ins w:id="1061" w:author="phuong vu" w:date="2018-11-22T13:51:00Z"/>
                <w:b/>
              </w:rPr>
            </w:pPr>
            <w:ins w:id="1062" w:author="phuong vu" w:date="2018-11-22T13:51:00Z">
              <w:r w:rsidRPr="00B808BD">
                <w:rPr>
                  <w:b/>
                </w:rPr>
                <w:t>Ghi chú</w:t>
              </w:r>
            </w:ins>
          </w:p>
        </w:tc>
        <w:tc>
          <w:tcPr>
            <w:tcW w:w="6686" w:type="dxa"/>
          </w:tcPr>
          <w:p w14:paraId="404C172C" w14:textId="77777777" w:rsidR="00C774DC" w:rsidRDefault="00C774DC" w:rsidP="00C774DC">
            <w:pPr>
              <w:keepNext/>
              <w:spacing w:line="276" w:lineRule="auto"/>
              <w:rPr>
                <w:ins w:id="1063" w:author="phuong vu" w:date="2018-11-22T13:51:00Z"/>
              </w:rPr>
            </w:pPr>
          </w:p>
        </w:tc>
      </w:tr>
    </w:tbl>
    <w:p w14:paraId="231AEA97" w14:textId="77777777" w:rsidR="00C774DC" w:rsidRPr="00A06DD8" w:rsidRDefault="00C774DC" w:rsidP="00C774DC">
      <w:pPr>
        <w:rPr>
          <w:ins w:id="1064" w:author="phuong vu" w:date="2018-11-22T13:51:00Z"/>
        </w:rPr>
      </w:pPr>
    </w:p>
    <w:p w14:paraId="5AA65B20" w14:textId="77777777" w:rsidR="00C774DC" w:rsidRDefault="00C774DC" w:rsidP="000D1228">
      <w:pPr>
        <w:pStyle w:val="Heading3"/>
        <w:rPr>
          <w:ins w:id="1065" w:author="phuong vu" w:date="2018-11-22T13:51:00Z"/>
        </w:rPr>
        <w:pPrChange w:id="1066" w:author="phuong vu" w:date="2018-11-22T14:56:00Z">
          <w:pPr>
            <w:pStyle w:val="Heading4"/>
          </w:pPr>
        </w:pPrChange>
      </w:pPr>
      <w:ins w:id="1067" w:author="phuong vu" w:date="2018-11-22T13:51:00Z">
        <w:r>
          <w:t xml:space="preserve"> </w:t>
        </w:r>
        <w:bookmarkStart w:id="1068" w:name="_Toc530662489"/>
        <w:r>
          <w:t>Quản lí phân công xử lí đơn hàng</w:t>
        </w:r>
        <w:bookmarkEnd w:id="1068"/>
      </w:ins>
    </w:p>
    <w:tbl>
      <w:tblPr>
        <w:tblStyle w:val="TableGrid"/>
        <w:tblW w:w="0" w:type="auto"/>
        <w:tblLook w:val="04A0" w:firstRow="1" w:lastRow="0" w:firstColumn="1" w:lastColumn="0" w:noHBand="0" w:noVBand="1"/>
      </w:tblPr>
      <w:tblGrid>
        <w:gridCol w:w="2346"/>
        <w:gridCol w:w="6431"/>
      </w:tblGrid>
      <w:tr w:rsidR="00C774DC" w14:paraId="0602603E" w14:textId="77777777" w:rsidTr="00C774DC">
        <w:trPr>
          <w:ins w:id="1069" w:author="phuong vu" w:date="2018-11-22T13:51:00Z"/>
        </w:trPr>
        <w:tc>
          <w:tcPr>
            <w:tcW w:w="2425" w:type="dxa"/>
          </w:tcPr>
          <w:p w14:paraId="3B02C446" w14:textId="77777777" w:rsidR="00C774DC" w:rsidRPr="00B808BD" w:rsidRDefault="00C774DC" w:rsidP="00C774DC">
            <w:pPr>
              <w:spacing w:line="276" w:lineRule="auto"/>
              <w:rPr>
                <w:ins w:id="1070" w:author="phuong vu" w:date="2018-11-22T13:51:00Z"/>
                <w:b/>
              </w:rPr>
            </w:pPr>
            <w:ins w:id="1071" w:author="phuong vu" w:date="2018-11-22T13:51:00Z">
              <w:r w:rsidRPr="00B808BD">
                <w:rPr>
                  <w:b/>
                </w:rPr>
                <w:t>Mã yêu cầu</w:t>
              </w:r>
            </w:ins>
          </w:p>
        </w:tc>
        <w:tc>
          <w:tcPr>
            <w:tcW w:w="6686" w:type="dxa"/>
          </w:tcPr>
          <w:p w14:paraId="74308F9D" w14:textId="77777777" w:rsidR="00C774DC" w:rsidRPr="002947C2" w:rsidRDefault="00C774DC" w:rsidP="00C774DC">
            <w:pPr>
              <w:spacing w:line="276" w:lineRule="auto"/>
              <w:rPr>
                <w:ins w:id="1072" w:author="phuong vu" w:date="2018-11-22T13:51:00Z"/>
                <w:lang w:val="en-US"/>
              </w:rPr>
            </w:pPr>
            <w:ins w:id="1073" w:author="phuong vu" w:date="2018-11-22T13:51:00Z">
              <w:r>
                <w:rPr>
                  <w:lang w:val="en-US"/>
                </w:rPr>
                <w:t>GU_04</w:t>
              </w:r>
            </w:ins>
          </w:p>
        </w:tc>
      </w:tr>
      <w:tr w:rsidR="00C774DC" w14:paraId="078F906F" w14:textId="77777777" w:rsidTr="00C774DC">
        <w:trPr>
          <w:ins w:id="1074" w:author="phuong vu" w:date="2018-11-22T13:51:00Z"/>
        </w:trPr>
        <w:tc>
          <w:tcPr>
            <w:tcW w:w="2425" w:type="dxa"/>
          </w:tcPr>
          <w:p w14:paraId="2432D4B6" w14:textId="77777777" w:rsidR="00C774DC" w:rsidRPr="00B808BD" w:rsidRDefault="00C774DC" w:rsidP="00C774DC">
            <w:pPr>
              <w:spacing w:line="276" w:lineRule="auto"/>
              <w:rPr>
                <w:ins w:id="1075" w:author="phuong vu" w:date="2018-11-22T13:51:00Z"/>
                <w:b/>
              </w:rPr>
            </w:pPr>
            <w:ins w:id="1076" w:author="phuong vu" w:date="2018-11-22T13:51:00Z">
              <w:r w:rsidRPr="00B808BD">
                <w:rPr>
                  <w:b/>
                </w:rPr>
                <w:t>Tên chức năng</w:t>
              </w:r>
            </w:ins>
          </w:p>
        </w:tc>
        <w:tc>
          <w:tcPr>
            <w:tcW w:w="6686" w:type="dxa"/>
          </w:tcPr>
          <w:p w14:paraId="4D1707B5" w14:textId="77777777" w:rsidR="00C774DC" w:rsidRPr="00A06DD8" w:rsidRDefault="00C774DC" w:rsidP="00C774DC">
            <w:pPr>
              <w:spacing w:line="276" w:lineRule="auto"/>
              <w:rPr>
                <w:ins w:id="1077" w:author="phuong vu" w:date="2018-11-22T13:51:00Z"/>
                <w:lang w:val="en-US"/>
              </w:rPr>
            </w:pPr>
            <w:ins w:id="1078" w:author="phuong vu" w:date="2018-11-22T13:51:00Z">
              <w:r>
                <w:t>Quản lí phân công xử lí đơn hàng</w:t>
              </w:r>
            </w:ins>
          </w:p>
        </w:tc>
      </w:tr>
      <w:tr w:rsidR="00C774DC" w14:paraId="0DF3129C" w14:textId="77777777" w:rsidTr="00C774DC">
        <w:trPr>
          <w:ins w:id="1079" w:author="phuong vu" w:date="2018-11-22T13:51:00Z"/>
        </w:trPr>
        <w:tc>
          <w:tcPr>
            <w:tcW w:w="2425" w:type="dxa"/>
          </w:tcPr>
          <w:p w14:paraId="29A4B875" w14:textId="77777777" w:rsidR="00C774DC" w:rsidRPr="00B808BD" w:rsidRDefault="00C774DC" w:rsidP="00C774DC">
            <w:pPr>
              <w:spacing w:line="276" w:lineRule="auto"/>
              <w:rPr>
                <w:ins w:id="1080" w:author="phuong vu" w:date="2018-11-22T13:51:00Z"/>
                <w:b/>
              </w:rPr>
            </w:pPr>
            <w:ins w:id="1081" w:author="phuong vu" w:date="2018-11-22T13:51:00Z">
              <w:r w:rsidRPr="00B808BD">
                <w:rPr>
                  <w:b/>
                </w:rPr>
                <w:t>Đối tượng sử dụng</w:t>
              </w:r>
            </w:ins>
          </w:p>
        </w:tc>
        <w:tc>
          <w:tcPr>
            <w:tcW w:w="6686" w:type="dxa"/>
          </w:tcPr>
          <w:p w14:paraId="2F453AF2" w14:textId="77777777" w:rsidR="00C774DC" w:rsidRPr="002947C2" w:rsidRDefault="00C774DC" w:rsidP="00C774DC">
            <w:pPr>
              <w:spacing w:line="276" w:lineRule="auto"/>
              <w:rPr>
                <w:ins w:id="1082" w:author="phuong vu" w:date="2018-11-22T13:51:00Z"/>
                <w:lang w:val="en-US"/>
              </w:rPr>
            </w:pPr>
            <w:ins w:id="1083" w:author="phuong vu" w:date="2018-11-22T13:51:00Z">
              <w:r w:rsidRPr="009B0E96">
                <w:rPr>
                  <w:lang w:val="en-US"/>
                </w:rPr>
                <w:t>Nhân viên cửa hàng</w:t>
              </w:r>
              <w:r>
                <w:rPr>
                  <w:lang w:val="en-US"/>
                </w:rPr>
                <w:t xml:space="preserve"> (Nhân viên quản lí đơn hàng, nhân viên xủ lí đơn hàng)</w:t>
              </w:r>
            </w:ins>
          </w:p>
        </w:tc>
      </w:tr>
      <w:tr w:rsidR="00C774DC" w14:paraId="7E59137D" w14:textId="77777777" w:rsidTr="00C774DC">
        <w:trPr>
          <w:ins w:id="1084" w:author="phuong vu" w:date="2018-11-22T13:51:00Z"/>
        </w:trPr>
        <w:tc>
          <w:tcPr>
            <w:tcW w:w="2425" w:type="dxa"/>
          </w:tcPr>
          <w:p w14:paraId="411DA318" w14:textId="77777777" w:rsidR="00C774DC" w:rsidRPr="00B808BD" w:rsidRDefault="00C774DC" w:rsidP="00C774DC">
            <w:pPr>
              <w:spacing w:line="276" w:lineRule="auto"/>
              <w:rPr>
                <w:ins w:id="1085" w:author="phuong vu" w:date="2018-11-22T13:51:00Z"/>
                <w:b/>
              </w:rPr>
            </w:pPr>
            <w:ins w:id="1086" w:author="phuong vu" w:date="2018-11-22T13:51:00Z">
              <w:r w:rsidRPr="00B808BD">
                <w:rPr>
                  <w:b/>
                </w:rPr>
                <w:t>Tiền điều kiện</w:t>
              </w:r>
            </w:ins>
          </w:p>
        </w:tc>
        <w:tc>
          <w:tcPr>
            <w:tcW w:w="6686" w:type="dxa"/>
          </w:tcPr>
          <w:p w14:paraId="2906A0F1" w14:textId="77777777" w:rsidR="00C774DC" w:rsidRPr="002947C2" w:rsidRDefault="00C774DC" w:rsidP="00C774DC">
            <w:pPr>
              <w:spacing w:line="276" w:lineRule="auto"/>
              <w:rPr>
                <w:ins w:id="1087" w:author="phuong vu" w:date="2018-11-22T13:51:00Z"/>
                <w:lang w:val="en-US"/>
              </w:rPr>
            </w:pPr>
            <w:ins w:id="1088" w:author="phuong vu" w:date="2018-11-22T13:51:00Z">
              <w:r>
                <w:rPr>
                  <w:lang w:val="en-US"/>
                </w:rPr>
                <w:t>Truy cập được trang web quản lí đối với nhân viên cửa hàng và đăng nhập thành công.</w:t>
              </w:r>
            </w:ins>
          </w:p>
        </w:tc>
      </w:tr>
      <w:tr w:rsidR="00C774DC" w14:paraId="53DF7541" w14:textId="77777777" w:rsidTr="00C774DC">
        <w:trPr>
          <w:ins w:id="1089" w:author="phuong vu" w:date="2018-11-22T13:51:00Z"/>
        </w:trPr>
        <w:tc>
          <w:tcPr>
            <w:tcW w:w="2425" w:type="dxa"/>
          </w:tcPr>
          <w:p w14:paraId="3A4DAFBA" w14:textId="77777777" w:rsidR="00C774DC" w:rsidRPr="00B808BD" w:rsidRDefault="00C774DC" w:rsidP="00C774DC">
            <w:pPr>
              <w:spacing w:line="276" w:lineRule="auto"/>
              <w:rPr>
                <w:ins w:id="1090" w:author="phuong vu" w:date="2018-11-22T13:51:00Z"/>
                <w:b/>
              </w:rPr>
            </w:pPr>
            <w:ins w:id="1091" w:author="phuong vu" w:date="2018-11-22T13:51:00Z">
              <w:r w:rsidRPr="00B808BD">
                <w:rPr>
                  <w:b/>
                </w:rPr>
                <w:t>Cách xử lí</w:t>
              </w:r>
            </w:ins>
          </w:p>
        </w:tc>
        <w:tc>
          <w:tcPr>
            <w:tcW w:w="6686" w:type="dxa"/>
          </w:tcPr>
          <w:p w14:paraId="515B3C39" w14:textId="77777777" w:rsidR="00C774DC" w:rsidRDefault="00C774DC" w:rsidP="00C774DC">
            <w:pPr>
              <w:spacing w:line="276" w:lineRule="auto"/>
              <w:rPr>
                <w:ins w:id="1092" w:author="phuong vu" w:date="2018-11-22T13:51:00Z"/>
                <w:lang w:val="en-US"/>
              </w:rPr>
            </w:pPr>
            <w:ins w:id="1093" w:author="phuong vu" w:date="2018-11-22T13:51:00Z">
              <w:r>
                <w:rPr>
                  <w:lang w:val="en-US"/>
                </w:rPr>
                <w:t>Bước 1: Phân loại đơn hàng theo thứ tự loại dịch vụ trước và nhóm màu sau cùng. Sau đó, lưu thành từng túi giặt trong cơ sở dữ liệu.</w:t>
              </w:r>
            </w:ins>
          </w:p>
          <w:p w14:paraId="342245C0" w14:textId="77777777" w:rsidR="00C774DC" w:rsidRDefault="00C774DC" w:rsidP="00C774DC">
            <w:pPr>
              <w:spacing w:line="276" w:lineRule="auto"/>
              <w:rPr>
                <w:ins w:id="1094" w:author="phuong vu" w:date="2018-11-22T13:51:00Z"/>
                <w:lang w:val="en-US"/>
              </w:rPr>
            </w:pPr>
            <w:ins w:id="1095" w:author="phuong vu" w:date="2018-11-22T13:51:00Z">
              <w:r>
                <w:rPr>
                  <w:lang w:val="en-US"/>
                </w:rPr>
                <w:lastRenderedPageBreak/>
                <w:t xml:space="preserve">Bước 2: Phân công mỗi đơn hàng được xử lí trên một máy (tương ứng tất cả túi giặt của đơn hàng sẽ cùng có một mã máy giặt). </w:t>
              </w:r>
            </w:ins>
          </w:p>
          <w:p w14:paraId="21DAB7EF" w14:textId="77777777" w:rsidR="00C774DC" w:rsidRDefault="00C774DC" w:rsidP="00C774DC">
            <w:pPr>
              <w:pStyle w:val="ListParagraph"/>
              <w:numPr>
                <w:ilvl w:val="0"/>
                <w:numId w:val="37"/>
              </w:numPr>
              <w:spacing w:line="276" w:lineRule="auto"/>
              <w:ind w:left="720"/>
              <w:rPr>
                <w:ins w:id="1096" w:author="phuong vu" w:date="2018-11-22T13:51:00Z"/>
                <w:lang w:val="en-US"/>
              </w:rPr>
            </w:pPr>
            <w:ins w:id="1097" w:author="phuong vu" w:date="2018-11-22T13:51:00Z">
              <w:r>
                <w:rPr>
                  <w:lang w:val="en-US"/>
                </w:rPr>
                <w:t>Ưu tiên các máy có số đơn hàng đang đợi là ít nhất.</w:t>
              </w:r>
            </w:ins>
          </w:p>
          <w:p w14:paraId="5ECF15DA" w14:textId="77777777" w:rsidR="00C774DC" w:rsidRDefault="00C774DC" w:rsidP="00C774DC">
            <w:pPr>
              <w:pStyle w:val="ListParagraph"/>
              <w:numPr>
                <w:ilvl w:val="0"/>
                <w:numId w:val="37"/>
              </w:numPr>
              <w:spacing w:line="276" w:lineRule="auto"/>
              <w:ind w:left="720"/>
              <w:rPr>
                <w:ins w:id="1098" w:author="phuong vu" w:date="2018-11-22T13:51:00Z"/>
                <w:lang w:val="en-US"/>
              </w:rPr>
            </w:pPr>
            <w:ins w:id="1099" w:author="phuong vu" w:date="2018-11-22T13:51:00Z">
              <w:r>
                <w:rPr>
                  <w:lang w:val="en-US"/>
                </w:rPr>
                <w:t>Các đơn hàng được sắp xếp theo thứ tự tăng dần dựa trên ngày và khung giờ trả đồ cho khách hàng.</w:t>
              </w:r>
            </w:ins>
          </w:p>
          <w:p w14:paraId="498637B8" w14:textId="77777777" w:rsidR="00C774DC" w:rsidRDefault="00C774DC" w:rsidP="00C774DC">
            <w:pPr>
              <w:pStyle w:val="ListParagraph"/>
              <w:numPr>
                <w:ilvl w:val="0"/>
                <w:numId w:val="37"/>
              </w:numPr>
              <w:spacing w:line="276" w:lineRule="auto"/>
              <w:ind w:left="720"/>
              <w:rPr>
                <w:ins w:id="1100" w:author="phuong vu" w:date="2018-11-22T13:51:00Z"/>
                <w:lang w:val="en-US"/>
              </w:rPr>
            </w:pPr>
            <w:ins w:id="1101" w:author="phuong vu" w:date="2018-11-22T13:51:00Z">
              <w:r>
                <w:rPr>
                  <w:lang w:val="en-US"/>
                </w:rPr>
                <w:t>Các đơn hàng cùng xử lí trên một máy sẽ được gán thứ tự xử lí.</w:t>
              </w:r>
            </w:ins>
          </w:p>
          <w:p w14:paraId="3D145A6C" w14:textId="77777777" w:rsidR="00C774DC" w:rsidRDefault="00C774DC" w:rsidP="00C774DC">
            <w:pPr>
              <w:spacing w:line="276" w:lineRule="auto"/>
              <w:rPr>
                <w:ins w:id="1102" w:author="phuong vu" w:date="2018-11-22T13:51:00Z"/>
                <w:lang w:val="en-US"/>
              </w:rPr>
            </w:pPr>
            <w:ins w:id="1103" w:author="phuong vu" w:date="2018-11-22T13:51:00Z">
              <w:r>
                <w:rPr>
                  <w:lang w:val="en-US"/>
                </w:rPr>
                <w:t xml:space="preserve">Bước 3: Lưu kết quả vào cơ sở dữ liệu. </w:t>
              </w:r>
            </w:ins>
          </w:p>
          <w:p w14:paraId="50DDAD23" w14:textId="77777777" w:rsidR="00C774DC" w:rsidRDefault="00C774DC" w:rsidP="00C774DC">
            <w:pPr>
              <w:spacing w:line="276" w:lineRule="auto"/>
              <w:rPr>
                <w:ins w:id="1104" w:author="phuong vu" w:date="2018-11-22T13:51:00Z"/>
                <w:lang w:val="en-US"/>
              </w:rPr>
            </w:pPr>
            <w:ins w:id="1105" w:author="phuong vu" w:date="2018-11-22T13:51:00Z">
              <w:r>
                <w:rPr>
                  <w:lang w:val="en-US"/>
                </w:rPr>
                <w:t>Các trường hợp khác:</w:t>
              </w:r>
            </w:ins>
          </w:p>
          <w:p w14:paraId="6347F1A1" w14:textId="77777777" w:rsidR="00C774DC" w:rsidRDefault="00C774DC" w:rsidP="00C774DC">
            <w:pPr>
              <w:spacing w:line="276" w:lineRule="auto"/>
              <w:ind w:left="720"/>
              <w:rPr>
                <w:ins w:id="1106" w:author="phuong vu" w:date="2018-11-22T13:51:00Z"/>
                <w:lang w:val="en-US"/>
              </w:rPr>
            </w:pPr>
            <w:ins w:id="1107" w:author="phuong vu" w:date="2018-11-22T13:51:00Z">
              <w:r>
                <w:rPr>
                  <w:lang w:val="en-US"/>
                </w:rPr>
                <w:t>- Nếu đối tượng sử dụng muốn thay đổi máy xử lí đơn hàng thì nhấn vào “</w:t>
              </w:r>
              <w:r>
                <w:rPr>
                  <w:i/>
                  <w:lang w:val="en-US"/>
                </w:rPr>
                <w:t>phân công lại</w:t>
              </w:r>
              <w:r>
                <w:rPr>
                  <w:lang w:val="en-US"/>
                </w:rPr>
                <w:t>” tại danh sách đơn hàng đang chờ xử lí.</w:t>
              </w:r>
            </w:ins>
          </w:p>
          <w:p w14:paraId="5A0D8621" w14:textId="77777777" w:rsidR="00C774DC" w:rsidRPr="00DF1465" w:rsidRDefault="00C774DC" w:rsidP="00C774DC">
            <w:pPr>
              <w:spacing w:line="276" w:lineRule="auto"/>
              <w:ind w:left="720"/>
              <w:rPr>
                <w:ins w:id="1108" w:author="phuong vu" w:date="2018-11-22T13:51:00Z"/>
                <w:lang w:val="en-US"/>
              </w:rPr>
            </w:pPr>
            <w:ins w:id="1109" w:author="phuong vu" w:date="2018-11-22T13:51:00Z">
              <w:r>
                <w:rPr>
                  <w:lang w:val="en-US"/>
                </w:rPr>
                <w:t>- Khi một máy giặt thay đổi trạng thái tất cả đơn hàng của máy đó sẽ gỡ khỏi hàng đợi xử lí. Các đơn hàng đang chờ xử lí của các máy khác cũng gỡ khỏi hàng đợi (không bao gồm các đơn hàng đang xử lí).</w:t>
              </w:r>
            </w:ins>
          </w:p>
        </w:tc>
      </w:tr>
      <w:tr w:rsidR="00C774DC" w14:paraId="21452060" w14:textId="77777777" w:rsidTr="00C774DC">
        <w:trPr>
          <w:ins w:id="1110" w:author="phuong vu" w:date="2018-11-22T13:51:00Z"/>
        </w:trPr>
        <w:tc>
          <w:tcPr>
            <w:tcW w:w="2425" w:type="dxa"/>
          </w:tcPr>
          <w:p w14:paraId="3EA23394" w14:textId="77777777" w:rsidR="00C774DC" w:rsidRPr="00B808BD" w:rsidRDefault="00C774DC" w:rsidP="00C774DC">
            <w:pPr>
              <w:spacing w:line="276" w:lineRule="auto"/>
              <w:rPr>
                <w:ins w:id="1111" w:author="phuong vu" w:date="2018-11-22T13:51:00Z"/>
                <w:b/>
              </w:rPr>
            </w:pPr>
            <w:ins w:id="1112" w:author="phuong vu" w:date="2018-11-22T13:51:00Z">
              <w:r w:rsidRPr="00B808BD">
                <w:rPr>
                  <w:b/>
                </w:rPr>
                <w:lastRenderedPageBreak/>
                <w:t>Kết quả</w:t>
              </w:r>
            </w:ins>
          </w:p>
        </w:tc>
        <w:tc>
          <w:tcPr>
            <w:tcW w:w="6686" w:type="dxa"/>
          </w:tcPr>
          <w:p w14:paraId="6FA17CFE" w14:textId="77777777" w:rsidR="00C774DC" w:rsidRPr="002947C2" w:rsidRDefault="00C774DC" w:rsidP="00C774DC">
            <w:pPr>
              <w:spacing w:line="276" w:lineRule="auto"/>
              <w:rPr>
                <w:ins w:id="1113" w:author="phuong vu" w:date="2018-11-22T13:51:00Z"/>
                <w:lang w:val="en-US"/>
              </w:rPr>
            </w:pPr>
            <w:ins w:id="1114" w:author="phuong vu" w:date="2018-11-22T13:51:00Z">
              <w:r>
                <w:rPr>
                  <w:lang w:val="en-US"/>
                </w:rPr>
                <w:t>Hiển thị được bảng phân công bao gồm các thông tin: mã máy giặt + số thứ tự xử lí, tên khách hàng + mã số đơn hàng, mã biên nhận, trạng thái đơn hàng.</w:t>
              </w:r>
            </w:ins>
          </w:p>
        </w:tc>
      </w:tr>
      <w:tr w:rsidR="00C774DC" w14:paraId="451ACE91" w14:textId="77777777" w:rsidTr="00C774DC">
        <w:trPr>
          <w:ins w:id="1115" w:author="phuong vu" w:date="2018-11-22T13:51:00Z"/>
        </w:trPr>
        <w:tc>
          <w:tcPr>
            <w:tcW w:w="2425" w:type="dxa"/>
          </w:tcPr>
          <w:p w14:paraId="73F7BF57" w14:textId="77777777" w:rsidR="00C774DC" w:rsidRPr="00B808BD" w:rsidRDefault="00C774DC" w:rsidP="00C774DC">
            <w:pPr>
              <w:spacing w:line="276" w:lineRule="auto"/>
              <w:rPr>
                <w:ins w:id="1116" w:author="phuong vu" w:date="2018-11-22T13:51:00Z"/>
                <w:b/>
              </w:rPr>
            </w:pPr>
            <w:ins w:id="1117" w:author="phuong vu" w:date="2018-11-22T13:51:00Z">
              <w:r w:rsidRPr="00B808BD">
                <w:rPr>
                  <w:b/>
                </w:rPr>
                <w:t>Ghi chú</w:t>
              </w:r>
            </w:ins>
          </w:p>
        </w:tc>
        <w:tc>
          <w:tcPr>
            <w:tcW w:w="6686" w:type="dxa"/>
          </w:tcPr>
          <w:p w14:paraId="02745CDA" w14:textId="77777777" w:rsidR="00C774DC" w:rsidRPr="00E4365A" w:rsidRDefault="00C774DC" w:rsidP="00C774DC">
            <w:pPr>
              <w:keepNext/>
              <w:spacing w:line="276" w:lineRule="auto"/>
              <w:rPr>
                <w:ins w:id="1118" w:author="phuong vu" w:date="2018-11-22T13:51:00Z"/>
                <w:lang w:val="en-US"/>
              </w:rPr>
            </w:pPr>
            <w:ins w:id="1119" w:author="phuong vu" w:date="2018-11-22T13:51:00Z">
              <w:r>
                <w:rPr>
                  <w:lang w:val="en-US"/>
                </w:rPr>
                <w:t>Một đơn hàng có thể có một hoặc nhiều túi giặt khác nhau dựa trên phân loại.</w:t>
              </w:r>
            </w:ins>
          </w:p>
        </w:tc>
      </w:tr>
    </w:tbl>
    <w:p w14:paraId="3073736F" w14:textId="77777777" w:rsidR="00C774DC" w:rsidRDefault="00C774DC" w:rsidP="00C774DC">
      <w:pPr>
        <w:rPr>
          <w:ins w:id="1120" w:author="phuong vu" w:date="2018-11-22T13:51:00Z"/>
        </w:rPr>
      </w:pPr>
    </w:p>
    <w:p w14:paraId="5820433D" w14:textId="77777777" w:rsidR="00C774DC" w:rsidRDefault="00C774DC" w:rsidP="000D1228">
      <w:pPr>
        <w:pStyle w:val="Heading3"/>
        <w:rPr>
          <w:ins w:id="1121" w:author="phuong vu" w:date="2018-11-22T13:51:00Z"/>
        </w:rPr>
        <w:pPrChange w:id="1122" w:author="phuong vu" w:date="2018-11-22T14:56:00Z">
          <w:pPr>
            <w:pStyle w:val="Heading4"/>
          </w:pPr>
        </w:pPrChange>
      </w:pPr>
      <w:ins w:id="1123" w:author="phuong vu" w:date="2018-11-22T13:51:00Z">
        <w:r>
          <w:t>Tạ</w:t>
        </w:r>
        <w:bookmarkStart w:id="1124" w:name="_Toc530662490"/>
        <w:r>
          <w:t>o đơn hàng</w:t>
        </w:r>
        <w:bookmarkEnd w:id="1124"/>
      </w:ins>
    </w:p>
    <w:tbl>
      <w:tblPr>
        <w:tblStyle w:val="TableGrid"/>
        <w:tblW w:w="0" w:type="auto"/>
        <w:tblLook w:val="04A0" w:firstRow="1" w:lastRow="0" w:firstColumn="1" w:lastColumn="0" w:noHBand="0" w:noVBand="1"/>
      </w:tblPr>
      <w:tblGrid>
        <w:gridCol w:w="2342"/>
        <w:gridCol w:w="6435"/>
      </w:tblGrid>
      <w:tr w:rsidR="00C774DC" w14:paraId="1A31ABA0" w14:textId="77777777" w:rsidTr="00C774DC">
        <w:trPr>
          <w:ins w:id="1125" w:author="phuong vu" w:date="2018-11-22T13:51:00Z"/>
        </w:trPr>
        <w:tc>
          <w:tcPr>
            <w:tcW w:w="2425" w:type="dxa"/>
          </w:tcPr>
          <w:p w14:paraId="68C053CC" w14:textId="77777777" w:rsidR="00C774DC" w:rsidRPr="00B808BD" w:rsidRDefault="00C774DC" w:rsidP="00C774DC">
            <w:pPr>
              <w:spacing w:line="276" w:lineRule="auto"/>
              <w:rPr>
                <w:ins w:id="1126" w:author="phuong vu" w:date="2018-11-22T13:51:00Z"/>
                <w:b/>
              </w:rPr>
            </w:pPr>
            <w:ins w:id="1127" w:author="phuong vu" w:date="2018-11-22T13:51:00Z">
              <w:r w:rsidRPr="00B808BD">
                <w:rPr>
                  <w:b/>
                </w:rPr>
                <w:t>Mã yêu cầu</w:t>
              </w:r>
            </w:ins>
          </w:p>
        </w:tc>
        <w:tc>
          <w:tcPr>
            <w:tcW w:w="6686" w:type="dxa"/>
          </w:tcPr>
          <w:p w14:paraId="355BB4BE" w14:textId="77777777" w:rsidR="00C774DC" w:rsidRPr="002947C2" w:rsidRDefault="00C774DC" w:rsidP="00C774DC">
            <w:pPr>
              <w:spacing w:line="276" w:lineRule="auto"/>
              <w:rPr>
                <w:ins w:id="1128" w:author="phuong vu" w:date="2018-11-22T13:51:00Z"/>
                <w:lang w:val="en-US"/>
              </w:rPr>
            </w:pPr>
            <w:ins w:id="1129" w:author="phuong vu" w:date="2018-11-22T13:51:00Z">
              <w:r>
                <w:rPr>
                  <w:lang w:val="en-US"/>
                </w:rPr>
                <w:t>GU_04</w:t>
              </w:r>
            </w:ins>
          </w:p>
        </w:tc>
      </w:tr>
      <w:tr w:rsidR="00C774DC" w14:paraId="55727793" w14:textId="77777777" w:rsidTr="00C774DC">
        <w:trPr>
          <w:ins w:id="1130" w:author="phuong vu" w:date="2018-11-22T13:51:00Z"/>
        </w:trPr>
        <w:tc>
          <w:tcPr>
            <w:tcW w:w="2425" w:type="dxa"/>
          </w:tcPr>
          <w:p w14:paraId="7E91E15A" w14:textId="77777777" w:rsidR="00C774DC" w:rsidRPr="00B808BD" w:rsidRDefault="00C774DC" w:rsidP="00C774DC">
            <w:pPr>
              <w:spacing w:line="276" w:lineRule="auto"/>
              <w:rPr>
                <w:ins w:id="1131" w:author="phuong vu" w:date="2018-11-22T13:51:00Z"/>
                <w:b/>
              </w:rPr>
            </w:pPr>
            <w:ins w:id="1132" w:author="phuong vu" w:date="2018-11-22T13:51:00Z">
              <w:r w:rsidRPr="00B808BD">
                <w:rPr>
                  <w:b/>
                </w:rPr>
                <w:t>Tên chức năng</w:t>
              </w:r>
            </w:ins>
          </w:p>
        </w:tc>
        <w:tc>
          <w:tcPr>
            <w:tcW w:w="6686" w:type="dxa"/>
          </w:tcPr>
          <w:p w14:paraId="3D7F3DCB" w14:textId="77777777" w:rsidR="00C774DC" w:rsidRPr="00A06DD8" w:rsidRDefault="00C774DC" w:rsidP="00C774DC">
            <w:pPr>
              <w:spacing w:line="276" w:lineRule="auto"/>
              <w:rPr>
                <w:ins w:id="1133" w:author="phuong vu" w:date="2018-11-22T13:51:00Z"/>
                <w:lang w:val="en-US"/>
              </w:rPr>
            </w:pPr>
            <w:ins w:id="1134" w:author="phuong vu" w:date="2018-11-22T13:51:00Z">
              <w:r>
                <w:t>Tạo đơn hàng</w:t>
              </w:r>
            </w:ins>
          </w:p>
        </w:tc>
      </w:tr>
      <w:tr w:rsidR="00C774DC" w14:paraId="21362CDD" w14:textId="77777777" w:rsidTr="00C774DC">
        <w:trPr>
          <w:ins w:id="1135" w:author="phuong vu" w:date="2018-11-22T13:51:00Z"/>
        </w:trPr>
        <w:tc>
          <w:tcPr>
            <w:tcW w:w="2425" w:type="dxa"/>
          </w:tcPr>
          <w:p w14:paraId="236232A6" w14:textId="77777777" w:rsidR="00C774DC" w:rsidRPr="00B808BD" w:rsidRDefault="00C774DC" w:rsidP="00C774DC">
            <w:pPr>
              <w:spacing w:line="276" w:lineRule="auto"/>
              <w:rPr>
                <w:ins w:id="1136" w:author="phuong vu" w:date="2018-11-22T13:51:00Z"/>
                <w:b/>
              </w:rPr>
            </w:pPr>
            <w:ins w:id="1137" w:author="phuong vu" w:date="2018-11-22T13:51:00Z">
              <w:r w:rsidRPr="00B808BD">
                <w:rPr>
                  <w:b/>
                </w:rPr>
                <w:t>Đối tượng sử dụng</w:t>
              </w:r>
            </w:ins>
          </w:p>
        </w:tc>
        <w:tc>
          <w:tcPr>
            <w:tcW w:w="6686" w:type="dxa"/>
          </w:tcPr>
          <w:p w14:paraId="093DC188" w14:textId="77777777" w:rsidR="00C774DC" w:rsidRPr="002947C2" w:rsidRDefault="00C774DC" w:rsidP="00C774DC">
            <w:pPr>
              <w:spacing w:line="276" w:lineRule="auto"/>
              <w:rPr>
                <w:ins w:id="1138" w:author="phuong vu" w:date="2018-11-22T13:51:00Z"/>
                <w:lang w:val="en-US"/>
              </w:rPr>
            </w:pPr>
            <w:ins w:id="1139" w:author="phuong vu" w:date="2018-11-22T13:51:00Z">
              <w:r w:rsidRPr="009B0E96">
                <w:rPr>
                  <w:lang w:val="en-US"/>
                </w:rPr>
                <w:t>Nhân viên cửa hàng</w:t>
              </w:r>
              <w:r>
                <w:rPr>
                  <w:lang w:val="en-US"/>
                </w:rPr>
                <w:t xml:space="preserve"> (Nhân viên quản lí cửa hàng), khách hàng</w:t>
              </w:r>
            </w:ins>
          </w:p>
        </w:tc>
      </w:tr>
      <w:tr w:rsidR="00C774DC" w14:paraId="2B81C76E" w14:textId="77777777" w:rsidTr="00C774DC">
        <w:trPr>
          <w:ins w:id="1140" w:author="phuong vu" w:date="2018-11-22T13:51:00Z"/>
        </w:trPr>
        <w:tc>
          <w:tcPr>
            <w:tcW w:w="2425" w:type="dxa"/>
          </w:tcPr>
          <w:p w14:paraId="3663E570" w14:textId="77777777" w:rsidR="00C774DC" w:rsidRPr="00B808BD" w:rsidRDefault="00C774DC" w:rsidP="00C774DC">
            <w:pPr>
              <w:spacing w:line="276" w:lineRule="auto"/>
              <w:rPr>
                <w:ins w:id="1141" w:author="phuong vu" w:date="2018-11-22T13:51:00Z"/>
                <w:b/>
              </w:rPr>
            </w:pPr>
            <w:ins w:id="1142" w:author="phuong vu" w:date="2018-11-22T13:51:00Z">
              <w:r w:rsidRPr="00B808BD">
                <w:rPr>
                  <w:b/>
                </w:rPr>
                <w:t>Tiền điều kiện</w:t>
              </w:r>
            </w:ins>
          </w:p>
        </w:tc>
        <w:tc>
          <w:tcPr>
            <w:tcW w:w="6686" w:type="dxa"/>
          </w:tcPr>
          <w:p w14:paraId="3165DAA5" w14:textId="77777777" w:rsidR="00C774DC" w:rsidRPr="002947C2" w:rsidRDefault="00C774DC" w:rsidP="00C774DC">
            <w:pPr>
              <w:spacing w:line="276" w:lineRule="auto"/>
              <w:rPr>
                <w:ins w:id="1143" w:author="phuong vu" w:date="2018-11-22T13:51:00Z"/>
                <w:lang w:val="en-US"/>
              </w:rPr>
            </w:pPr>
            <w:ins w:id="1144"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76BD81A2" w14:textId="77777777" w:rsidTr="00C774DC">
        <w:trPr>
          <w:ins w:id="1145" w:author="phuong vu" w:date="2018-11-22T13:51:00Z"/>
        </w:trPr>
        <w:tc>
          <w:tcPr>
            <w:tcW w:w="2425" w:type="dxa"/>
          </w:tcPr>
          <w:p w14:paraId="2CCC987C" w14:textId="77777777" w:rsidR="00C774DC" w:rsidRPr="00B808BD" w:rsidRDefault="00C774DC" w:rsidP="00C774DC">
            <w:pPr>
              <w:spacing w:line="276" w:lineRule="auto"/>
              <w:rPr>
                <w:ins w:id="1146" w:author="phuong vu" w:date="2018-11-22T13:51:00Z"/>
                <w:b/>
              </w:rPr>
            </w:pPr>
            <w:ins w:id="1147" w:author="phuong vu" w:date="2018-11-22T13:51:00Z">
              <w:r w:rsidRPr="00B808BD">
                <w:rPr>
                  <w:b/>
                </w:rPr>
                <w:t>Cách xử lí</w:t>
              </w:r>
            </w:ins>
          </w:p>
        </w:tc>
        <w:tc>
          <w:tcPr>
            <w:tcW w:w="6686" w:type="dxa"/>
          </w:tcPr>
          <w:p w14:paraId="40029880" w14:textId="77777777" w:rsidR="00C774DC" w:rsidRDefault="00C774DC" w:rsidP="00C774DC">
            <w:pPr>
              <w:spacing w:line="276" w:lineRule="auto"/>
              <w:rPr>
                <w:ins w:id="1148" w:author="phuong vu" w:date="2018-11-22T13:51:00Z"/>
                <w:lang w:val="en-US"/>
              </w:rPr>
            </w:pPr>
            <w:ins w:id="1149" w:author="phuong vu" w:date="2018-11-22T13:51:00Z">
              <w:r>
                <w:rPr>
                  <w:lang w:val="en-US"/>
                </w:rPr>
                <w:t>Đối với đặt đơn hàng từ trang quản lí (Nhân viên quản lí cửa hàng):</w:t>
              </w:r>
            </w:ins>
          </w:p>
          <w:p w14:paraId="3EA13CF8" w14:textId="77777777" w:rsidR="00C774DC" w:rsidRDefault="00C774DC" w:rsidP="00C774DC">
            <w:pPr>
              <w:spacing w:line="276" w:lineRule="auto"/>
              <w:ind w:left="498"/>
              <w:rPr>
                <w:ins w:id="1150" w:author="phuong vu" w:date="2018-11-22T13:51:00Z"/>
                <w:lang w:val="en-US"/>
              </w:rPr>
            </w:pPr>
            <w:ins w:id="1151" w:author="phuong vu" w:date="2018-11-22T13:51:00Z">
              <w:r>
                <w:rPr>
                  <w:lang w:val="en-US"/>
                </w:rPr>
                <w:t xml:space="preserve">Bước 1: Nhấn vào </w:t>
              </w:r>
              <w:r>
                <w:rPr>
                  <w:i/>
                  <w:lang w:val="en-US"/>
                </w:rPr>
                <w:t>“tạo đơn hàng”</w:t>
              </w:r>
              <w:r>
                <w:rPr>
                  <w:lang w:val="en-US"/>
                </w:rPr>
                <w:t xml:space="preserve"> ở thanh danh mục</w:t>
              </w:r>
            </w:ins>
          </w:p>
          <w:p w14:paraId="4AACC119" w14:textId="77777777" w:rsidR="00C774DC" w:rsidRDefault="00C774DC" w:rsidP="00C774DC">
            <w:pPr>
              <w:spacing w:line="276" w:lineRule="auto"/>
              <w:ind w:left="499"/>
              <w:rPr>
                <w:ins w:id="1152" w:author="phuong vu" w:date="2018-11-22T13:51:00Z"/>
                <w:lang w:val="en-US"/>
              </w:rPr>
            </w:pPr>
            <w:ins w:id="1153" w:author="phuong vu" w:date="2018-11-22T13:51:00Z">
              <w:r>
                <w:rPr>
                  <w:lang w:val="en-US"/>
                </w:rPr>
                <w:t xml:space="preserve">bên trái màn hình. </w:t>
              </w:r>
            </w:ins>
          </w:p>
          <w:p w14:paraId="6078AF1A" w14:textId="77777777" w:rsidR="00C774DC" w:rsidRDefault="00C774DC" w:rsidP="00C774DC">
            <w:pPr>
              <w:spacing w:line="276" w:lineRule="auto"/>
              <w:ind w:left="499"/>
              <w:rPr>
                <w:ins w:id="1154" w:author="phuong vu" w:date="2018-11-22T13:51:00Z"/>
                <w:lang w:val="en-US"/>
              </w:rPr>
            </w:pPr>
            <w:ins w:id="1155" w:author="phuong vu" w:date="2018-11-22T13:51:00Z">
              <w:r>
                <w:rPr>
                  <w:lang w:val="en-US"/>
                </w:rPr>
                <w:t>Bước 2: Những thông tin được mặc định sẵn: Thông tin chi nhánh, danh sách loại dịch vụ theo chi nhánh.</w:t>
              </w:r>
            </w:ins>
          </w:p>
          <w:p w14:paraId="10E25C2E" w14:textId="77777777" w:rsidR="00C774DC" w:rsidRDefault="00C774DC" w:rsidP="00C774DC">
            <w:pPr>
              <w:spacing w:line="276" w:lineRule="auto"/>
              <w:ind w:left="499"/>
              <w:rPr>
                <w:ins w:id="1156" w:author="phuong vu" w:date="2018-11-22T13:51:00Z"/>
                <w:lang w:val="en-US"/>
              </w:rPr>
            </w:pPr>
            <w:ins w:id="1157" w:author="phuong vu" w:date="2018-11-22T13:51:00Z">
              <w:r>
                <w:rPr>
                  <w:lang w:val="en-US"/>
                </w:rPr>
                <w:lastRenderedPageBreak/>
                <w: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t>
              </w:r>
            </w:ins>
          </w:p>
          <w:p w14:paraId="56F6FB1F" w14:textId="77777777" w:rsidR="00C774DC" w:rsidRDefault="00C774DC" w:rsidP="00C774DC">
            <w:pPr>
              <w:spacing w:line="276" w:lineRule="auto"/>
              <w:ind w:left="499"/>
              <w:rPr>
                <w:ins w:id="1158" w:author="phuong vu" w:date="2018-11-22T13:51:00Z"/>
                <w:lang w:val="en-US"/>
              </w:rPr>
            </w:pPr>
            <w:ins w:id="1159" w:author="phuong vu" w:date="2018-11-22T13:51:00Z">
              <w:r>
                <w:rPr>
                  <w:lang w:val="en-US"/>
                </w:rPr>
                <w:t>Bước 4: Nhập thông tin từng quần áo bao gồm: loại dịch vụ, loại quần áo, đơn vị tính, số lượng, màu sắc, …. Ít nhất phải tồn tại một quần áo trong đơn hàng. Nếu rỗng báo lỗi.</w:t>
              </w:r>
            </w:ins>
          </w:p>
          <w:p w14:paraId="5C0CA6C2" w14:textId="77777777" w:rsidR="00C774DC" w:rsidRDefault="00C774DC" w:rsidP="00C774DC">
            <w:pPr>
              <w:spacing w:line="276" w:lineRule="auto"/>
              <w:ind w:left="499"/>
              <w:rPr>
                <w:ins w:id="1160" w:author="phuong vu" w:date="2018-11-22T13:51:00Z"/>
                <w:lang w:val="en-US"/>
              </w:rPr>
            </w:pPr>
            <w:ins w:id="1161" w:author="phuong vu" w:date="2018-11-22T13:51:00Z">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ins>
          </w:p>
          <w:p w14:paraId="6C6639CA" w14:textId="77777777" w:rsidR="00C774DC" w:rsidRPr="007C127C" w:rsidRDefault="00C774DC" w:rsidP="00C774DC">
            <w:pPr>
              <w:spacing w:line="276" w:lineRule="auto"/>
              <w:ind w:left="499"/>
              <w:rPr>
                <w:ins w:id="1162" w:author="phuong vu" w:date="2018-11-22T13:51:00Z"/>
              </w:rPr>
            </w:pPr>
            <w:ins w:id="1163" w:author="phuong vu" w:date="2018-11-22T13:51:00Z">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ins>
          </w:p>
          <w:p w14:paraId="28C3E801" w14:textId="77777777" w:rsidR="00C774DC" w:rsidRDefault="00C774DC" w:rsidP="00C774DC">
            <w:pPr>
              <w:spacing w:line="276" w:lineRule="auto"/>
              <w:rPr>
                <w:ins w:id="1164" w:author="phuong vu" w:date="2018-11-22T13:51:00Z"/>
                <w:lang w:val="en-US"/>
              </w:rPr>
            </w:pPr>
            <w:ins w:id="1165" w:author="phuong vu" w:date="2018-11-22T13:51:00Z">
              <w:r>
                <w:rPr>
                  <w:lang w:val="en-US"/>
                </w:rPr>
                <w:t>Đối với đặt đơn hàng tử ứng dụng điện thoại (khách hàng):</w:t>
              </w:r>
            </w:ins>
          </w:p>
          <w:p w14:paraId="7EA83E4F" w14:textId="77777777" w:rsidR="00C774DC" w:rsidRDefault="00C774DC" w:rsidP="00C774DC">
            <w:pPr>
              <w:spacing w:line="276" w:lineRule="auto"/>
              <w:ind w:left="516"/>
              <w:rPr>
                <w:ins w:id="1166" w:author="phuong vu" w:date="2018-11-22T13:51:00Z"/>
                <w:lang w:val="en-US"/>
              </w:rPr>
            </w:pPr>
            <w:ins w:id="1167" w:author="phuong vu" w:date="2018-11-22T13:51:00Z">
              <w:r>
                <w:rPr>
                  <w:lang w:val="en-US"/>
                </w:rPr>
                <w:t>Bước 1: Người dùng chọn loại dịch vụ mong muốn. Kế tiếp chọn đơn vị tính là cái hay kilogram.</w:t>
              </w:r>
            </w:ins>
          </w:p>
          <w:p w14:paraId="176B55A3" w14:textId="77777777" w:rsidR="00C774DC" w:rsidRDefault="00C774DC" w:rsidP="00C774DC">
            <w:pPr>
              <w:spacing w:line="276" w:lineRule="auto"/>
              <w:ind w:left="516"/>
              <w:rPr>
                <w:ins w:id="1168" w:author="phuong vu" w:date="2018-11-22T13:51:00Z"/>
                <w:lang w:val="en-US"/>
              </w:rPr>
            </w:pPr>
            <w:ins w:id="1169" w:author="phuong vu" w:date="2018-11-22T13:51:00Z">
              <w:r>
                <w:rPr>
                  <w:lang w:val="en-US"/>
                </w:rPr>
                <w:t>Bước 2: Người dùng chọn những quần áo dành cho loại dịch vụ này. Ở đây người dùng có thể dùng chức năng “</w:t>
              </w:r>
              <w:r>
                <w:rPr>
                  <w:i/>
                  <w:lang w:val="en-US"/>
                </w:rPr>
                <w:t>GU_06</w:t>
              </w:r>
              <w:r>
                <w:rPr>
                  <w:lang w:val="en-US"/>
                </w:rPr>
                <w:t>” để giúp thêm quần áo nhanh chóng. Khi người dùng chọn một quần áo, thông tin về số lượng là bắt buộc. Mọi thông tin đơn hàng được giữ tạm thời vào trong giỏ hàng.</w:t>
              </w:r>
            </w:ins>
          </w:p>
          <w:p w14:paraId="0BC1084A" w14:textId="77777777" w:rsidR="00C774DC" w:rsidRDefault="00C774DC" w:rsidP="00C774DC">
            <w:pPr>
              <w:spacing w:line="276" w:lineRule="auto"/>
              <w:ind w:left="516"/>
              <w:rPr>
                <w:ins w:id="1170" w:author="phuong vu" w:date="2018-11-22T13:51:00Z"/>
                <w:lang w:val="en-US"/>
              </w:rPr>
            </w:pPr>
            <w:ins w:id="1171" w:author="phuong vu" w:date="2018-11-22T13:51:00Z">
              <w:r>
                <w:rPr>
                  <w:lang w:val="en-US"/>
                </w:rPr>
                <w:t xml:space="preserve">Bước 3: Nếu người dùng có nhu cầu đặt thêm dịch vụ, quay lại trang chọn dịch vụ và thực lại tuần tự các bước 1, 2. </w:t>
              </w:r>
            </w:ins>
          </w:p>
          <w:p w14:paraId="0767A999" w14:textId="77777777" w:rsidR="00C774DC" w:rsidRDefault="00C774DC" w:rsidP="00C774DC">
            <w:pPr>
              <w:spacing w:line="276" w:lineRule="auto"/>
              <w:ind w:left="516"/>
              <w:rPr>
                <w:ins w:id="1172" w:author="phuong vu" w:date="2018-11-22T13:51:00Z"/>
                <w:lang w:val="en-US"/>
              </w:rPr>
            </w:pPr>
            <w:ins w:id="1173" w:author="phuong vu" w:date="2018-11-22T13:51:00Z">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ins>
          </w:p>
          <w:p w14:paraId="2EE1F43A" w14:textId="0E816FBD" w:rsidR="00C774DC" w:rsidRDefault="00C774DC" w:rsidP="00C774DC">
            <w:pPr>
              <w:spacing w:line="276" w:lineRule="auto"/>
              <w:ind w:left="516"/>
              <w:rPr>
                <w:ins w:id="1174" w:author="phuong vu" w:date="2018-11-22T13:51:00Z"/>
                <w:lang w:val="en-US"/>
              </w:rPr>
            </w:pPr>
            <w:ins w:id="1175" w:author="phuong vu" w:date="2018-11-22T13:51:00Z">
              <w:r>
                <w:rPr>
                  <w:lang w:val="en-US"/>
                </w:rPr>
                <w:t xml:space="preserve">Bước 5: Chuyển sang màn hình xác nhận đặt hàng, người dùng xem được thông tin đơn hàng của mình và phí phải trả cho đơn hàng này. Người dùng nhập ngày lấy và trả đồ cho khách, chọn khung giờ lấy và trả đồ. </w:t>
              </w:r>
            </w:ins>
          </w:p>
          <w:p w14:paraId="2D631DE7" w14:textId="77777777" w:rsidR="00C774DC" w:rsidRDefault="00C774DC" w:rsidP="00C774DC">
            <w:pPr>
              <w:spacing w:line="276" w:lineRule="auto"/>
              <w:ind w:left="516"/>
              <w:rPr>
                <w:ins w:id="1176" w:author="phuong vu" w:date="2018-11-22T13:51:00Z"/>
                <w:i/>
                <w:lang w:val="en-US"/>
              </w:rPr>
            </w:pPr>
            <w:ins w:id="1177" w:author="phuong vu" w:date="2018-11-22T13:51:00Z">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w:t>
              </w:r>
              <w:r>
                <w:rPr>
                  <w:lang w:val="en-US"/>
                </w:rPr>
                <w:lastRenderedPageBreak/>
                <w:t xml:space="preserve">với trạng thái </w:t>
              </w:r>
              <w:r>
                <w:rPr>
                  <w:i/>
                  <w:lang w:val="en-US"/>
                </w:rPr>
                <w:t>“đang chờ”.</w:t>
              </w:r>
              <w:r>
                <w:rPr>
                  <w:lang w:val="en-US"/>
                </w:rPr>
                <w:t xml:space="preserve"> Không lưu trạng thái là </w:t>
              </w:r>
              <w:r>
                <w:rPr>
                  <w:i/>
                  <w:lang w:val="en-US"/>
                </w:rPr>
                <w:t>“nháp”.</w:t>
              </w:r>
            </w:ins>
          </w:p>
          <w:p w14:paraId="4E7EEFAC" w14:textId="77777777" w:rsidR="00C774DC" w:rsidRPr="007C127C" w:rsidRDefault="00C774DC" w:rsidP="00C774DC">
            <w:pPr>
              <w:spacing w:line="276" w:lineRule="auto"/>
              <w:ind w:left="516"/>
              <w:rPr>
                <w:ins w:id="1178" w:author="phuong vu" w:date="2018-11-22T13:51:00Z"/>
                <w:lang w:val="en-US"/>
              </w:rPr>
            </w:pPr>
            <w:ins w:id="1179" w:author="phuong vu" w:date="2018-11-22T13:51:00Z">
              <w:r>
                <w:rPr>
                  <w:lang w:val="en-US"/>
                </w:rPr>
                <w:t>Bước 7: Người dùng sẽ được chuyển sang màn hình cảm ơn cùng với mã QR Code ứng với đơn hàng.</w:t>
              </w:r>
            </w:ins>
          </w:p>
        </w:tc>
      </w:tr>
      <w:tr w:rsidR="00C774DC" w14:paraId="11550AD3" w14:textId="77777777" w:rsidTr="00C774DC">
        <w:trPr>
          <w:ins w:id="1180" w:author="phuong vu" w:date="2018-11-22T13:51:00Z"/>
        </w:trPr>
        <w:tc>
          <w:tcPr>
            <w:tcW w:w="2425" w:type="dxa"/>
          </w:tcPr>
          <w:p w14:paraId="5F23101F" w14:textId="77777777" w:rsidR="00C774DC" w:rsidRPr="00B808BD" w:rsidRDefault="00C774DC" w:rsidP="00C774DC">
            <w:pPr>
              <w:spacing w:line="276" w:lineRule="auto"/>
              <w:rPr>
                <w:ins w:id="1181" w:author="phuong vu" w:date="2018-11-22T13:51:00Z"/>
                <w:b/>
              </w:rPr>
            </w:pPr>
            <w:ins w:id="1182" w:author="phuong vu" w:date="2018-11-22T13:51:00Z">
              <w:r w:rsidRPr="00B808BD">
                <w:rPr>
                  <w:b/>
                </w:rPr>
                <w:lastRenderedPageBreak/>
                <w:t>Kết quả</w:t>
              </w:r>
            </w:ins>
          </w:p>
        </w:tc>
        <w:tc>
          <w:tcPr>
            <w:tcW w:w="6686" w:type="dxa"/>
          </w:tcPr>
          <w:p w14:paraId="5F2E613B" w14:textId="77777777" w:rsidR="00C774DC" w:rsidRPr="007C127C" w:rsidRDefault="00C774DC" w:rsidP="00C774DC">
            <w:pPr>
              <w:spacing w:line="276" w:lineRule="auto"/>
              <w:rPr>
                <w:ins w:id="1183" w:author="phuong vu" w:date="2018-11-22T13:51:00Z"/>
                <w:i/>
                <w:lang w:val="en-US"/>
              </w:rPr>
            </w:pPr>
            <w:ins w:id="1184" w:author="phuong vu" w:date="2018-11-22T13:51:00Z">
              <w:r>
                <w:rPr>
                  <w:lang w:val="en-US"/>
                </w:rPr>
                <w:t xml:space="preserve">Lưu đơn hàng vào cơ sở dữ liệu với trạng thái </w:t>
              </w:r>
              <w:r>
                <w:rPr>
                  <w:i/>
                  <w:lang w:val="en-US"/>
                </w:rPr>
                <w:t>“đang chờ”.</w:t>
              </w:r>
            </w:ins>
          </w:p>
        </w:tc>
      </w:tr>
      <w:tr w:rsidR="00C774DC" w14:paraId="41BD872A" w14:textId="77777777" w:rsidTr="00C774DC">
        <w:trPr>
          <w:ins w:id="1185" w:author="phuong vu" w:date="2018-11-22T13:51:00Z"/>
        </w:trPr>
        <w:tc>
          <w:tcPr>
            <w:tcW w:w="2425" w:type="dxa"/>
          </w:tcPr>
          <w:p w14:paraId="068CF3D5" w14:textId="77777777" w:rsidR="00C774DC" w:rsidRPr="00B808BD" w:rsidRDefault="00C774DC" w:rsidP="00C774DC">
            <w:pPr>
              <w:spacing w:line="276" w:lineRule="auto"/>
              <w:rPr>
                <w:ins w:id="1186" w:author="phuong vu" w:date="2018-11-22T13:51:00Z"/>
                <w:b/>
              </w:rPr>
            </w:pPr>
            <w:ins w:id="1187" w:author="phuong vu" w:date="2018-11-22T13:51:00Z">
              <w:r w:rsidRPr="00B808BD">
                <w:rPr>
                  <w:b/>
                </w:rPr>
                <w:t>Ghi chú</w:t>
              </w:r>
            </w:ins>
          </w:p>
        </w:tc>
        <w:tc>
          <w:tcPr>
            <w:tcW w:w="6686" w:type="dxa"/>
          </w:tcPr>
          <w:p w14:paraId="6872E82D" w14:textId="77777777" w:rsidR="00C774DC" w:rsidRDefault="00C774DC" w:rsidP="00C774DC">
            <w:pPr>
              <w:keepNext/>
              <w:spacing w:line="276" w:lineRule="auto"/>
              <w:rPr>
                <w:ins w:id="1188" w:author="phuong vu" w:date="2018-11-22T13:51:00Z"/>
                <w:lang w:val="en-US"/>
              </w:rPr>
            </w:pPr>
            <w:ins w:id="1189" w:author="phuong vu" w:date="2018-11-22T13:51:00Z">
              <w:r>
                <w:rPr>
                  <w:lang w:val="en-US"/>
                </w:rPr>
                <w:t>Toàn bộ thông tin ở chức năng tạo đơn hàng là bắt buộc. Nếu không được nhập sẽ báo lỗi.</w:t>
              </w:r>
            </w:ins>
          </w:p>
          <w:p w14:paraId="1B41F039" w14:textId="77777777" w:rsidR="00C774DC" w:rsidRDefault="00C774DC" w:rsidP="00C774DC">
            <w:pPr>
              <w:keepNext/>
              <w:spacing w:line="276" w:lineRule="auto"/>
              <w:rPr>
                <w:ins w:id="1190" w:author="phuong vu" w:date="2018-11-22T13:51:00Z"/>
                <w:lang w:val="en-US"/>
              </w:rPr>
            </w:pPr>
            <w:ins w:id="1191" w:author="phuong vu" w:date="2018-11-22T13:51:00Z">
              <w:r>
                <w:rPr>
                  <w:lang w:val="en-US"/>
                </w:rPr>
                <w:t>Thông tin đơn hàng sẽ được lưu lại trong SharePreferences của ứng dụng khi chưa được người dùng đặt đơn hàng.</w:t>
              </w:r>
            </w:ins>
          </w:p>
          <w:p w14:paraId="4BA9876F" w14:textId="77777777" w:rsidR="00C774DC" w:rsidRPr="007C127C" w:rsidRDefault="00C774DC" w:rsidP="00C774DC">
            <w:pPr>
              <w:keepNext/>
              <w:spacing w:line="276" w:lineRule="auto"/>
              <w:rPr>
                <w:ins w:id="1192" w:author="phuong vu" w:date="2018-11-22T13:51:00Z"/>
                <w:lang w:val="en-US"/>
              </w:rPr>
            </w:pPr>
            <w:ins w:id="1193" w:author="phuong vu" w:date="2018-11-22T13:51:00Z">
              <w:r>
                <w:rPr>
                  <w:lang w:val="en-US"/>
                </w:rPr>
                <w:t>Mã QR Code được tạo ra bởi ID đơn hàng + ngày đặt đơn hàng + tên khách hàng.</w:t>
              </w:r>
            </w:ins>
          </w:p>
        </w:tc>
      </w:tr>
    </w:tbl>
    <w:p w14:paraId="1EF727EF" w14:textId="77777777" w:rsidR="00C774DC" w:rsidRDefault="00C774DC" w:rsidP="00C774DC">
      <w:pPr>
        <w:rPr>
          <w:ins w:id="1194" w:author="phuong vu" w:date="2018-11-22T13:51:00Z"/>
        </w:rPr>
      </w:pPr>
    </w:p>
    <w:p w14:paraId="0AC3AEDB" w14:textId="77777777" w:rsidR="00C774DC" w:rsidRDefault="00C774DC" w:rsidP="000D1228">
      <w:pPr>
        <w:pStyle w:val="Heading3"/>
        <w:rPr>
          <w:ins w:id="1195" w:author="phuong vu" w:date="2018-11-22T13:51:00Z"/>
        </w:rPr>
        <w:pPrChange w:id="1196" w:author="phuong vu" w:date="2018-11-22T14:56:00Z">
          <w:pPr>
            <w:pStyle w:val="Heading4"/>
          </w:pPr>
        </w:pPrChange>
      </w:pPr>
      <w:bookmarkStart w:id="1197" w:name="_Toc530662491"/>
      <w:ins w:id="1198" w:author="phuong vu" w:date="2018-11-22T13:51:00Z">
        <w:r>
          <w:t>Quản lí trạng thái máy giặt</w:t>
        </w:r>
        <w:bookmarkEnd w:id="1197"/>
      </w:ins>
    </w:p>
    <w:tbl>
      <w:tblPr>
        <w:tblStyle w:val="TableGrid"/>
        <w:tblW w:w="0" w:type="auto"/>
        <w:tblLook w:val="04A0" w:firstRow="1" w:lastRow="0" w:firstColumn="1" w:lastColumn="0" w:noHBand="0" w:noVBand="1"/>
      </w:tblPr>
      <w:tblGrid>
        <w:gridCol w:w="2353"/>
        <w:gridCol w:w="6424"/>
      </w:tblGrid>
      <w:tr w:rsidR="00C774DC" w14:paraId="71A0EEE2" w14:textId="77777777" w:rsidTr="00C774DC">
        <w:trPr>
          <w:ins w:id="1199" w:author="phuong vu" w:date="2018-11-22T13:51:00Z"/>
        </w:trPr>
        <w:tc>
          <w:tcPr>
            <w:tcW w:w="2425" w:type="dxa"/>
          </w:tcPr>
          <w:p w14:paraId="1017AF6C" w14:textId="77777777" w:rsidR="00C774DC" w:rsidRPr="00B808BD" w:rsidRDefault="00C774DC" w:rsidP="00C774DC">
            <w:pPr>
              <w:spacing w:line="276" w:lineRule="auto"/>
              <w:rPr>
                <w:ins w:id="1200" w:author="phuong vu" w:date="2018-11-22T13:51:00Z"/>
                <w:b/>
              </w:rPr>
            </w:pPr>
            <w:ins w:id="1201" w:author="phuong vu" w:date="2018-11-22T13:51:00Z">
              <w:r w:rsidRPr="00B808BD">
                <w:rPr>
                  <w:b/>
                </w:rPr>
                <w:t>Mã yêu cầu</w:t>
              </w:r>
            </w:ins>
          </w:p>
        </w:tc>
        <w:tc>
          <w:tcPr>
            <w:tcW w:w="6686" w:type="dxa"/>
          </w:tcPr>
          <w:p w14:paraId="77B18DFC" w14:textId="77777777" w:rsidR="00C774DC" w:rsidRPr="002947C2" w:rsidRDefault="00C774DC" w:rsidP="00C774DC">
            <w:pPr>
              <w:spacing w:line="276" w:lineRule="auto"/>
              <w:rPr>
                <w:ins w:id="1202" w:author="phuong vu" w:date="2018-11-22T13:51:00Z"/>
                <w:lang w:val="en-US"/>
              </w:rPr>
            </w:pPr>
            <w:ins w:id="1203" w:author="phuong vu" w:date="2018-11-22T13:51:00Z">
              <w:r>
                <w:rPr>
                  <w:lang w:val="en-US"/>
                </w:rPr>
                <w:t>GU_05</w:t>
              </w:r>
            </w:ins>
          </w:p>
        </w:tc>
      </w:tr>
      <w:tr w:rsidR="00C774DC" w14:paraId="2071E97E" w14:textId="77777777" w:rsidTr="00C774DC">
        <w:trPr>
          <w:ins w:id="1204" w:author="phuong vu" w:date="2018-11-22T13:51:00Z"/>
        </w:trPr>
        <w:tc>
          <w:tcPr>
            <w:tcW w:w="2425" w:type="dxa"/>
          </w:tcPr>
          <w:p w14:paraId="45F95B7F" w14:textId="77777777" w:rsidR="00C774DC" w:rsidRPr="00B808BD" w:rsidRDefault="00C774DC" w:rsidP="00C774DC">
            <w:pPr>
              <w:spacing w:line="276" w:lineRule="auto"/>
              <w:rPr>
                <w:ins w:id="1205" w:author="phuong vu" w:date="2018-11-22T13:51:00Z"/>
                <w:b/>
              </w:rPr>
            </w:pPr>
            <w:ins w:id="1206" w:author="phuong vu" w:date="2018-11-22T13:51:00Z">
              <w:r w:rsidRPr="00B808BD">
                <w:rPr>
                  <w:b/>
                </w:rPr>
                <w:t>Tên chức năng</w:t>
              </w:r>
            </w:ins>
          </w:p>
        </w:tc>
        <w:tc>
          <w:tcPr>
            <w:tcW w:w="6686" w:type="dxa"/>
          </w:tcPr>
          <w:p w14:paraId="0A37F9AC" w14:textId="77777777" w:rsidR="00C774DC" w:rsidRPr="00656E09" w:rsidRDefault="00C774DC" w:rsidP="00C774DC">
            <w:pPr>
              <w:spacing w:line="276" w:lineRule="auto"/>
              <w:rPr>
                <w:ins w:id="1207" w:author="phuong vu" w:date="2018-11-22T13:51:00Z"/>
                <w:lang w:val="en-US"/>
              </w:rPr>
            </w:pPr>
            <w:ins w:id="1208" w:author="phuong vu" w:date="2018-11-22T13:51:00Z">
              <w:r>
                <w:rPr>
                  <w:lang w:val="en-US"/>
                </w:rPr>
                <w:t>Quản lí trạng thái máy giặt</w:t>
              </w:r>
            </w:ins>
          </w:p>
        </w:tc>
      </w:tr>
      <w:tr w:rsidR="00C774DC" w14:paraId="0716379B" w14:textId="77777777" w:rsidTr="00C774DC">
        <w:trPr>
          <w:ins w:id="1209" w:author="phuong vu" w:date="2018-11-22T13:51:00Z"/>
        </w:trPr>
        <w:tc>
          <w:tcPr>
            <w:tcW w:w="2425" w:type="dxa"/>
          </w:tcPr>
          <w:p w14:paraId="4D174E7B" w14:textId="77777777" w:rsidR="00C774DC" w:rsidRPr="00B808BD" w:rsidRDefault="00C774DC" w:rsidP="00C774DC">
            <w:pPr>
              <w:spacing w:line="276" w:lineRule="auto"/>
              <w:rPr>
                <w:ins w:id="1210" w:author="phuong vu" w:date="2018-11-22T13:51:00Z"/>
                <w:b/>
              </w:rPr>
            </w:pPr>
            <w:ins w:id="1211" w:author="phuong vu" w:date="2018-11-22T13:51:00Z">
              <w:r w:rsidRPr="00B808BD">
                <w:rPr>
                  <w:b/>
                </w:rPr>
                <w:t>Đối tượng sử dụng</w:t>
              </w:r>
            </w:ins>
          </w:p>
        </w:tc>
        <w:tc>
          <w:tcPr>
            <w:tcW w:w="6686" w:type="dxa"/>
          </w:tcPr>
          <w:p w14:paraId="122A9802" w14:textId="77777777" w:rsidR="00C774DC" w:rsidRPr="002947C2" w:rsidRDefault="00C774DC" w:rsidP="00C774DC">
            <w:pPr>
              <w:spacing w:line="276" w:lineRule="auto"/>
              <w:rPr>
                <w:ins w:id="1212" w:author="phuong vu" w:date="2018-11-22T13:51:00Z"/>
                <w:lang w:val="en-US"/>
              </w:rPr>
            </w:pPr>
            <w:ins w:id="1213" w:author="phuong vu" w:date="2018-11-22T13:51:00Z">
              <w:r w:rsidRPr="009B0E96">
                <w:rPr>
                  <w:lang w:val="en-US"/>
                </w:rPr>
                <w:t>Nhân viên cửa hàng</w:t>
              </w:r>
              <w:r>
                <w:rPr>
                  <w:lang w:val="en-US"/>
                </w:rPr>
                <w:t xml:space="preserve"> (Nhân viên quản lí đơn hàng, nhân viên xử lí đơn hàng).</w:t>
              </w:r>
            </w:ins>
          </w:p>
        </w:tc>
      </w:tr>
      <w:tr w:rsidR="00C774DC" w14:paraId="7DFE7311" w14:textId="77777777" w:rsidTr="00C774DC">
        <w:trPr>
          <w:ins w:id="1214" w:author="phuong vu" w:date="2018-11-22T13:51:00Z"/>
        </w:trPr>
        <w:tc>
          <w:tcPr>
            <w:tcW w:w="2425" w:type="dxa"/>
          </w:tcPr>
          <w:p w14:paraId="7A5FF598" w14:textId="77777777" w:rsidR="00C774DC" w:rsidRPr="00B808BD" w:rsidRDefault="00C774DC" w:rsidP="00C774DC">
            <w:pPr>
              <w:spacing w:line="276" w:lineRule="auto"/>
              <w:rPr>
                <w:ins w:id="1215" w:author="phuong vu" w:date="2018-11-22T13:51:00Z"/>
                <w:b/>
              </w:rPr>
            </w:pPr>
            <w:ins w:id="1216" w:author="phuong vu" w:date="2018-11-22T13:51:00Z">
              <w:r w:rsidRPr="00B808BD">
                <w:rPr>
                  <w:b/>
                </w:rPr>
                <w:t>Tiền điều kiện</w:t>
              </w:r>
            </w:ins>
          </w:p>
        </w:tc>
        <w:tc>
          <w:tcPr>
            <w:tcW w:w="6686" w:type="dxa"/>
          </w:tcPr>
          <w:p w14:paraId="4E5DC293" w14:textId="77777777" w:rsidR="00C774DC" w:rsidRPr="002947C2" w:rsidRDefault="00C774DC" w:rsidP="00C774DC">
            <w:pPr>
              <w:spacing w:line="276" w:lineRule="auto"/>
              <w:rPr>
                <w:ins w:id="1217" w:author="phuong vu" w:date="2018-11-22T13:51:00Z"/>
                <w:lang w:val="en-US"/>
              </w:rPr>
            </w:pPr>
            <w:ins w:id="1218" w:author="phuong vu" w:date="2018-11-22T13:51:00Z">
              <w:r>
                <w:rPr>
                  <w:lang w:val="en-US"/>
                </w:rPr>
                <w:t>Truy cập được trang web quản lí đối với nhân viên cửa hàng và đăng nhập thành công.</w:t>
              </w:r>
            </w:ins>
          </w:p>
        </w:tc>
      </w:tr>
      <w:tr w:rsidR="00C774DC" w14:paraId="663E45A7" w14:textId="77777777" w:rsidTr="00C774DC">
        <w:trPr>
          <w:ins w:id="1219" w:author="phuong vu" w:date="2018-11-22T13:51:00Z"/>
        </w:trPr>
        <w:tc>
          <w:tcPr>
            <w:tcW w:w="2425" w:type="dxa"/>
          </w:tcPr>
          <w:p w14:paraId="25914212" w14:textId="77777777" w:rsidR="00C774DC" w:rsidRPr="00B808BD" w:rsidRDefault="00C774DC" w:rsidP="00C774DC">
            <w:pPr>
              <w:spacing w:line="276" w:lineRule="auto"/>
              <w:rPr>
                <w:ins w:id="1220" w:author="phuong vu" w:date="2018-11-22T13:51:00Z"/>
                <w:b/>
              </w:rPr>
            </w:pPr>
            <w:ins w:id="1221" w:author="phuong vu" w:date="2018-11-22T13:51:00Z">
              <w:r w:rsidRPr="00B808BD">
                <w:rPr>
                  <w:b/>
                </w:rPr>
                <w:t>Cách xử lí</w:t>
              </w:r>
            </w:ins>
          </w:p>
        </w:tc>
        <w:tc>
          <w:tcPr>
            <w:tcW w:w="6686" w:type="dxa"/>
          </w:tcPr>
          <w:p w14:paraId="50A07FC9" w14:textId="77777777" w:rsidR="00C774DC" w:rsidRDefault="00C774DC" w:rsidP="00C774DC">
            <w:pPr>
              <w:spacing w:line="276" w:lineRule="auto"/>
              <w:rPr>
                <w:ins w:id="1222" w:author="phuong vu" w:date="2018-11-22T13:51:00Z"/>
                <w:lang w:val="en-US"/>
              </w:rPr>
            </w:pPr>
            <w:ins w:id="1223" w:author="phuong vu" w:date="2018-11-22T13:51:00Z">
              <w:r>
                <w:rPr>
                  <w:lang w:val="en-US"/>
                </w:rPr>
                <w:t>Bước 1: Try cập vào trang quản lí trạng thái máy giặt.</w:t>
              </w:r>
            </w:ins>
          </w:p>
          <w:p w14:paraId="3853144B" w14:textId="77777777" w:rsidR="00C774DC" w:rsidRPr="007C127C" w:rsidRDefault="00C774DC" w:rsidP="00C774DC">
            <w:pPr>
              <w:spacing w:line="276" w:lineRule="auto"/>
              <w:rPr>
                <w:ins w:id="1224" w:author="phuong vu" w:date="2018-11-22T13:51:00Z"/>
                <w:lang w:val="en-US"/>
              </w:rPr>
            </w:pPr>
            <w:ins w:id="1225" w:author="phuong vu" w:date="2018-11-22T13:51:00Z">
              <w:r>
                <w:rPr>
                  <w:lang w:val="en-US"/>
                </w:rPr>
                <w:t>Bước 2: Thay đổi trạng thái máy giặt thông qua nút bật tắt.</w:t>
              </w:r>
            </w:ins>
          </w:p>
        </w:tc>
      </w:tr>
      <w:tr w:rsidR="00C774DC" w14:paraId="45F4C9FF" w14:textId="77777777" w:rsidTr="00C774DC">
        <w:trPr>
          <w:ins w:id="1226" w:author="phuong vu" w:date="2018-11-22T13:51:00Z"/>
        </w:trPr>
        <w:tc>
          <w:tcPr>
            <w:tcW w:w="2425" w:type="dxa"/>
          </w:tcPr>
          <w:p w14:paraId="7E0311A6" w14:textId="77777777" w:rsidR="00C774DC" w:rsidRPr="00B808BD" w:rsidRDefault="00C774DC" w:rsidP="00C774DC">
            <w:pPr>
              <w:spacing w:line="276" w:lineRule="auto"/>
              <w:rPr>
                <w:ins w:id="1227" w:author="phuong vu" w:date="2018-11-22T13:51:00Z"/>
                <w:b/>
              </w:rPr>
            </w:pPr>
            <w:ins w:id="1228" w:author="phuong vu" w:date="2018-11-22T13:51:00Z">
              <w:r w:rsidRPr="00B808BD">
                <w:rPr>
                  <w:b/>
                </w:rPr>
                <w:t>Kết quả</w:t>
              </w:r>
            </w:ins>
          </w:p>
        </w:tc>
        <w:tc>
          <w:tcPr>
            <w:tcW w:w="6686" w:type="dxa"/>
          </w:tcPr>
          <w:p w14:paraId="56C9026B" w14:textId="77777777" w:rsidR="00C774DC" w:rsidRDefault="00C774DC" w:rsidP="00C774DC">
            <w:pPr>
              <w:spacing w:line="276" w:lineRule="auto"/>
              <w:rPr>
                <w:ins w:id="1229" w:author="phuong vu" w:date="2018-11-22T13:51:00Z"/>
                <w:lang w:val="en-US"/>
              </w:rPr>
            </w:pPr>
            <w:ins w:id="1230" w:author="phuong vu" w:date="2018-11-22T13:51:00Z">
              <w:r>
                <w:rPr>
                  <w:lang w:val="en-US"/>
                </w:rPr>
                <w:t>Thay đổi trạng thái máy giặt từ “</w:t>
              </w:r>
              <w:r w:rsidRPr="00AE62E4">
                <w:rPr>
                  <w:i/>
                  <w:lang w:val="en-US"/>
                </w:rPr>
                <w:t>Đang hoạt động</w:t>
              </w:r>
              <w:r>
                <w:rPr>
                  <w:lang w:val="en-US"/>
                </w:rPr>
                <w:t>” thành “</w:t>
              </w:r>
              <w:r w:rsidRPr="00AE62E4">
                <w:rPr>
                  <w:i/>
                  <w:lang w:val="en-US"/>
                </w:rPr>
                <w:t>Ngưng hoạt động</w:t>
              </w:r>
              <w:r>
                <w:rPr>
                  <w:lang w:val="en-US"/>
                </w:rPr>
                <w:t xml:space="preserve">”. </w:t>
              </w:r>
            </w:ins>
          </w:p>
          <w:p w14:paraId="786E991C" w14:textId="77777777" w:rsidR="00C774DC" w:rsidRPr="007F2609" w:rsidRDefault="00C774DC" w:rsidP="00C774DC">
            <w:pPr>
              <w:spacing w:line="276" w:lineRule="auto"/>
              <w:rPr>
                <w:ins w:id="1231" w:author="phuong vu" w:date="2018-11-22T13:51:00Z"/>
                <w:lang w:val="en-US"/>
              </w:rPr>
            </w:pPr>
            <w:ins w:id="1232" w:author="phuong vu" w:date="2018-11-22T13:51:00Z">
              <w:r>
                <w:rPr>
                  <w:lang w:val="en-US"/>
                </w:rPr>
                <w:t>Phân công lại tất cả đơn hàng trong hệ thống.</w:t>
              </w:r>
            </w:ins>
          </w:p>
        </w:tc>
      </w:tr>
      <w:tr w:rsidR="00C774DC" w14:paraId="13D3EB5B" w14:textId="77777777" w:rsidTr="00C774DC">
        <w:trPr>
          <w:ins w:id="1233" w:author="phuong vu" w:date="2018-11-22T13:51:00Z"/>
        </w:trPr>
        <w:tc>
          <w:tcPr>
            <w:tcW w:w="2425" w:type="dxa"/>
          </w:tcPr>
          <w:p w14:paraId="5AF61B2B" w14:textId="77777777" w:rsidR="00C774DC" w:rsidRPr="00B808BD" w:rsidRDefault="00C774DC" w:rsidP="00C774DC">
            <w:pPr>
              <w:spacing w:line="276" w:lineRule="auto"/>
              <w:rPr>
                <w:ins w:id="1234" w:author="phuong vu" w:date="2018-11-22T13:51:00Z"/>
                <w:b/>
              </w:rPr>
            </w:pPr>
            <w:ins w:id="1235" w:author="phuong vu" w:date="2018-11-22T13:51:00Z">
              <w:r w:rsidRPr="00B808BD">
                <w:rPr>
                  <w:b/>
                </w:rPr>
                <w:t>Ghi chú</w:t>
              </w:r>
            </w:ins>
          </w:p>
        </w:tc>
        <w:tc>
          <w:tcPr>
            <w:tcW w:w="6686" w:type="dxa"/>
          </w:tcPr>
          <w:p w14:paraId="2E7D312A" w14:textId="77777777" w:rsidR="00C774DC" w:rsidRPr="007C127C" w:rsidRDefault="00C774DC" w:rsidP="00C774DC">
            <w:pPr>
              <w:keepNext/>
              <w:spacing w:line="276" w:lineRule="auto"/>
              <w:rPr>
                <w:ins w:id="1236" w:author="phuong vu" w:date="2018-11-22T13:51:00Z"/>
                <w:lang w:val="en-US"/>
              </w:rPr>
            </w:pPr>
          </w:p>
        </w:tc>
      </w:tr>
    </w:tbl>
    <w:p w14:paraId="43F8C665" w14:textId="77777777" w:rsidR="00C774DC" w:rsidRPr="007F2609" w:rsidRDefault="00C774DC" w:rsidP="00C774DC">
      <w:pPr>
        <w:rPr>
          <w:ins w:id="1237" w:author="phuong vu" w:date="2018-11-22T13:51:00Z"/>
          <w:lang w:val="en-US"/>
        </w:rPr>
      </w:pPr>
    </w:p>
    <w:p w14:paraId="39DFDD58" w14:textId="77777777" w:rsidR="00C774DC" w:rsidRDefault="00C774DC" w:rsidP="000D1228">
      <w:pPr>
        <w:pStyle w:val="Heading3"/>
        <w:rPr>
          <w:ins w:id="1238" w:author="phuong vu" w:date="2018-11-22T13:51:00Z"/>
        </w:rPr>
        <w:pPrChange w:id="1239" w:author="phuong vu" w:date="2018-11-22T14:56:00Z">
          <w:pPr>
            <w:pStyle w:val="Heading4"/>
          </w:pPr>
        </w:pPrChange>
      </w:pPr>
      <w:bookmarkStart w:id="1240" w:name="_Toc530662492"/>
      <w:ins w:id="1241" w:author="phuong vu" w:date="2018-11-22T13:51:00Z">
        <w:r>
          <w:t>Tìm kiếm và lọc quần áo theo loại có sẵn</w:t>
        </w:r>
        <w:bookmarkEnd w:id="1240"/>
      </w:ins>
    </w:p>
    <w:tbl>
      <w:tblPr>
        <w:tblStyle w:val="TableGrid"/>
        <w:tblW w:w="0" w:type="auto"/>
        <w:tblLook w:val="04A0" w:firstRow="1" w:lastRow="0" w:firstColumn="1" w:lastColumn="0" w:noHBand="0" w:noVBand="1"/>
      </w:tblPr>
      <w:tblGrid>
        <w:gridCol w:w="2354"/>
        <w:gridCol w:w="6423"/>
      </w:tblGrid>
      <w:tr w:rsidR="00C774DC" w14:paraId="5067EC92" w14:textId="77777777" w:rsidTr="00C774DC">
        <w:trPr>
          <w:ins w:id="1242" w:author="phuong vu" w:date="2018-11-22T13:51:00Z"/>
        </w:trPr>
        <w:tc>
          <w:tcPr>
            <w:tcW w:w="2425" w:type="dxa"/>
          </w:tcPr>
          <w:p w14:paraId="5C3B4BD7" w14:textId="77777777" w:rsidR="00C774DC" w:rsidRPr="00B808BD" w:rsidRDefault="00C774DC" w:rsidP="00C774DC">
            <w:pPr>
              <w:spacing w:line="276" w:lineRule="auto"/>
              <w:rPr>
                <w:ins w:id="1243" w:author="phuong vu" w:date="2018-11-22T13:51:00Z"/>
                <w:b/>
              </w:rPr>
            </w:pPr>
            <w:ins w:id="1244" w:author="phuong vu" w:date="2018-11-22T13:51:00Z">
              <w:r w:rsidRPr="00B808BD">
                <w:rPr>
                  <w:b/>
                </w:rPr>
                <w:t>Mã yêu cầu</w:t>
              </w:r>
            </w:ins>
          </w:p>
        </w:tc>
        <w:tc>
          <w:tcPr>
            <w:tcW w:w="6686" w:type="dxa"/>
          </w:tcPr>
          <w:p w14:paraId="69D94CE5" w14:textId="77777777" w:rsidR="00C774DC" w:rsidRPr="002947C2" w:rsidRDefault="00C774DC" w:rsidP="00C774DC">
            <w:pPr>
              <w:spacing w:line="276" w:lineRule="auto"/>
              <w:rPr>
                <w:ins w:id="1245" w:author="phuong vu" w:date="2018-11-22T13:51:00Z"/>
                <w:lang w:val="en-US"/>
              </w:rPr>
            </w:pPr>
            <w:ins w:id="1246" w:author="phuong vu" w:date="2018-11-22T13:51:00Z">
              <w:r>
                <w:rPr>
                  <w:lang w:val="en-US"/>
                </w:rPr>
                <w:t>GU_06</w:t>
              </w:r>
            </w:ins>
          </w:p>
        </w:tc>
      </w:tr>
      <w:tr w:rsidR="00C774DC" w14:paraId="5BA35457" w14:textId="77777777" w:rsidTr="00C774DC">
        <w:trPr>
          <w:ins w:id="1247" w:author="phuong vu" w:date="2018-11-22T13:51:00Z"/>
        </w:trPr>
        <w:tc>
          <w:tcPr>
            <w:tcW w:w="2425" w:type="dxa"/>
          </w:tcPr>
          <w:p w14:paraId="3DEB6EC9" w14:textId="77777777" w:rsidR="00C774DC" w:rsidRPr="00B808BD" w:rsidRDefault="00C774DC" w:rsidP="00C774DC">
            <w:pPr>
              <w:spacing w:line="276" w:lineRule="auto"/>
              <w:rPr>
                <w:ins w:id="1248" w:author="phuong vu" w:date="2018-11-22T13:51:00Z"/>
                <w:b/>
              </w:rPr>
            </w:pPr>
            <w:ins w:id="1249" w:author="phuong vu" w:date="2018-11-22T13:51:00Z">
              <w:r w:rsidRPr="00B808BD">
                <w:rPr>
                  <w:b/>
                </w:rPr>
                <w:t>Tên chức năng</w:t>
              </w:r>
            </w:ins>
          </w:p>
        </w:tc>
        <w:tc>
          <w:tcPr>
            <w:tcW w:w="6686" w:type="dxa"/>
          </w:tcPr>
          <w:p w14:paraId="0C05F561" w14:textId="77777777" w:rsidR="00C774DC" w:rsidRPr="00A06DD8" w:rsidRDefault="00C774DC" w:rsidP="00C774DC">
            <w:pPr>
              <w:spacing w:line="276" w:lineRule="auto"/>
              <w:rPr>
                <w:ins w:id="1250" w:author="phuong vu" w:date="2018-11-22T13:51:00Z"/>
                <w:lang w:val="en-US"/>
              </w:rPr>
            </w:pPr>
            <w:ins w:id="1251" w:author="phuong vu" w:date="2018-11-22T13:51:00Z">
              <w:r>
                <w:t>Tìm kiếm và lọc quần áo theo loại có sẵn</w:t>
              </w:r>
            </w:ins>
          </w:p>
        </w:tc>
      </w:tr>
      <w:tr w:rsidR="00C774DC" w14:paraId="7E700568" w14:textId="77777777" w:rsidTr="00C774DC">
        <w:trPr>
          <w:ins w:id="1252" w:author="phuong vu" w:date="2018-11-22T13:51:00Z"/>
        </w:trPr>
        <w:tc>
          <w:tcPr>
            <w:tcW w:w="2425" w:type="dxa"/>
          </w:tcPr>
          <w:p w14:paraId="23E78019" w14:textId="77777777" w:rsidR="00C774DC" w:rsidRPr="00B808BD" w:rsidRDefault="00C774DC" w:rsidP="00C774DC">
            <w:pPr>
              <w:spacing w:line="276" w:lineRule="auto"/>
              <w:rPr>
                <w:ins w:id="1253" w:author="phuong vu" w:date="2018-11-22T13:51:00Z"/>
                <w:b/>
              </w:rPr>
            </w:pPr>
            <w:ins w:id="1254" w:author="phuong vu" w:date="2018-11-22T13:51:00Z">
              <w:r w:rsidRPr="00B808BD">
                <w:rPr>
                  <w:b/>
                </w:rPr>
                <w:t>Đối tượng sử dụng</w:t>
              </w:r>
            </w:ins>
          </w:p>
        </w:tc>
        <w:tc>
          <w:tcPr>
            <w:tcW w:w="6686" w:type="dxa"/>
          </w:tcPr>
          <w:p w14:paraId="032A078B" w14:textId="77777777" w:rsidR="00C774DC" w:rsidRPr="002947C2" w:rsidRDefault="00C774DC" w:rsidP="00C774DC">
            <w:pPr>
              <w:spacing w:line="276" w:lineRule="auto"/>
              <w:rPr>
                <w:ins w:id="1255" w:author="phuong vu" w:date="2018-11-22T13:51:00Z"/>
                <w:lang w:val="en-US"/>
              </w:rPr>
            </w:pPr>
            <w:ins w:id="1256" w:author="phuong vu" w:date="2018-11-22T13:51:00Z">
              <w:r>
                <w:rPr>
                  <w:lang w:val="en-US"/>
                </w:rPr>
                <w:t>Khách hàng</w:t>
              </w:r>
            </w:ins>
          </w:p>
        </w:tc>
      </w:tr>
      <w:tr w:rsidR="00C774DC" w14:paraId="5AE8E60F" w14:textId="77777777" w:rsidTr="00C774DC">
        <w:trPr>
          <w:ins w:id="1257" w:author="phuong vu" w:date="2018-11-22T13:51:00Z"/>
        </w:trPr>
        <w:tc>
          <w:tcPr>
            <w:tcW w:w="2425" w:type="dxa"/>
          </w:tcPr>
          <w:p w14:paraId="2A8C638A" w14:textId="77777777" w:rsidR="00C774DC" w:rsidRPr="00B808BD" w:rsidRDefault="00C774DC" w:rsidP="00C774DC">
            <w:pPr>
              <w:spacing w:line="276" w:lineRule="auto"/>
              <w:rPr>
                <w:ins w:id="1258" w:author="phuong vu" w:date="2018-11-22T13:51:00Z"/>
                <w:b/>
              </w:rPr>
            </w:pPr>
            <w:ins w:id="1259" w:author="phuong vu" w:date="2018-11-22T13:51:00Z">
              <w:r w:rsidRPr="00B808BD">
                <w:rPr>
                  <w:b/>
                </w:rPr>
                <w:t>Tiền điều kiện</w:t>
              </w:r>
            </w:ins>
          </w:p>
        </w:tc>
        <w:tc>
          <w:tcPr>
            <w:tcW w:w="6686" w:type="dxa"/>
          </w:tcPr>
          <w:p w14:paraId="66D3802B" w14:textId="77777777" w:rsidR="00C774DC" w:rsidRPr="002947C2" w:rsidRDefault="00C774DC" w:rsidP="00C774DC">
            <w:pPr>
              <w:spacing w:line="276" w:lineRule="auto"/>
              <w:rPr>
                <w:ins w:id="1260" w:author="phuong vu" w:date="2018-11-22T13:51:00Z"/>
                <w:lang w:val="en-US"/>
              </w:rPr>
            </w:pPr>
            <w:ins w:id="1261" w:author="phuong vu" w:date="2018-11-22T13:51:00Z">
              <w:r>
                <w:rPr>
                  <w:lang w:val="en-US"/>
                </w:rPr>
                <w:t>Truy cập được ứng dụng điện thoại và đăng nhập thành công vào hệ thống. Đang ở bước chọn quần áo thêm vào giỏ.</w:t>
              </w:r>
            </w:ins>
          </w:p>
        </w:tc>
      </w:tr>
      <w:tr w:rsidR="00C774DC" w14:paraId="6D098C06" w14:textId="77777777" w:rsidTr="00C774DC">
        <w:trPr>
          <w:ins w:id="1262" w:author="phuong vu" w:date="2018-11-22T13:51:00Z"/>
        </w:trPr>
        <w:tc>
          <w:tcPr>
            <w:tcW w:w="2425" w:type="dxa"/>
          </w:tcPr>
          <w:p w14:paraId="33CEB1A1" w14:textId="77777777" w:rsidR="00C774DC" w:rsidRPr="00B808BD" w:rsidRDefault="00C774DC" w:rsidP="00C774DC">
            <w:pPr>
              <w:spacing w:line="276" w:lineRule="auto"/>
              <w:rPr>
                <w:ins w:id="1263" w:author="phuong vu" w:date="2018-11-22T13:51:00Z"/>
                <w:b/>
              </w:rPr>
            </w:pPr>
            <w:ins w:id="1264" w:author="phuong vu" w:date="2018-11-22T13:51:00Z">
              <w:r w:rsidRPr="00B808BD">
                <w:rPr>
                  <w:b/>
                </w:rPr>
                <w:t>Cách xử lí</w:t>
              </w:r>
            </w:ins>
          </w:p>
        </w:tc>
        <w:tc>
          <w:tcPr>
            <w:tcW w:w="6686" w:type="dxa"/>
          </w:tcPr>
          <w:p w14:paraId="1B8141B6" w14:textId="77777777" w:rsidR="00C774DC" w:rsidRDefault="00C774DC" w:rsidP="00C774DC">
            <w:pPr>
              <w:spacing w:line="276" w:lineRule="auto"/>
              <w:rPr>
                <w:ins w:id="1265" w:author="phuong vu" w:date="2018-11-22T13:51:00Z"/>
                <w:lang w:val="en-US"/>
              </w:rPr>
            </w:pPr>
            <w:ins w:id="1266" w:author="phuong vu" w:date="2018-11-22T13:51:00Z">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ins>
          </w:p>
          <w:p w14:paraId="48C29CE3" w14:textId="77777777" w:rsidR="00C774DC" w:rsidRPr="007C127C" w:rsidRDefault="00C774DC" w:rsidP="00C774DC">
            <w:pPr>
              <w:spacing w:line="276" w:lineRule="auto"/>
              <w:rPr>
                <w:ins w:id="1267" w:author="phuong vu" w:date="2018-11-22T13:51:00Z"/>
                <w:lang w:val="en-US"/>
              </w:rPr>
            </w:pPr>
            <w:ins w:id="1268" w:author="phuong vu" w:date="2018-11-22T13:51:00Z">
              <w:r>
                <w:rPr>
                  <w:lang w:val="en-US"/>
                </w:rPr>
                <w:lastRenderedPageBreak/>
                <w:t>Bước 2: Ứng dụng dựa trên thông tin người dùng chọn hoặc nhập vào để lọc các quần áo và hiển thị lại cho người dùng chọn.</w:t>
              </w:r>
            </w:ins>
          </w:p>
        </w:tc>
      </w:tr>
      <w:tr w:rsidR="00C774DC" w14:paraId="433D5DC1" w14:textId="77777777" w:rsidTr="00C774DC">
        <w:trPr>
          <w:ins w:id="1269" w:author="phuong vu" w:date="2018-11-22T13:51:00Z"/>
        </w:trPr>
        <w:tc>
          <w:tcPr>
            <w:tcW w:w="2425" w:type="dxa"/>
          </w:tcPr>
          <w:p w14:paraId="224DC109" w14:textId="77777777" w:rsidR="00C774DC" w:rsidRPr="00B808BD" w:rsidRDefault="00C774DC" w:rsidP="00C774DC">
            <w:pPr>
              <w:spacing w:line="276" w:lineRule="auto"/>
              <w:rPr>
                <w:ins w:id="1270" w:author="phuong vu" w:date="2018-11-22T13:51:00Z"/>
                <w:b/>
              </w:rPr>
            </w:pPr>
            <w:ins w:id="1271" w:author="phuong vu" w:date="2018-11-22T13:51:00Z">
              <w:r w:rsidRPr="00B808BD">
                <w:rPr>
                  <w:b/>
                </w:rPr>
                <w:lastRenderedPageBreak/>
                <w:t>Kết quả</w:t>
              </w:r>
            </w:ins>
          </w:p>
        </w:tc>
        <w:tc>
          <w:tcPr>
            <w:tcW w:w="6686" w:type="dxa"/>
          </w:tcPr>
          <w:p w14:paraId="1BF33DAE" w14:textId="77777777" w:rsidR="00C774DC" w:rsidRDefault="00C774DC" w:rsidP="00C774DC">
            <w:pPr>
              <w:spacing w:line="276" w:lineRule="auto"/>
              <w:rPr>
                <w:ins w:id="1272" w:author="phuong vu" w:date="2018-11-22T13:51:00Z"/>
                <w:lang w:val="en-US"/>
              </w:rPr>
            </w:pPr>
            <w:ins w:id="1273" w:author="phuong vu" w:date="2018-11-22T13:51:00Z">
              <w:r>
                <w:rPr>
                  <w:lang w:val="en-US"/>
                </w:rPr>
                <w:t>Nếu tồn tại có kết quả sẽ hiển thị theo dạng danh sách cho người dùng.</w:t>
              </w:r>
            </w:ins>
          </w:p>
          <w:p w14:paraId="5D91F3A8" w14:textId="77777777" w:rsidR="00C774DC" w:rsidRPr="007C127C" w:rsidRDefault="00C774DC" w:rsidP="00C774DC">
            <w:pPr>
              <w:spacing w:line="276" w:lineRule="auto"/>
              <w:rPr>
                <w:ins w:id="1274" w:author="phuong vu" w:date="2018-11-22T13:51:00Z"/>
                <w:lang w:val="en-US"/>
              </w:rPr>
            </w:pPr>
            <w:ins w:id="1275" w:author="phuong vu" w:date="2018-11-22T13:51:00Z">
              <w:r>
                <w:rPr>
                  <w:lang w:val="en-US"/>
                </w:rPr>
                <w:t>Nếu không có kết quả sẽ hiển thị rỗng.</w:t>
              </w:r>
            </w:ins>
          </w:p>
        </w:tc>
      </w:tr>
      <w:tr w:rsidR="00C774DC" w14:paraId="693563F1" w14:textId="77777777" w:rsidTr="00C774DC">
        <w:trPr>
          <w:ins w:id="1276" w:author="phuong vu" w:date="2018-11-22T13:51:00Z"/>
        </w:trPr>
        <w:tc>
          <w:tcPr>
            <w:tcW w:w="2425" w:type="dxa"/>
          </w:tcPr>
          <w:p w14:paraId="24429A45" w14:textId="77777777" w:rsidR="00C774DC" w:rsidRPr="00B808BD" w:rsidRDefault="00C774DC" w:rsidP="00C774DC">
            <w:pPr>
              <w:spacing w:line="276" w:lineRule="auto"/>
              <w:rPr>
                <w:ins w:id="1277" w:author="phuong vu" w:date="2018-11-22T13:51:00Z"/>
                <w:b/>
              </w:rPr>
            </w:pPr>
            <w:ins w:id="1278" w:author="phuong vu" w:date="2018-11-22T13:51:00Z">
              <w:r w:rsidRPr="00B808BD">
                <w:rPr>
                  <w:b/>
                </w:rPr>
                <w:t>Ghi chú</w:t>
              </w:r>
            </w:ins>
          </w:p>
        </w:tc>
        <w:tc>
          <w:tcPr>
            <w:tcW w:w="6686" w:type="dxa"/>
          </w:tcPr>
          <w:p w14:paraId="2A2504C9" w14:textId="77777777" w:rsidR="00C774DC" w:rsidRPr="007C127C" w:rsidRDefault="00C774DC" w:rsidP="00C774DC">
            <w:pPr>
              <w:keepNext/>
              <w:spacing w:line="276" w:lineRule="auto"/>
              <w:rPr>
                <w:ins w:id="1279" w:author="phuong vu" w:date="2018-11-22T13:51:00Z"/>
                <w:lang w:val="en-US"/>
              </w:rPr>
            </w:pPr>
            <w:ins w:id="1280" w:author="phuong vu" w:date="2018-11-22T13:51:00Z">
              <w:r>
                <w:rPr>
                  <w:lang w:val="en-US"/>
                </w:rPr>
                <w:t>Để tìm kiếm hay lọc, người dùng bắt buộc phải chọn hoặc nhập thông tin tìm kiếm.</w:t>
              </w:r>
            </w:ins>
          </w:p>
        </w:tc>
      </w:tr>
    </w:tbl>
    <w:p w14:paraId="4047F4FC" w14:textId="77777777" w:rsidR="00C774DC" w:rsidRPr="007C127C" w:rsidRDefault="00C774DC" w:rsidP="00C774DC">
      <w:pPr>
        <w:rPr>
          <w:ins w:id="1281" w:author="phuong vu" w:date="2018-11-22T13:51:00Z"/>
        </w:rPr>
      </w:pPr>
    </w:p>
    <w:p w14:paraId="238E389F" w14:textId="77777777" w:rsidR="00C774DC" w:rsidRDefault="00C774DC" w:rsidP="000D1228">
      <w:pPr>
        <w:pStyle w:val="Heading3"/>
        <w:rPr>
          <w:ins w:id="1282" w:author="phuong vu" w:date="2018-11-22T13:51:00Z"/>
        </w:rPr>
        <w:pPrChange w:id="1283" w:author="phuong vu" w:date="2018-11-22T14:56:00Z">
          <w:pPr>
            <w:pStyle w:val="Heading4"/>
          </w:pPr>
        </w:pPrChange>
      </w:pPr>
      <w:bookmarkStart w:id="1284" w:name="_Toc530662493"/>
      <w:ins w:id="1285" w:author="phuong vu" w:date="2018-11-22T13:51:00Z">
        <w:r>
          <w:t>Tìm kiếm đơn hàng</w:t>
        </w:r>
        <w:bookmarkEnd w:id="1284"/>
      </w:ins>
    </w:p>
    <w:tbl>
      <w:tblPr>
        <w:tblStyle w:val="TableGrid"/>
        <w:tblW w:w="0" w:type="auto"/>
        <w:tblLook w:val="04A0" w:firstRow="1" w:lastRow="0" w:firstColumn="1" w:lastColumn="0" w:noHBand="0" w:noVBand="1"/>
      </w:tblPr>
      <w:tblGrid>
        <w:gridCol w:w="2347"/>
        <w:gridCol w:w="6430"/>
      </w:tblGrid>
      <w:tr w:rsidR="00C774DC" w14:paraId="31C232D0" w14:textId="77777777" w:rsidTr="00C774DC">
        <w:trPr>
          <w:ins w:id="1286" w:author="phuong vu" w:date="2018-11-22T13:51:00Z"/>
        </w:trPr>
        <w:tc>
          <w:tcPr>
            <w:tcW w:w="2425" w:type="dxa"/>
          </w:tcPr>
          <w:p w14:paraId="221EF3C5" w14:textId="77777777" w:rsidR="00C774DC" w:rsidRPr="00B808BD" w:rsidRDefault="00C774DC" w:rsidP="00C774DC">
            <w:pPr>
              <w:spacing w:line="276" w:lineRule="auto"/>
              <w:rPr>
                <w:ins w:id="1287" w:author="phuong vu" w:date="2018-11-22T13:51:00Z"/>
                <w:b/>
              </w:rPr>
            </w:pPr>
            <w:ins w:id="1288" w:author="phuong vu" w:date="2018-11-22T13:51:00Z">
              <w:r w:rsidRPr="00B808BD">
                <w:rPr>
                  <w:b/>
                </w:rPr>
                <w:t>Mã yêu cầu</w:t>
              </w:r>
            </w:ins>
          </w:p>
        </w:tc>
        <w:tc>
          <w:tcPr>
            <w:tcW w:w="6686" w:type="dxa"/>
          </w:tcPr>
          <w:p w14:paraId="187A9566" w14:textId="77777777" w:rsidR="00C774DC" w:rsidRPr="002947C2" w:rsidRDefault="00C774DC" w:rsidP="00C774DC">
            <w:pPr>
              <w:spacing w:line="276" w:lineRule="auto"/>
              <w:rPr>
                <w:ins w:id="1289" w:author="phuong vu" w:date="2018-11-22T13:51:00Z"/>
                <w:lang w:val="en-US"/>
              </w:rPr>
            </w:pPr>
            <w:ins w:id="1290" w:author="phuong vu" w:date="2018-11-22T13:51:00Z">
              <w:r>
                <w:rPr>
                  <w:lang w:val="en-US"/>
                </w:rPr>
                <w:t>GU_07</w:t>
              </w:r>
            </w:ins>
          </w:p>
        </w:tc>
      </w:tr>
      <w:tr w:rsidR="00C774DC" w14:paraId="55CB08D8" w14:textId="77777777" w:rsidTr="00C774DC">
        <w:trPr>
          <w:ins w:id="1291" w:author="phuong vu" w:date="2018-11-22T13:51:00Z"/>
        </w:trPr>
        <w:tc>
          <w:tcPr>
            <w:tcW w:w="2425" w:type="dxa"/>
          </w:tcPr>
          <w:p w14:paraId="0224175B" w14:textId="77777777" w:rsidR="00C774DC" w:rsidRPr="00B808BD" w:rsidRDefault="00C774DC" w:rsidP="00C774DC">
            <w:pPr>
              <w:spacing w:line="276" w:lineRule="auto"/>
              <w:rPr>
                <w:ins w:id="1292" w:author="phuong vu" w:date="2018-11-22T13:51:00Z"/>
                <w:b/>
              </w:rPr>
            </w:pPr>
            <w:ins w:id="1293" w:author="phuong vu" w:date="2018-11-22T13:51:00Z">
              <w:r w:rsidRPr="00B808BD">
                <w:rPr>
                  <w:b/>
                </w:rPr>
                <w:t>Tên chức năng</w:t>
              </w:r>
            </w:ins>
          </w:p>
        </w:tc>
        <w:tc>
          <w:tcPr>
            <w:tcW w:w="6686" w:type="dxa"/>
          </w:tcPr>
          <w:p w14:paraId="3DA09D9B" w14:textId="77777777" w:rsidR="00C774DC" w:rsidRPr="00A06DD8" w:rsidRDefault="00C774DC" w:rsidP="00C774DC">
            <w:pPr>
              <w:spacing w:line="276" w:lineRule="auto"/>
              <w:rPr>
                <w:ins w:id="1294" w:author="phuong vu" w:date="2018-11-22T13:51:00Z"/>
                <w:lang w:val="en-US"/>
              </w:rPr>
            </w:pPr>
            <w:ins w:id="1295" w:author="phuong vu" w:date="2018-11-22T13:51:00Z">
              <w:r>
                <w:t>Tìm kiếm đơn hàng</w:t>
              </w:r>
            </w:ins>
          </w:p>
        </w:tc>
      </w:tr>
      <w:tr w:rsidR="00C774DC" w14:paraId="40E492D4" w14:textId="77777777" w:rsidTr="00C774DC">
        <w:trPr>
          <w:ins w:id="1296" w:author="phuong vu" w:date="2018-11-22T13:51:00Z"/>
        </w:trPr>
        <w:tc>
          <w:tcPr>
            <w:tcW w:w="2425" w:type="dxa"/>
          </w:tcPr>
          <w:p w14:paraId="691F2686" w14:textId="77777777" w:rsidR="00C774DC" w:rsidRPr="00B808BD" w:rsidRDefault="00C774DC" w:rsidP="00C774DC">
            <w:pPr>
              <w:spacing w:line="276" w:lineRule="auto"/>
              <w:rPr>
                <w:ins w:id="1297" w:author="phuong vu" w:date="2018-11-22T13:51:00Z"/>
                <w:b/>
              </w:rPr>
            </w:pPr>
            <w:ins w:id="1298" w:author="phuong vu" w:date="2018-11-22T13:51:00Z">
              <w:r w:rsidRPr="00B808BD">
                <w:rPr>
                  <w:b/>
                </w:rPr>
                <w:t>Đối tượng sử dụng</w:t>
              </w:r>
            </w:ins>
          </w:p>
        </w:tc>
        <w:tc>
          <w:tcPr>
            <w:tcW w:w="6686" w:type="dxa"/>
          </w:tcPr>
          <w:p w14:paraId="6B15DDA2" w14:textId="77777777" w:rsidR="00C774DC" w:rsidRPr="002947C2" w:rsidRDefault="00C774DC" w:rsidP="00C774DC">
            <w:pPr>
              <w:spacing w:line="276" w:lineRule="auto"/>
              <w:rPr>
                <w:ins w:id="1299" w:author="phuong vu" w:date="2018-11-22T13:51:00Z"/>
                <w:lang w:val="en-US"/>
              </w:rPr>
            </w:pPr>
            <w:ins w:id="1300" w:author="phuong vu" w:date="2018-11-22T13:51:00Z">
              <w:r w:rsidRPr="00730F28">
                <w:rPr>
                  <w:lang w:val="en-US"/>
                </w:rPr>
                <w:t>Nhân viên cửa hàng</w:t>
              </w:r>
            </w:ins>
          </w:p>
        </w:tc>
      </w:tr>
      <w:tr w:rsidR="00C774DC" w14:paraId="08C09361" w14:textId="77777777" w:rsidTr="00C774DC">
        <w:trPr>
          <w:ins w:id="1301" w:author="phuong vu" w:date="2018-11-22T13:51:00Z"/>
        </w:trPr>
        <w:tc>
          <w:tcPr>
            <w:tcW w:w="2425" w:type="dxa"/>
          </w:tcPr>
          <w:p w14:paraId="1BE195FA" w14:textId="77777777" w:rsidR="00C774DC" w:rsidRPr="00B808BD" w:rsidRDefault="00C774DC" w:rsidP="00C774DC">
            <w:pPr>
              <w:spacing w:line="276" w:lineRule="auto"/>
              <w:rPr>
                <w:ins w:id="1302" w:author="phuong vu" w:date="2018-11-22T13:51:00Z"/>
                <w:b/>
              </w:rPr>
            </w:pPr>
            <w:ins w:id="1303" w:author="phuong vu" w:date="2018-11-22T13:51:00Z">
              <w:r w:rsidRPr="00B808BD">
                <w:rPr>
                  <w:b/>
                </w:rPr>
                <w:t>Tiền điều kiện</w:t>
              </w:r>
            </w:ins>
          </w:p>
        </w:tc>
        <w:tc>
          <w:tcPr>
            <w:tcW w:w="6686" w:type="dxa"/>
          </w:tcPr>
          <w:p w14:paraId="38434BD2" w14:textId="77777777" w:rsidR="00C774DC" w:rsidRPr="002947C2" w:rsidRDefault="00C774DC" w:rsidP="00C774DC">
            <w:pPr>
              <w:spacing w:line="276" w:lineRule="auto"/>
              <w:rPr>
                <w:ins w:id="1304" w:author="phuong vu" w:date="2018-11-22T13:51:00Z"/>
                <w:lang w:val="en-US"/>
              </w:rPr>
            </w:pPr>
            <w:ins w:id="1305" w:author="phuong vu" w:date="2018-11-22T13:51:00Z">
              <w:r>
                <w:rPr>
                  <w:lang w:val="en-US"/>
                </w:rPr>
                <w:t>Truy cập được trang web quản lí và đăng nhập thành công vào hệ thống.</w:t>
              </w:r>
            </w:ins>
          </w:p>
        </w:tc>
      </w:tr>
      <w:tr w:rsidR="00C774DC" w14:paraId="63A063BF" w14:textId="77777777" w:rsidTr="00C774DC">
        <w:trPr>
          <w:ins w:id="1306" w:author="phuong vu" w:date="2018-11-22T13:51:00Z"/>
        </w:trPr>
        <w:tc>
          <w:tcPr>
            <w:tcW w:w="2425" w:type="dxa"/>
          </w:tcPr>
          <w:p w14:paraId="5EE2ACC7" w14:textId="77777777" w:rsidR="00C774DC" w:rsidRPr="00B808BD" w:rsidRDefault="00C774DC" w:rsidP="00C774DC">
            <w:pPr>
              <w:spacing w:line="276" w:lineRule="auto"/>
              <w:rPr>
                <w:ins w:id="1307" w:author="phuong vu" w:date="2018-11-22T13:51:00Z"/>
                <w:b/>
              </w:rPr>
            </w:pPr>
            <w:ins w:id="1308" w:author="phuong vu" w:date="2018-11-22T13:51:00Z">
              <w:r w:rsidRPr="00B808BD">
                <w:rPr>
                  <w:b/>
                </w:rPr>
                <w:t>Cách xử lí</w:t>
              </w:r>
            </w:ins>
          </w:p>
        </w:tc>
        <w:tc>
          <w:tcPr>
            <w:tcW w:w="6686" w:type="dxa"/>
          </w:tcPr>
          <w:p w14:paraId="390B4581" w14:textId="77777777" w:rsidR="00C774DC" w:rsidRDefault="00C774DC" w:rsidP="00C774DC">
            <w:pPr>
              <w:spacing w:line="276" w:lineRule="auto"/>
              <w:rPr>
                <w:ins w:id="1309" w:author="phuong vu" w:date="2018-11-22T13:51:00Z"/>
                <w:lang w:val="en-US"/>
              </w:rPr>
            </w:pPr>
            <w:ins w:id="1310" w:author="phuong vu" w:date="2018-11-22T13:51:00Z">
              <w:r>
                <w:rPr>
                  <w:lang w:val="en-US"/>
                </w:rPr>
                <w:t xml:space="preserve">Bước 1: Chọn một trong ba hình thức để tìm kiếm: Quét mã QR – Code, tên khách hàng hoặc mã đơn hàng. </w:t>
              </w:r>
            </w:ins>
          </w:p>
          <w:p w14:paraId="00763F55" w14:textId="77777777" w:rsidR="00C774DC" w:rsidRDefault="00C774DC" w:rsidP="00C774DC">
            <w:pPr>
              <w:spacing w:line="276" w:lineRule="auto"/>
              <w:rPr>
                <w:ins w:id="1311" w:author="phuong vu" w:date="2018-11-22T13:51:00Z"/>
                <w:lang w:val="en-US"/>
              </w:rPr>
            </w:pPr>
            <w:ins w:id="1312" w:author="phuong vu" w:date="2018-11-22T13:51:00Z">
              <w:r>
                <w:rPr>
                  <w:lang w:val="en-US"/>
                </w:rPr>
                <w:t>Bước 2: Nhập các thông tin yêu cầu.</w:t>
              </w:r>
            </w:ins>
          </w:p>
          <w:p w14:paraId="53684EB5" w14:textId="77777777" w:rsidR="00C774DC" w:rsidRPr="007C127C" w:rsidRDefault="00C774DC" w:rsidP="00C774DC">
            <w:pPr>
              <w:spacing w:line="276" w:lineRule="auto"/>
              <w:rPr>
                <w:ins w:id="1313" w:author="phuong vu" w:date="2018-11-22T13:51:00Z"/>
                <w:lang w:val="en-US"/>
              </w:rPr>
            </w:pPr>
            <w:ins w:id="1314" w:author="phuong vu" w:date="2018-11-22T13:51:00Z">
              <w:r>
                <w:rPr>
                  <w:lang w:val="en-US"/>
                </w:rPr>
                <w:t xml:space="preserve">Bước 3: Nhấn nút </w:t>
              </w:r>
              <w:r>
                <w:rPr>
                  <w:i/>
                  <w:lang w:val="en-US"/>
                </w:rPr>
                <w:t>“tìm kiếm”.</w:t>
              </w:r>
            </w:ins>
          </w:p>
        </w:tc>
      </w:tr>
      <w:tr w:rsidR="00C774DC" w14:paraId="118628D3" w14:textId="77777777" w:rsidTr="00C774DC">
        <w:trPr>
          <w:ins w:id="1315" w:author="phuong vu" w:date="2018-11-22T13:51:00Z"/>
        </w:trPr>
        <w:tc>
          <w:tcPr>
            <w:tcW w:w="2425" w:type="dxa"/>
          </w:tcPr>
          <w:p w14:paraId="1B1F9492" w14:textId="77777777" w:rsidR="00C774DC" w:rsidRPr="00B808BD" w:rsidRDefault="00C774DC" w:rsidP="00C774DC">
            <w:pPr>
              <w:spacing w:line="276" w:lineRule="auto"/>
              <w:rPr>
                <w:ins w:id="1316" w:author="phuong vu" w:date="2018-11-22T13:51:00Z"/>
                <w:b/>
              </w:rPr>
            </w:pPr>
            <w:ins w:id="1317" w:author="phuong vu" w:date="2018-11-22T13:51:00Z">
              <w:r w:rsidRPr="00B808BD">
                <w:rPr>
                  <w:b/>
                </w:rPr>
                <w:t>Kết quả</w:t>
              </w:r>
            </w:ins>
          </w:p>
        </w:tc>
        <w:tc>
          <w:tcPr>
            <w:tcW w:w="6686" w:type="dxa"/>
          </w:tcPr>
          <w:p w14:paraId="25935405" w14:textId="77777777" w:rsidR="00C774DC" w:rsidRDefault="00C774DC" w:rsidP="00C774DC">
            <w:pPr>
              <w:spacing w:line="276" w:lineRule="auto"/>
              <w:rPr>
                <w:ins w:id="1318" w:author="phuong vu" w:date="2018-11-22T13:51:00Z"/>
                <w:lang w:val="en-US"/>
              </w:rPr>
            </w:pPr>
            <w:ins w:id="1319" w:author="phuong vu" w:date="2018-11-22T13:51:00Z">
              <w:r>
                <w:rPr>
                  <w:lang w:val="en-US"/>
                </w:rPr>
                <w:t>Hiển thị kết quả mởi khung kế bên khung tìm kiếm.</w:t>
              </w:r>
            </w:ins>
          </w:p>
          <w:p w14:paraId="200B1963" w14:textId="77777777" w:rsidR="00C774DC" w:rsidRDefault="00C774DC" w:rsidP="00C774DC">
            <w:pPr>
              <w:spacing w:line="276" w:lineRule="auto"/>
              <w:rPr>
                <w:ins w:id="1320" w:author="phuong vu" w:date="2018-11-22T13:51:00Z"/>
                <w:lang w:val="en-US"/>
              </w:rPr>
            </w:pPr>
            <w:ins w:id="1321" w:author="phuong vu" w:date="2018-11-22T13:51:00Z">
              <w:r>
                <w:rPr>
                  <w:lang w:val="en-US"/>
                </w:rPr>
                <w:t>Kết quả tìm kiếm bao gồm:</w:t>
              </w:r>
            </w:ins>
          </w:p>
          <w:p w14:paraId="64D9AF13" w14:textId="77777777" w:rsidR="00C774DC" w:rsidRDefault="00C774DC" w:rsidP="00C774DC">
            <w:pPr>
              <w:pStyle w:val="ListParagraph"/>
              <w:numPr>
                <w:ilvl w:val="0"/>
                <w:numId w:val="31"/>
              </w:numPr>
              <w:spacing w:line="276" w:lineRule="auto"/>
              <w:rPr>
                <w:ins w:id="1322" w:author="phuong vu" w:date="2018-11-22T13:51:00Z"/>
                <w:lang w:val="en-US"/>
              </w:rPr>
            </w:pPr>
            <w:ins w:id="1323" w:author="phuong vu" w:date="2018-11-22T13:51:00Z">
              <w:r>
                <w:rPr>
                  <w:lang w:val="en-US"/>
                </w:rPr>
                <w:t>Tên khách hàng (liên kết với trang xem thông tin chi tiết đơn hàng).</w:t>
              </w:r>
            </w:ins>
          </w:p>
          <w:p w14:paraId="0E1E4A04" w14:textId="77777777" w:rsidR="00C774DC" w:rsidRDefault="00C774DC" w:rsidP="00C774DC">
            <w:pPr>
              <w:pStyle w:val="ListParagraph"/>
              <w:numPr>
                <w:ilvl w:val="0"/>
                <w:numId w:val="31"/>
              </w:numPr>
              <w:spacing w:line="276" w:lineRule="auto"/>
              <w:rPr>
                <w:ins w:id="1324" w:author="phuong vu" w:date="2018-11-22T13:51:00Z"/>
                <w:lang w:val="en-US"/>
              </w:rPr>
            </w:pPr>
            <w:ins w:id="1325" w:author="phuong vu" w:date="2018-11-22T13:51:00Z">
              <w:r>
                <w:rPr>
                  <w:lang w:val="en-US"/>
                </w:rPr>
                <w:t>Số điện thoại, email</w:t>
              </w:r>
            </w:ins>
          </w:p>
          <w:p w14:paraId="3B0A3453" w14:textId="77777777" w:rsidR="00C774DC" w:rsidRPr="007C127C" w:rsidRDefault="00C774DC" w:rsidP="00C774DC">
            <w:pPr>
              <w:pStyle w:val="ListParagraph"/>
              <w:numPr>
                <w:ilvl w:val="0"/>
                <w:numId w:val="31"/>
              </w:numPr>
              <w:spacing w:line="276" w:lineRule="auto"/>
              <w:rPr>
                <w:ins w:id="1326" w:author="phuong vu" w:date="2018-11-22T13:51:00Z"/>
                <w:lang w:val="en-US"/>
              </w:rPr>
            </w:pPr>
            <w:ins w:id="1327" w:author="phuong vu" w:date="2018-11-22T13:51:00Z">
              <w:r>
                <w:rPr>
                  <w:lang w:val="en-US"/>
                </w:rPr>
                <w:t>Trạng thái đơn hàng</w:t>
              </w:r>
            </w:ins>
          </w:p>
        </w:tc>
      </w:tr>
      <w:tr w:rsidR="00C774DC" w14:paraId="30C7009B" w14:textId="77777777" w:rsidTr="00C774DC">
        <w:trPr>
          <w:ins w:id="1328" w:author="phuong vu" w:date="2018-11-22T13:51:00Z"/>
        </w:trPr>
        <w:tc>
          <w:tcPr>
            <w:tcW w:w="2425" w:type="dxa"/>
          </w:tcPr>
          <w:p w14:paraId="62D8E3DE" w14:textId="77777777" w:rsidR="00C774DC" w:rsidRPr="00B808BD" w:rsidRDefault="00C774DC" w:rsidP="00C774DC">
            <w:pPr>
              <w:spacing w:line="276" w:lineRule="auto"/>
              <w:rPr>
                <w:ins w:id="1329" w:author="phuong vu" w:date="2018-11-22T13:51:00Z"/>
                <w:b/>
              </w:rPr>
            </w:pPr>
            <w:ins w:id="1330" w:author="phuong vu" w:date="2018-11-22T13:51:00Z">
              <w:r w:rsidRPr="00B808BD">
                <w:rPr>
                  <w:b/>
                </w:rPr>
                <w:t>Ghi chú</w:t>
              </w:r>
            </w:ins>
          </w:p>
        </w:tc>
        <w:tc>
          <w:tcPr>
            <w:tcW w:w="6686" w:type="dxa"/>
          </w:tcPr>
          <w:p w14:paraId="35AAA4D9" w14:textId="77777777" w:rsidR="00C774DC" w:rsidRDefault="00C774DC" w:rsidP="00C774DC">
            <w:pPr>
              <w:keepNext/>
              <w:spacing w:line="276" w:lineRule="auto"/>
              <w:rPr>
                <w:ins w:id="1331" w:author="phuong vu" w:date="2018-11-22T13:51:00Z"/>
                <w:lang w:val="en-US"/>
              </w:rPr>
            </w:pPr>
            <w:ins w:id="1332" w:author="phuong vu" w:date="2018-11-22T13:51:00Z">
              <w:r>
                <w:rPr>
                  <w:lang w:val="en-US"/>
                </w:rPr>
                <w:t>Nếu không có thông tin nào nhập, Khi người dùng nhấn tìm kiếm, kết quả sẽ hiển thị tất cả.</w:t>
              </w:r>
            </w:ins>
          </w:p>
          <w:p w14:paraId="6E82F391" w14:textId="77777777" w:rsidR="00C774DC" w:rsidRPr="007C127C" w:rsidRDefault="00C774DC" w:rsidP="00C774DC">
            <w:pPr>
              <w:keepNext/>
              <w:spacing w:line="276" w:lineRule="auto"/>
              <w:rPr>
                <w:ins w:id="1333" w:author="phuong vu" w:date="2018-11-22T13:51:00Z"/>
                <w:i/>
                <w:lang w:val="en-US"/>
              </w:rPr>
            </w:pPr>
            <w:ins w:id="1334" w:author="phuong vu" w:date="2018-11-22T13:51:00Z">
              <w:r>
                <w:rPr>
                  <w:lang w:val="en-US"/>
                </w:rPr>
                <w:t xml:space="preserve">Mặc định và nếu không có kết quả sẽ hiển thị </w:t>
              </w:r>
              <w:r>
                <w:rPr>
                  <w:i/>
                  <w:lang w:val="en-US"/>
                </w:rPr>
                <w:t>“không có kết quả nào”.</w:t>
              </w:r>
            </w:ins>
          </w:p>
        </w:tc>
      </w:tr>
    </w:tbl>
    <w:p w14:paraId="5D6F08C2" w14:textId="77777777" w:rsidR="00C774DC" w:rsidRPr="007C127C" w:rsidRDefault="00C774DC" w:rsidP="00C774DC">
      <w:pPr>
        <w:rPr>
          <w:ins w:id="1335" w:author="phuong vu" w:date="2018-11-22T13:51:00Z"/>
        </w:rPr>
      </w:pPr>
    </w:p>
    <w:p w14:paraId="07AFDB23" w14:textId="77777777" w:rsidR="00C774DC" w:rsidRDefault="00C774DC" w:rsidP="000D1228">
      <w:pPr>
        <w:pStyle w:val="Heading3"/>
        <w:rPr>
          <w:ins w:id="1336" w:author="phuong vu" w:date="2018-11-22T13:51:00Z"/>
        </w:rPr>
        <w:pPrChange w:id="1337" w:author="phuong vu" w:date="2018-11-22T14:56:00Z">
          <w:pPr>
            <w:pStyle w:val="Heading4"/>
          </w:pPr>
        </w:pPrChange>
      </w:pPr>
      <w:bookmarkStart w:id="1338" w:name="_Toc530662494"/>
      <w:ins w:id="1339" w:author="phuong vu" w:date="2018-11-22T13:51:00Z">
        <w:r>
          <w:t>Đăng nhập hệ thống</w:t>
        </w:r>
        <w:bookmarkEnd w:id="1338"/>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1340" w:author="phuong vu" w:date="2018-11-22T13:51:00Z"/>
        </w:trPr>
        <w:tc>
          <w:tcPr>
            <w:tcW w:w="2425" w:type="dxa"/>
          </w:tcPr>
          <w:p w14:paraId="00768D55" w14:textId="77777777" w:rsidR="00C774DC" w:rsidRPr="00B808BD" w:rsidRDefault="00C774DC" w:rsidP="00C774DC">
            <w:pPr>
              <w:spacing w:line="276" w:lineRule="auto"/>
              <w:rPr>
                <w:ins w:id="1341" w:author="phuong vu" w:date="2018-11-22T13:51:00Z"/>
                <w:b/>
              </w:rPr>
            </w:pPr>
            <w:ins w:id="1342" w:author="phuong vu" w:date="2018-11-22T13:51:00Z">
              <w:r w:rsidRPr="00B808BD">
                <w:rPr>
                  <w:b/>
                </w:rPr>
                <w:t>Mã yêu cầu</w:t>
              </w:r>
            </w:ins>
          </w:p>
        </w:tc>
        <w:tc>
          <w:tcPr>
            <w:tcW w:w="6686" w:type="dxa"/>
          </w:tcPr>
          <w:p w14:paraId="5F18B185" w14:textId="77777777" w:rsidR="00C774DC" w:rsidRPr="002947C2" w:rsidRDefault="00C774DC" w:rsidP="00C774DC">
            <w:pPr>
              <w:spacing w:line="276" w:lineRule="auto"/>
              <w:rPr>
                <w:ins w:id="1343" w:author="phuong vu" w:date="2018-11-22T13:51:00Z"/>
                <w:lang w:val="en-US"/>
              </w:rPr>
            </w:pPr>
            <w:ins w:id="1344" w:author="phuong vu" w:date="2018-11-22T13:51:00Z">
              <w:r>
                <w:rPr>
                  <w:lang w:val="en-US"/>
                </w:rPr>
                <w:t>GU_08</w:t>
              </w:r>
            </w:ins>
          </w:p>
        </w:tc>
      </w:tr>
      <w:tr w:rsidR="00C774DC" w14:paraId="4B0B2B7C" w14:textId="77777777" w:rsidTr="00C774DC">
        <w:trPr>
          <w:ins w:id="1345" w:author="phuong vu" w:date="2018-11-22T13:51:00Z"/>
        </w:trPr>
        <w:tc>
          <w:tcPr>
            <w:tcW w:w="2425" w:type="dxa"/>
          </w:tcPr>
          <w:p w14:paraId="4B19D5DE" w14:textId="77777777" w:rsidR="00C774DC" w:rsidRPr="00B808BD" w:rsidRDefault="00C774DC" w:rsidP="00C774DC">
            <w:pPr>
              <w:spacing w:line="276" w:lineRule="auto"/>
              <w:rPr>
                <w:ins w:id="1346" w:author="phuong vu" w:date="2018-11-22T13:51:00Z"/>
                <w:b/>
              </w:rPr>
            </w:pPr>
            <w:ins w:id="1347" w:author="phuong vu" w:date="2018-11-22T13:51:00Z">
              <w:r w:rsidRPr="00B808BD">
                <w:rPr>
                  <w:b/>
                </w:rPr>
                <w:t>Tên chức năng</w:t>
              </w:r>
            </w:ins>
          </w:p>
        </w:tc>
        <w:tc>
          <w:tcPr>
            <w:tcW w:w="6686" w:type="dxa"/>
          </w:tcPr>
          <w:p w14:paraId="392E94B1" w14:textId="77777777" w:rsidR="00C774DC" w:rsidRPr="00A06DD8" w:rsidRDefault="00C774DC" w:rsidP="00C774DC">
            <w:pPr>
              <w:spacing w:line="276" w:lineRule="auto"/>
              <w:rPr>
                <w:ins w:id="1348" w:author="phuong vu" w:date="2018-11-22T13:51:00Z"/>
                <w:lang w:val="en-US"/>
              </w:rPr>
            </w:pPr>
            <w:ins w:id="1349" w:author="phuong vu" w:date="2018-11-22T13:51:00Z">
              <w:r>
                <w:rPr>
                  <w:lang w:val="en-US"/>
                </w:rPr>
                <w:t>Đăng nhập hệ thống</w:t>
              </w:r>
            </w:ins>
          </w:p>
        </w:tc>
      </w:tr>
      <w:tr w:rsidR="00C774DC" w14:paraId="3E83C42D" w14:textId="77777777" w:rsidTr="00C774DC">
        <w:trPr>
          <w:ins w:id="1350" w:author="phuong vu" w:date="2018-11-22T13:51:00Z"/>
        </w:trPr>
        <w:tc>
          <w:tcPr>
            <w:tcW w:w="2425" w:type="dxa"/>
          </w:tcPr>
          <w:p w14:paraId="068FFE14" w14:textId="77777777" w:rsidR="00C774DC" w:rsidRPr="00B808BD" w:rsidRDefault="00C774DC" w:rsidP="00C774DC">
            <w:pPr>
              <w:spacing w:line="276" w:lineRule="auto"/>
              <w:rPr>
                <w:ins w:id="1351" w:author="phuong vu" w:date="2018-11-22T13:51:00Z"/>
                <w:b/>
              </w:rPr>
            </w:pPr>
            <w:ins w:id="1352" w:author="phuong vu" w:date="2018-11-22T13:51:00Z">
              <w:r w:rsidRPr="00B808BD">
                <w:rPr>
                  <w:b/>
                </w:rPr>
                <w:t>Đối tượng sử dụng</w:t>
              </w:r>
            </w:ins>
          </w:p>
        </w:tc>
        <w:tc>
          <w:tcPr>
            <w:tcW w:w="6686" w:type="dxa"/>
          </w:tcPr>
          <w:p w14:paraId="5D130A6C" w14:textId="77777777" w:rsidR="00C774DC" w:rsidRPr="002947C2" w:rsidRDefault="00C774DC" w:rsidP="00C774DC">
            <w:pPr>
              <w:spacing w:line="276" w:lineRule="auto"/>
              <w:rPr>
                <w:ins w:id="1353" w:author="phuong vu" w:date="2018-11-22T13:51:00Z"/>
                <w:lang w:val="en-US"/>
              </w:rPr>
            </w:pPr>
            <w:ins w:id="1354" w:author="phuong vu" w:date="2018-11-22T13:51:00Z">
              <w:r w:rsidRPr="00730F28">
                <w:rPr>
                  <w:lang w:val="en-US"/>
                </w:rPr>
                <w:t>Nhân viên cửa hàng</w:t>
              </w:r>
              <w:r>
                <w:rPr>
                  <w:lang w:val="en-US"/>
                </w:rPr>
                <w:t>, khách hàng</w:t>
              </w:r>
            </w:ins>
          </w:p>
        </w:tc>
      </w:tr>
      <w:tr w:rsidR="00C774DC" w14:paraId="21EC5EE6" w14:textId="77777777" w:rsidTr="00C774DC">
        <w:trPr>
          <w:ins w:id="1355" w:author="phuong vu" w:date="2018-11-22T13:51:00Z"/>
        </w:trPr>
        <w:tc>
          <w:tcPr>
            <w:tcW w:w="2425" w:type="dxa"/>
          </w:tcPr>
          <w:p w14:paraId="6009BE40" w14:textId="77777777" w:rsidR="00C774DC" w:rsidRPr="00B808BD" w:rsidRDefault="00C774DC" w:rsidP="00C774DC">
            <w:pPr>
              <w:spacing w:line="276" w:lineRule="auto"/>
              <w:rPr>
                <w:ins w:id="1356" w:author="phuong vu" w:date="2018-11-22T13:51:00Z"/>
                <w:b/>
              </w:rPr>
            </w:pPr>
            <w:ins w:id="1357" w:author="phuong vu" w:date="2018-11-22T13:51:00Z">
              <w:r w:rsidRPr="00B808BD">
                <w:rPr>
                  <w:b/>
                </w:rPr>
                <w:t>Tiền điều kiện</w:t>
              </w:r>
            </w:ins>
          </w:p>
        </w:tc>
        <w:tc>
          <w:tcPr>
            <w:tcW w:w="6686" w:type="dxa"/>
          </w:tcPr>
          <w:p w14:paraId="70D47729" w14:textId="77777777" w:rsidR="00C774DC" w:rsidRPr="002947C2" w:rsidRDefault="00C774DC" w:rsidP="00C774DC">
            <w:pPr>
              <w:spacing w:line="276" w:lineRule="auto"/>
              <w:rPr>
                <w:ins w:id="1358" w:author="phuong vu" w:date="2018-11-22T13:51:00Z"/>
                <w:lang w:val="en-US"/>
              </w:rPr>
            </w:pPr>
            <w:ins w:id="1359" w:author="phuong vu" w:date="2018-11-22T13:51:00Z">
              <w:r>
                <w:rPr>
                  <w:lang w:val="en-US"/>
                </w:rPr>
                <w:t>Truy cập được trang web quản lí đối với nhân viên cửa hàng và ứng dụng điện thoại đối với khách hàng.</w:t>
              </w:r>
            </w:ins>
          </w:p>
        </w:tc>
      </w:tr>
      <w:tr w:rsidR="00C774DC" w14:paraId="05FDF105" w14:textId="77777777" w:rsidTr="00C774DC">
        <w:trPr>
          <w:ins w:id="1360" w:author="phuong vu" w:date="2018-11-22T13:51:00Z"/>
        </w:trPr>
        <w:tc>
          <w:tcPr>
            <w:tcW w:w="2425" w:type="dxa"/>
          </w:tcPr>
          <w:p w14:paraId="040172E7" w14:textId="77777777" w:rsidR="00C774DC" w:rsidRPr="00B808BD" w:rsidRDefault="00C774DC" w:rsidP="00C774DC">
            <w:pPr>
              <w:spacing w:line="276" w:lineRule="auto"/>
              <w:rPr>
                <w:ins w:id="1361" w:author="phuong vu" w:date="2018-11-22T13:51:00Z"/>
                <w:b/>
              </w:rPr>
            </w:pPr>
            <w:ins w:id="1362" w:author="phuong vu" w:date="2018-11-22T13:51:00Z">
              <w:r w:rsidRPr="00B808BD">
                <w:rPr>
                  <w:b/>
                </w:rPr>
                <w:t>Cách xử lí</w:t>
              </w:r>
            </w:ins>
          </w:p>
        </w:tc>
        <w:tc>
          <w:tcPr>
            <w:tcW w:w="6686" w:type="dxa"/>
          </w:tcPr>
          <w:p w14:paraId="46A1B71F" w14:textId="77777777" w:rsidR="00C774DC" w:rsidRDefault="00C774DC" w:rsidP="00C774DC">
            <w:pPr>
              <w:spacing w:line="276" w:lineRule="auto"/>
              <w:rPr>
                <w:ins w:id="1363" w:author="phuong vu" w:date="2018-11-22T13:51:00Z"/>
                <w:lang w:val="en-US"/>
              </w:rPr>
            </w:pPr>
            <w:ins w:id="1364" w:author="phuong vu" w:date="2018-11-22T13:51:00Z">
              <w:r>
                <w:rPr>
                  <w:lang w:val="en-US"/>
                </w:rPr>
                <w:t>Bước 1: Người dùng cần nhập email và mật khẩu.</w:t>
              </w:r>
            </w:ins>
          </w:p>
          <w:p w14:paraId="44FB0ABC" w14:textId="77777777" w:rsidR="00C774DC" w:rsidRDefault="00C774DC" w:rsidP="00C774DC">
            <w:pPr>
              <w:spacing w:line="276" w:lineRule="auto"/>
              <w:rPr>
                <w:ins w:id="1365" w:author="phuong vu" w:date="2018-11-22T13:51:00Z"/>
                <w:i/>
                <w:lang w:val="en-US"/>
              </w:rPr>
            </w:pPr>
            <w:ins w:id="1366" w:author="phuong vu" w:date="2018-11-22T13:51:00Z">
              <w:r>
                <w:rPr>
                  <w:lang w:val="en-US"/>
                </w:rPr>
                <w:lastRenderedPageBreak/>
                <w:t xml:space="preserve">Bước 2: Nhấn nút </w:t>
              </w:r>
              <w:r>
                <w:rPr>
                  <w:i/>
                  <w:lang w:val="en-US"/>
                </w:rPr>
                <w:t>“Đăng nhập”.</w:t>
              </w:r>
            </w:ins>
          </w:p>
          <w:p w14:paraId="6DD7AC68" w14:textId="77777777" w:rsidR="00C774DC" w:rsidRPr="00A06DD8" w:rsidRDefault="00C774DC" w:rsidP="00C774DC">
            <w:pPr>
              <w:spacing w:line="276" w:lineRule="auto"/>
              <w:rPr>
                <w:ins w:id="1367" w:author="phuong vu" w:date="2018-11-22T13:51:00Z"/>
                <w:lang w:val="en-US"/>
              </w:rPr>
            </w:pPr>
            <w:ins w:id="1368" w:author="phuong vu" w:date="2018-11-22T13:51:00Z">
              <w:r>
                <w:rPr>
                  <w:lang w:val="en-US"/>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Ngược lại, thông báo lỗi.</w:t>
              </w:r>
            </w:ins>
          </w:p>
        </w:tc>
      </w:tr>
      <w:tr w:rsidR="00C774DC" w14:paraId="58010658" w14:textId="77777777" w:rsidTr="00C774DC">
        <w:trPr>
          <w:ins w:id="1369" w:author="phuong vu" w:date="2018-11-22T13:51:00Z"/>
        </w:trPr>
        <w:tc>
          <w:tcPr>
            <w:tcW w:w="2425" w:type="dxa"/>
          </w:tcPr>
          <w:p w14:paraId="7A13FB32" w14:textId="77777777" w:rsidR="00C774DC" w:rsidRPr="00B808BD" w:rsidRDefault="00C774DC" w:rsidP="00C774DC">
            <w:pPr>
              <w:spacing w:line="276" w:lineRule="auto"/>
              <w:rPr>
                <w:ins w:id="1370" w:author="phuong vu" w:date="2018-11-22T13:51:00Z"/>
                <w:b/>
              </w:rPr>
            </w:pPr>
            <w:ins w:id="1371" w:author="phuong vu" w:date="2018-11-22T13:51:00Z">
              <w:r w:rsidRPr="00B808BD">
                <w:rPr>
                  <w:b/>
                </w:rPr>
                <w:lastRenderedPageBreak/>
                <w:t>Kết quả</w:t>
              </w:r>
            </w:ins>
          </w:p>
        </w:tc>
        <w:tc>
          <w:tcPr>
            <w:tcW w:w="6686" w:type="dxa"/>
          </w:tcPr>
          <w:p w14:paraId="6B9897B6" w14:textId="77777777" w:rsidR="00C774DC" w:rsidRPr="002947C2" w:rsidRDefault="00C774DC" w:rsidP="00C774DC">
            <w:pPr>
              <w:spacing w:line="276" w:lineRule="auto"/>
              <w:rPr>
                <w:ins w:id="1372" w:author="phuong vu" w:date="2018-11-22T13:51:00Z"/>
                <w:lang w:val="en-US"/>
              </w:rPr>
            </w:pPr>
            <w:ins w:id="1373" w:author="phuong vu" w:date="2018-11-22T13:51:00Z">
              <w:r>
                <w:rPr>
                  <w:lang w:val="en-US"/>
                </w:rPr>
                <w:t>Người dùng sẽ chuyển vào trang chính đối với người dùng là nhân viên cửa hàng. Đối với người dùng khách hàng chuyển vào màn hình chính của ứng dụng điện thoại.</w:t>
              </w:r>
            </w:ins>
          </w:p>
        </w:tc>
      </w:tr>
      <w:tr w:rsidR="00C774DC" w14:paraId="2205F402" w14:textId="77777777" w:rsidTr="00C774DC">
        <w:trPr>
          <w:ins w:id="1374" w:author="phuong vu" w:date="2018-11-22T13:51:00Z"/>
        </w:trPr>
        <w:tc>
          <w:tcPr>
            <w:tcW w:w="2425" w:type="dxa"/>
          </w:tcPr>
          <w:p w14:paraId="3A5D4718" w14:textId="77777777" w:rsidR="00C774DC" w:rsidRPr="00B808BD" w:rsidRDefault="00C774DC" w:rsidP="00C774DC">
            <w:pPr>
              <w:spacing w:line="276" w:lineRule="auto"/>
              <w:rPr>
                <w:ins w:id="1375" w:author="phuong vu" w:date="2018-11-22T13:51:00Z"/>
                <w:b/>
              </w:rPr>
            </w:pPr>
            <w:ins w:id="1376" w:author="phuong vu" w:date="2018-11-22T13:51:00Z">
              <w:r w:rsidRPr="00B808BD">
                <w:rPr>
                  <w:b/>
                </w:rPr>
                <w:t>Ghi chú</w:t>
              </w:r>
            </w:ins>
          </w:p>
        </w:tc>
        <w:tc>
          <w:tcPr>
            <w:tcW w:w="6686" w:type="dxa"/>
          </w:tcPr>
          <w:p w14:paraId="277D377E" w14:textId="77777777" w:rsidR="00C774DC" w:rsidRDefault="00C774DC" w:rsidP="00C774DC">
            <w:pPr>
              <w:keepNext/>
              <w:spacing w:line="276" w:lineRule="auto"/>
              <w:rPr>
                <w:ins w:id="1377" w:author="phuong vu" w:date="2018-11-22T13:51:00Z"/>
                <w:lang w:val="en-US"/>
              </w:rPr>
            </w:pPr>
            <w:ins w:id="1378" w:author="phuong vu" w:date="2018-11-22T13:51:00Z">
              <w:r>
                <w:rPr>
                  <w:lang w:val="en-US"/>
                </w:rPr>
                <w:t>Các thông tin email và mật khẩu là yêu cầu bắt buộc.</w:t>
              </w:r>
            </w:ins>
          </w:p>
          <w:p w14:paraId="09C6931A" w14:textId="77777777" w:rsidR="00C774DC" w:rsidRPr="007C127C" w:rsidRDefault="00C774DC" w:rsidP="00C774DC">
            <w:pPr>
              <w:keepNext/>
              <w:spacing w:line="276" w:lineRule="auto"/>
              <w:rPr>
                <w:ins w:id="1379" w:author="phuong vu" w:date="2018-11-22T13:51:00Z"/>
                <w:lang w:val="en-US"/>
              </w:rPr>
            </w:pPr>
            <w:ins w:id="1380" w:author="phuong vu" w:date="2018-11-22T13:51:00Z">
              <w:r>
                <w:rPr>
                  <w:lang w:val="en-US"/>
                </w:rPr>
                <w:t xml:space="preserve">Nếu đường truyền mạng lỗi, thì thông báo lỗi cho người dùng. </w:t>
              </w:r>
            </w:ins>
          </w:p>
        </w:tc>
      </w:tr>
    </w:tbl>
    <w:p w14:paraId="596EC6F8" w14:textId="77777777" w:rsidR="00C774DC" w:rsidRPr="007C127C" w:rsidRDefault="00C774DC" w:rsidP="00C774DC">
      <w:pPr>
        <w:rPr>
          <w:ins w:id="1381" w:author="phuong vu" w:date="2018-11-22T13:51:00Z"/>
          <w:lang w:val="en-US"/>
        </w:rPr>
      </w:pPr>
    </w:p>
    <w:p w14:paraId="09D3F48F" w14:textId="77777777" w:rsidR="00C774DC" w:rsidRDefault="00C774DC" w:rsidP="000D1228">
      <w:pPr>
        <w:pStyle w:val="Heading3"/>
        <w:rPr>
          <w:ins w:id="1382" w:author="phuong vu" w:date="2018-11-22T13:51:00Z"/>
        </w:rPr>
        <w:pPrChange w:id="1383" w:author="phuong vu" w:date="2018-11-22T14:56:00Z">
          <w:pPr>
            <w:pStyle w:val="Heading4"/>
          </w:pPr>
        </w:pPrChange>
      </w:pPr>
      <w:bookmarkStart w:id="1384" w:name="_Toc530662495"/>
      <w:ins w:id="1385" w:author="phuong vu" w:date="2018-11-22T13:51:00Z">
        <w:r>
          <w:t>Đăng xuất hệ thống</w:t>
        </w:r>
        <w:bookmarkEnd w:id="1384"/>
      </w:ins>
    </w:p>
    <w:tbl>
      <w:tblPr>
        <w:tblStyle w:val="TableGrid"/>
        <w:tblW w:w="0" w:type="auto"/>
        <w:tblLook w:val="04A0" w:firstRow="1" w:lastRow="0" w:firstColumn="1" w:lastColumn="0" w:noHBand="0" w:noVBand="1"/>
      </w:tblPr>
      <w:tblGrid>
        <w:gridCol w:w="2341"/>
        <w:gridCol w:w="6436"/>
      </w:tblGrid>
      <w:tr w:rsidR="00C774DC" w14:paraId="2BBFA45E" w14:textId="77777777" w:rsidTr="00C774DC">
        <w:trPr>
          <w:ins w:id="1386" w:author="phuong vu" w:date="2018-11-22T13:51:00Z"/>
        </w:trPr>
        <w:tc>
          <w:tcPr>
            <w:tcW w:w="2425" w:type="dxa"/>
          </w:tcPr>
          <w:p w14:paraId="2359CAF9" w14:textId="77777777" w:rsidR="00C774DC" w:rsidRPr="00B808BD" w:rsidRDefault="00C774DC" w:rsidP="00C774DC">
            <w:pPr>
              <w:spacing w:line="276" w:lineRule="auto"/>
              <w:rPr>
                <w:ins w:id="1387" w:author="phuong vu" w:date="2018-11-22T13:51:00Z"/>
                <w:b/>
              </w:rPr>
            </w:pPr>
            <w:ins w:id="1388" w:author="phuong vu" w:date="2018-11-22T13:51:00Z">
              <w:r w:rsidRPr="00B808BD">
                <w:rPr>
                  <w:b/>
                </w:rPr>
                <w:t>Mã yêu cầu</w:t>
              </w:r>
            </w:ins>
          </w:p>
        </w:tc>
        <w:tc>
          <w:tcPr>
            <w:tcW w:w="6686" w:type="dxa"/>
          </w:tcPr>
          <w:p w14:paraId="46CC6EB3" w14:textId="77777777" w:rsidR="00C774DC" w:rsidRPr="002947C2" w:rsidRDefault="00C774DC" w:rsidP="00C774DC">
            <w:pPr>
              <w:spacing w:line="276" w:lineRule="auto"/>
              <w:rPr>
                <w:ins w:id="1389" w:author="phuong vu" w:date="2018-11-22T13:51:00Z"/>
                <w:lang w:val="en-US"/>
              </w:rPr>
            </w:pPr>
            <w:ins w:id="1390" w:author="phuong vu" w:date="2018-11-22T13:51:00Z">
              <w:r>
                <w:rPr>
                  <w:lang w:val="en-US"/>
                </w:rPr>
                <w:t>GU_09</w:t>
              </w:r>
            </w:ins>
          </w:p>
        </w:tc>
      </w:tr>
      <w:tr w:rsidR="00C774DC" w14:paraId="4F191E11" w14:textId="77777777" w:rsidTr="00C774DC">
        <w:trPr>
          <w:ins w:id="1391" w:author="phuong vu" w:date="2018-11-22T13:51:00Z"/>
        </w:trPr>
        <w:tc>
          <w:tcPr>
            <w:tcW w:w="2425" w:type="dxa"/>
          </w:tcPr>
          <w:p w14:paraId="72116DBB" w14:textId="77777777" w:rsidR="00C774DC" w:rsidRPr="00B808BD" w:rsidRDefault="00C774DC" w:rsidP="00C774DC">
            <w:pPr>
              <w:spacing w:line="276" w:lineRule="auto"/>
              <w:rPr>
                <w:ins w:id="1392" w:author="phuong vu" w:date="2018-11-22T13:51:00Z"/>
                <w:b/>
              </w:rPr>
            </w:pPr>
            <w:ins w:id="1393" w:author="phuong vu" w:date="2018-11-22T13:51:00Z">
              <w:r w:rsidRPr="00B808BD">
                <w:rPr>
                  <w:b/>
                </w:rPr>
                <w:t>Tên chức năng</w:t>
              </w:r>
            </w:ins>
          </w:p>
        </w:tc>
        <w:tc>
          <w:tcPr>
            <w:tcW w:w="6686" w:type="dxa"/>
          </w:tcPr>
          <w:p w14:paraId="21AB98FE" w14:textId="77777777" w:rsidR="00C774DC" w:rsidRPr="002947C2" w:rsidRDefault="00C774DC" w:rsidP="00C774DC">
            <w:pPr>
              <w:spacing w:line="276" w:lineRule="auto"/>
              <w:rPr>
                <w:ins w:id="1394" w:author="phuong vu" w:date="2018-11-22T13:51:00Z"/>
                <w:lang w:val="en-US"/>
              </w:rPr>
            </w:pPr>
            <w:ins w:id="1395" w:author="phuong vu" w:date="2018-11-22T13:51:00Z">
              <w:r>
                <w:rPr>
                  <w:lang w:val="en-US"/>
                </w:rPr>
                <w:t>Đăng xuất hệ thống</w:t>
              </w:r>
            </w:ins>
          </w:p>
        </w:tc>
      </w:tr>
      <w:tr w:rsidR="00C774DC" w14:paraId="4C1FA337" w14:textId="77777777" w:rsidTr="00C774DC">
        <w:trPr>
          <w:ins w:id="1396" w:author="phuong vu" w:date="2018-11-22T13:51:00Z"/>
        </w:trPr>
        <w:tc>
          <w:tcPr>
            <w:tcW w:w="2425" w:type="dxa"/>
          </w:tcPr>
          <w:p w14:paraId="11A34B32" w14:textId="77777777" w:rsidR="00C774DC" w:rsidRPr="00B808BD" w:rsidRDefault="00C774DC" w:rsidP="00C774DC">
            <w:pPr>
              <w:spacing w:line="276" w:lineRule="auto"/>
              <w:rPr>
                <w:ins w:id="1397" w:author="phuong vu" w:date="2018-11-22T13:51:00Z"/>
                <w:b/>
              </w:rPr>
            </w:pPr>
            <w:ins w:id="1398" w:author="phuong vu" w:date="2018-11-22T13:51:00Z">
              <w:r w:rsidRPr="00B808BD">
                <w:rPr>
                  <w:b/>
                </w:rPr>
                <w:t>Đối tượng sử dụng</w:t>
              </w:r>
            </w:ins>
          </w:p>
        </w:tc>
        <w:tc>
          <w:tcPr>
            <w:tcW w:w="6686" w:type="dxa"/>
          </w:tcPr>
          <w:p w14:paraId="4088688C" w14:textId="77777777" w:rsidR="00C774DC" w:rsidRPr="002947C2" w:rsidRDefault="00C774DC" w:rsidP="00C774DC">
            <w:pPr>
              <w:spacing w:line="276" w:lineRule="auto"/>
              <w:rPr>
                <w:ins w:id="1399" w:author="phuong vu" w:date="2018-11-22T13:51:00Z"/>
                <w:lang w:val="en-US"/>
              </w:rPr>
            </w:pPr>
            <w:ins w:id="1400" w:author="phuong vu" w:date="2018-11-22T13:51:00Z">
              <w:r w:rsidRPr="00730F28">
                <w:rPr>
                  <w:lang w:val="en-US"/>
                </w:rPr>
                <w:t>Nhân viên cửa hàng</w:t>
              </w:r>
              <w:r>
                <w:rPr>
                  <w:lang w:val="en-US"/>
                </w:rPr>
                <w:t>, khách hàng</w:t>
              </w:r>
            </w:ins>
          </w:p>
        </w:tc>
      </w:tr>
      <w:tr w:rsidR="00C774DC" w14:paraId="2FAF64BD" w14:textId="77777777" w:rsidTr="00C774DC">
        <w:trPr>
          <w:ins w:id="1401" w:author="phuong vu" w:date="2018-11-22T13:51:00Z"/>
        </w:trPr>
        <w:tc>
          <w:tcPr>
            <w:tcW w:w="2425" w:type="dxa"/>
          </w:tcPr>
          <w:p w14:paraId="74C56572" w14:textId="77777777" w:rsidR="00C774DC" w:rsidRPr="00B808BD" w:rsidRDefault="00C774DC" w:rsidP="00C774DC">
            <w:pPr>
              <w:spacing w:line="276" w:lineRule="auto"/>
              <w:rPr>
                <w:ins w:id="1402" w:author="phuong vu" w:date="2018-11-22T13:51:00Z"/>
                <w:b/>
              </w:rPr>
            </w:pPr>
            <w:ins w:id="1403" w:author="phuong vu" w:date="2018-11-22T13:51:00Z">
              <w:r w:rsidRPr="00B808BD">
                <w:rPr>
                  <w:b/>
                </w:rPr>
                <w:t>Tiền điều kiện</w:t>
              </w:r>
            </w:ins>
          </w:p>
        </w:tc>
        <w:tc>
          <w:tcPr>
            <w:tcW w:w="6686" w:type="dxa"/>
          </w:tcPr>
          <w:p w14:paraId="53D1B8E7" w14:textId="77777777" w:rsidR="00C774DC" w:rsidRPr="002947C2" w:rsidRDefault="00C774DC" w:rsidP="00C774DC">
            <w:pPr>
              <w:spacing w:line="276" w:lineRule="auto"/>
              <w:rPr>
                <w:ins w:id="1404" w:author="phuong vu" w:date="2018-11-22T13:51:00Z"/>
                <w:lang w:val="en-US"/>
              </w:rPr>
            </w:pPr>
            <w:ins w:id="1405"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5736DB4D" w14:textId="77777777" w:rsidTr="00C774DC">
        <w:trPr>
          <w:ins w:id="1406" w:author="phuong vu" w:date="2018-11-22T13:51:00Z"/>
        </w:trPr>
        <w:tc>
          <w:tcPr>
            <w:tcW w:w="2425" w:type="dxa"/>
          </w:tcPr>
          <w:p w14:paraId="76B872EF" w14:textId="77777777" w:rsidR="00C774DC" w:rsidRPr="00B808BD" w:rsidRDefault="00C774DC" w:rsidP="00C774DC">
            <w:pPr>
              <w:spacing w:line="276" w:lineRule="auto"/>
              <w:rPr>
                <w:ins w:id="1407" w:author="phuong vu" w:date="2018-11-22T13:51:00Z"/>
                <w:b/>
              </w:rPr>
            </w:pPr>
            <w:ins w:id="1408" w:author="phuong vu" w:date="2018-11-22T13:51:00Z">
              <w:r w:rsidRPr="00B808BD">
                <w:rPr>
                  <w:b/>
                </w:rPr>
                <w:t>Cách xử lí</w:t>
              </w:r>
            </w:ins>
          </w:p>
        </w:tc>
        <w:tc>
          <w:tcPr>
            <w:tcW w:w="6686" w:type="dxa"/>
          </w:tcPr>
          <w:p w14:paraId="1D1E3795" w14:textId="77777777" w:rsidR="00C774DC" w:rsidRDefault="00C774DC" w:rsidP="00C774DC">
            <w:pPr>
              <w:spacing w:line="276" w:lineRule="auto"/>
              <w:rPr>
                <w:ins w:id="1409" w:author="phuong vu" w:date="2018-11-22T13:51:00Z"/>
                <w:lang w:val="en-US"/>
              </w:rPr>
            </w:pPr>
            <w:ins w:id="1410" w:author="phuong vu" w:date="2018-11-22T13:51:00Z">
              <w:r>
                <w:rPr>
                  <w:lang w:val="en-US"/>
                </w:rPr>
                <w:t>Bước 1: Click vào Đăng xuất ở góc phải trên đối với trang web và Tài khoản -&gt; Đăng xuất đối với ứng dụng điện thoại</w:t>
              </w:r>
            </w:ins>
          </w:p>
          <w:p w14:paraId="2B47133E" w14:textId="77777777" w:rsidR="00C774DC" w:rsidRPr="007C127C" w:rsidRDefault="00C774DC" w:rsidP="00C774DC">
            <w:pPr>
              <w:spacing w:line="276" w:lineRule="auto"/>
              <w:rPr>
                <w:ins w:id="1411" w:author="phuong vu" w:date="2018-11-22T13:51:00Z"/>
                <w:lang w:val="en-US"/>
              </w:rPr>
            </w:pPr>
            <w:ins w:id="1412" w:author="phuong vu" w:date="2018-11-22T13:51:00Z">
              <w:r>
                <w:rPr>
                  <w:lang w:val="en-US"/>
                </w:rPr>
                <w:t>Bước 2: Ứng dụng cũng như trang web sẽ xóa toàn bộ thông tin để đăng nhập và thông tin lưu tạm thời ra khỏi SharePreferences, Local Storage.</w:t>
              </w:r>
            </w:ins>
          </w:p>
          <w:p w14:paraId="60B9E945" w14:textId="77777777" w:rsidR="00C774DC" w:rsidRPr="002947C2" w:rsidRDefault="00C774DC" w:rsidP="00C774DC">
            <w:pPr>
              <w:spacing w:line="276" w:lineRule="auto"/>
              <w:rPr>
                <w:ins w:id="1413" w:author="phuong vu" w:date="2018-11-22T13:51:00Z"/>
                <w:lang w:val="en-US"/>
              </w:rPr>
            </w:pPr>
            <w:ins w:id="1414" w:author="phuong vu" w:date="2018-11-22T13:51:00Z">
              <w:r>
                <w:rPr>
                  <w:lang w:val="en-US"/>
                </w:rPr>
                <w:t>Bước 3: Tự động chuyển về trang đăng nhập.</w:t>
              </w:r>
            </w:ins>
          </w:p>
        </w:tc>
      </w:tr>
      <w:tr w:rsidR="00C774DC" w14:paraId="7D0B37CD" w14:textId="77777777" w:rsidTr="00C774DC">
        <w:trPr>
          <w:ins w:id="1415" w:author="phuong vu" w:date="2018-11-22T13:51:00Z"/>
        </w:trPr>
        <w:tc>
          <w:tcPr>
            <w:tcW w:w="2425" w:type="dxa"/>
          </w:tcPr>
          <w:p w14:paraId="6E87EDA4" w14:textId="77777777" w:rsidR="00C774DC" w:rsidRPr="00B808BD" w:rsidRDefault="00C774DC" w:rsidP="00C774DC">
            <w:pPr>
              <w:spacing w:line="276" w:lineRule="auto"/>
              <w:rPr>
                <w:ins w:id="1416" w:author="phuong vu" w:date="2018-11-22T13:51:00Z"/>
                <w:b/>
              </w:rPr>
            </w:pPr>
            <w:ins w:id="1417" w:author="phuong vu" w:date="2018-11-22T13:51:00Z">
              <w:r w:rsidRPr="00B808BD">
                <w:rPr>
                  <w:b/>
                </w:rPr>
                <w:t>Kết quả</w:t>
              </w:r>
            </w:ins>
          </w:p>
        </w:tc>
        <w:tc>
          <w:tcPr>
            <w:tcW w:w="6686" w:type="dxa"/>
          </w:tcPr>
          <w:p w14:paraId="6FB49028" w14:textId="77777777" w:rsidR="00C774DC" w:rsidRPr="002947C2" w:rsidRDefault="00C774DC" w:rsidP="00C774DC">
            <w:pPr>
              <w:spacing w:line="276" w:lineRule="auto"/>
              <w:rPr>
                <w:ins w:id="1418" w:author="phuong vu" w:date="2018-11-22T13:51:00Z"/>
                <w:lang w:val="en-US"/>
              </w:rPr>
            </w:pPr>
            <w:ins w:id="1419" w:author="phuong vu" w:date="2018-11-22T13:51:00Z">
              <w:r>
                <w:rPr>
                  <w:lang w:val="en-US"/>
                </w:rPr>
                <w:t>Người dùng quay lại trang đăng nhập</w:t>
              </w:r>
            </w:ins>
          </w:p>
        </w:tc>
      </w:tr>
      <w:tr w:rsidR="00C774DC" w14:paraId="4EEE10FC" w14:textId="77777777" w:rsidTr="00C774DC">
        <w:trPr>
          <w:ins w:id="1420" w:author="phuong vu" w:date="2018-11-22T13:51:00Z"/>
        </w:trPr>
        <w:tc>
          <w:tcPr>
            <w:tcW w:w="2425" w:type="dxa"/>
          </w:tcPr>
          <w:p w14:paraId="3268BB9E" w14:textId="77777777" w:rsidR="00C774DC" w:rsidRPr="00B808BD" w:rsidRDefault="00C774DC" w:rsidP="00C774DC">
            <w:pPr>
              <w:spacing w:line="276" w:lineRule="auto"/>
              <w:rPr>
                <w:ins w:id="1421" w:author="phuong vu" w:date="2018-11-22T13:51:00Z"/>
                <w:b/>
              </w:rPr>
            </w:pPr>
            <w:ins w:id="1422" w:author="phuong vu" w:date="2018-11-22T13:51:00Z">
              <w:r w:rsidRPr="00B808BD">
                <w:rPr>
                  <w:b/>
                </w:rPr>
                <w:t>Ghi chú</w:t>
              </w:r>
            </w:ins>
          </w:p>
        </w:tc>
        <w:tc>
          <w:tcPr>
            <w:tcW w:w="6686" w:type="dxa"/>
          </w:tcPr>
          <w:p w14:paraId="76F277E2" w14:textId="77777777" w:rsidR="00C774DC" w:rsidRPr="002947C2" w:rsidRDefault="00C774DC" w:rsidP="00C774DC">
            <w:pPr>
              <w:keepNext/>
              <w:spacing w:line="276" w:lineRule="auto"/>
              <w:rPr>
                <w:ins w:id="1423" w:author="phuong vu" w:date="2018-11-22T13:51:00Z"/>
                <w:lang w:val="en-US"/>
              </w:rPr>
            </w:pPr>
            <w:ins w:id="1424" w:author="phuong vu" w:date="2018-11-22T13:51:00Z">
              <w:r>
                <w:rPr>
                  <w:lang w:val="en-US"/>
                </w:rPr>
                <w:t xml:space="preserve">Bắt buộc mọi thông tin, dữ liệu lưu tạm thời phải được xóa sạch. </w:t>
              </w:r>
            </w:ins>
          </w:p>
        </w:tc>
      </w:tr>
    </w:tbl>
    <w:p w14:paraId="1E0E855E" w14:textId="77777777" w:rsidR="00C774DC" w:rsidRPr="00A06DD8" w:rsidRDefault="00C774DC" w:rsidP="00C774DC">
      <w:pPr>
        <w:rPr>
          <w:ins w:id="1425" w:author="phuong vu" w:date="2018-11-22T13:51:00Z"/>
        </w:rPr>
      </w:pPr>
    </w:p>
    <w:p w14:paraId="2E1F1741" w14:textId="77777777" w:rsidR="00C774DC" w:rsidRPr="007C127C" w:rsidRDefault="00C774DC" w:rsidP="000D1228">
      <w:pPr>
        <w:pStyle w:val="Heading3"/>
        <w:rPr>
          <w:ins w:id="1426" w:author="phuong vu" w:date="2018-11-22T13:51:00Z"/>
        </w:rPr>
        <w:pPrChange w:id="1427" w:author="phuong vu" w:date="2018-11-22T14:57:00Z">
          <w:pPr>
            <w:pStyle w:val="Heading4"/>
          </w:pPr>
        </w:pPrChange>
      </w:pPr>
      <w:ins w:id="1428" w:author="phuong vu" w:date="2018-11-22T13:51:00Z">
        <w:r>
          <w:t xml:space="preserve"> </w:t>
        </w:r>
        <w:bookmarkStart w:id="1429" w:name="_Toc530662496"/>
        <w:r>
          <w:t>Đăng kí tài khoản khách hàng</w:t>
        </w:r>
        <w:bookmarkEnd w:id="1429"/>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1430" w:author="phuong vu" w:date="2018-11-22T13:51:00Z"/>
        </w:trPr>
        <w:tc>
          <w:tcPr>
            <w:tcW w:w="2425" w:type="dxa"/>
          </w:tcPr>
          <w:p w14:paraId="79CBE39D" w14:textId="77777777" w:rsidR="00C774DC" w:rsidRPr="00B808BD" w:rsidRDefault="00C774DC" w:rsidP="00C774DC">
            <w:pPr>
              <w:spacing w:line="276" w:lineRule="auto"/>
              <w:rPr>
                <w:ins w:id="1431" w:author="phuong vu" w:date="2018-11-22T13:51:00Z"/>
                <w:b/>
              </w:rPr>
            </w:pPr>
            <w:ins w:id="1432" w:author="phuong vu" w:date="2018-11-22T13:51:00Z">
              <w:r w:rsidRPr="00B808BD">
                <w:rPr>
                  <w:b/>
                </w:rPr>
                <w:t>Mã yêu cầu</w:t>
              </w:r>
            </w:ins>
          </w:p>
        </w:tc>
        <w:tc>
          <w:tcPr>
            <w:tcW w:w="6686" w:type="dxa"/>
          </w:tcPr>
          <w:p w14:paraId="1DE7F76C" w14:textId="77777777" w:rsidR="00C774DC" w:rsidRPr="002947C2" w:rsidRDefault="00C774DC" w:rsidP="00C774DC">
            <w:pPr>
              <w:spacing w:line="276" w:lineRule="auto"/>
              <w:rPr>
                <w:ins w:id="1433" w:author="phuong vu" w:date="2018-11-22T13:51:00Z"/>
                <w:lang w:val="en-US"/>
              </w:rPr>
            </w:pPr>
            <w:ins w:id="1434" w:author="phuong vu" w:date="2018-11-22T13:51:00Z">
              <w:r>
                <w:rPr>
                  <w:lang w:val="en-US"/>
                </w:rPr>
                <w:t>GU_10</w:t>
              </w:r>
            </w:ins>
          </w:p>
        </w:tc>
      </w:tr>
      <w:tr w:rsidR="00C774DC" w14:paraId="24F8DAEC" w14:textId="77777777" w:rsidTr="00C774DC">
        <w:trPr>
          <w:ins w:id="1435" w:author="phuong vu" w:date="2018-11-22T13:51:00Z"/>
        </w:trPr>
        <w:tc>
          <w:tcPr>
            <w:tcW w:w="2425" w:type="dxa"/>
          </w:tcPr>
          <w:p w14:paraId="45298FB8" w14:textId="77777777" w:rsidR="00C774DC" w:rsidRPr="00B808BD" w:rsidRDefault="00C774DC" w:rsidP="00C774DC">
            <w:pPr>
              <w:spacing w:line="276" w:lineRule="auto"/>
              <w:rPr>
                <w:ins w:id="1436" w:author="phuong vu" w:date="2018-11-22T13:51:00Z"/>
                <w:b/>
              </w:rPr>
            </w:pPr>
            <w:ins w:id="1437" w:author="phuong vu" w:date="2018-11-22T13:51:00Z">
              <w:r w:rsidRPr="00B808BD">
                <w:rPr>
                  <w:b/>
                </w:rPr>
                <w:t>Tên chức năng</w:t>
              </w:r>
            </w:ins>
          </w:p>
        </w:tc>
        <w:tc>
          <w:tcPr>
            <w:tcW w:w="6686" w:type="dxa"/>
          </w:tcPr>
          <w:p w14:paraId="667B5856" w14:textId="77777777" w:rsidR="00C774DC" w:rsidRPr="002947C2" w:rsidRDefault="00C774DC" w:rsidP="00C774DC">
            <w:pPr>
              <w:spacing w:line="276" w:lineRule="auto"/>
              <w:rPr>
                <w:ins w:id="1438" w:author="phuong vu" w:date="2018-11-22T13:51:00Z"/>
                <w:lang w:val="en-US"/>
              </w:rPr>
            </w:pPr>
            <w:ins w:id="1439" w:author="phuong vu" w:date="2018-11-22T13:51:00Z">
              <w:r>
                <w:rPr>
                  <w:lang w:val="en-US"/>
                </w:rPr>
                <w:t>Đăng kí tài khoản khách hàng</w:t>
              </w:r>
            </w:ins>
          </w:p>
        </w:tc>
      </w:tr>
      <w:tr w:rsidR="00C774DC" w14:paraId="1A5A638F" w14:textId="77777777" w:rsidTr="00C774DC">
        <w:trPr>
          <w:ins w:id="1440" w:author="phuong vu" w:date="2018-11-22T13:51:00Z"/>
        </w:trPr>
        <w:tc>
          <w:tcPr>
            <w:tcW w:w="2425" w:type="dxa"/>
          </w:tcPr>
          <w:p w14:paraId="79F356FD" w14:textId="77777777" w:rsidR="00C774DC" w:rsidRPr="00B808BD" w:rsidRDefault="00C774DC" w:rsidP="00C774DC">
            <w:pPr>
              <w:spacing w:line="276" w:lineRule="auto"/>
              <w:rPr>
                <w:ins w:id="1441" w:author="phuong vu" w:date="2018-11-22T13:51:00Z"/>
                <w:b/>
              </w:rPr>
            </w:pPr>
            <w:ins w:id="1442" w:author="phuong vu" w:date="2018-11-22T13:51:00Z">
              <w:r w:rsidRPr="00B808BD">
                <w:rPr>
                  <w:b/>
                </w:rPr>
                <w:t>Đối tượng sử dụng</w:t>
              </w:r>
            </w:ins>
          </w:p>
        </w:tc>
        <w:tc>
          <w:tcPr>
            <w:tcW w:w="6686" w:type="dxa"/>
          </w:tcPr>
          <w:p w14:paraId="075D1E27" w14:textId="77777777" w:rsidR="00C774DC" w:rsidRPr="002947C2" w:rsidRDefault="00C774DC" w:rsidP="00C774DC">
            <w:pPr>
              <w:spacing w:line="276" w:lineRule="auto"/>
              <w:rPr>
                <w:ins w:id="1443" w:author="phuong vu" w:date="2018-11-22T13:51:00Z"/>
                <w:lang w:val="en-US"/>
              </w:rPr>
            </w:pPr>
            <w:ins w:id="1444" w:author="phuong vu" w:date="2018-11-22T13:51:00Z">
              <w:r>
                <w:rPr>
                  <w:lang w:val="en-US"/>
                </w:rPr>
                <w:t>Khách hàng</w:t>
              </w:r>
            </w:ins>
          </w:p>
        </w:tc>
      </w:tr>
      <w:tr w:rsidR="00C774DC" w14:paraId="7DAE75B3" w14:textId="77777777" w:rsidTr="00C774DC">
        <w:trPr>
          <w:ins w:id="1445" w:author="phuong vu" w:date="2018-11-22T13:51:00Z"/>
        </w:trPr>
        <w:tc>
          <w:tcPr>
            <w:tcW w:w="2425" w:type="dxa"/>
          </w:tcPr>
          <w:p w14:paraId="18AA30EE" w14:textId="77777777" w:rsidR="00C774DC" w:rsidRPr="00B808BD" w:rsidRDefault="00C774DC" w:rsidP="00C774DC">
            <w:pPr>
              <w:spacing w:line="276" w:lineRule="auto"/>
              <w:rPr>
                <w:ins w:id="1446" w:author="phuong vu" w:date="2018-11-22T13:51:00Z"/>
                <w:b/>
              </w:rPr>
            </w:pPr>
            <w:ins w:id="1447" w:author="phuong vu" w:date="2018-11-22T13:51:00Z">
              <w:r w:rsidRPr="00B808BD">
                <w:rPr>
                  <w:b/>
                </w:rPr>
                <w:t>Tiền điều kiện</w:t>
              </w:r>
            </w:ins>
          </w:p>
        </w:tc>
        <w:tc>
          <w:tcPr>
            <w:tcW w:w="6686" w:type="dxa"/>
          </w:tcPr>
          <w:p w14:paraId="5423D4FB" w14:textId="77777777" w:rsidR="00C774DC" w:rsidRPr="002947C2" w:rsidRDefault="00C774DC" w:rsidP="00C774DC">
            <w:pPr>
              <w:spacing w:line="276" w:lineRule="auto"/>
              <w:rPr>
                <w:ins w:id="1448" w:author="phuong vu" w:date="2018-11-22T13:51:00Z"/>
                <w:lang w:val="en-US"/>
              </w:rPr>
            </w:pPr>
            <w:ins w:id="1449" w:author="phuong vu" w:date="2018-11-22T13:51:00Z">
              <w:r>
                <w:rPr>
                  <w:lang w:val="en-US"/>
                </w:rPr>
                <w:t>Truy cập ứng dụng điện thoại đối với khách hàng.</w:t>
              </w:r>
            </w:ins>
          </w:p>
        </w:tc>
      </w:tr>
      <w:tr w:rsidR="00C774DC" w14:paraId="71446C56" w14:textId="77777777" w:rsidTr="00C774DC">
        <w:trPr>
          <w:ins w:id="1450" w:author="phuong vu" w:date="2018-11-22T13:51:00Z"/>
        </w:trPr>
        <w:tc>
          <w:tcPr>
            <w:tcW w:w="2425" w:type="dxa"/>
          </w:tcPr>
          <w:p w14:paraId="28E65009" w14:textId="77777777" w:rsidR="00C774DC" w:rsidRPr="00B808BD" w:rsidRDefault="00C774DC" w:rsidP="00C774DC">
            <w:pPr>
              <w:spacing w:line="276" w:lineRule="auto"/>
              <w:rPr>
                <w:ins w:id="1451" w:author="phuong vu" w:date="2018-11-22T13:51:00Z"/>
                <w:b/>
              </w:rPr>
            </w:pPr>
            <w:ins w:id="1452" w:author="phuong vu" w:date="2018-11-22T13:51:00Z">
              <w:r w:rsidRPr="00B808BD">
                <w:rPr>
                  <w:b/>
                </w:rPr>
                <w:lastRenderedPageBreak/>
                <w:t>Cách xử lí</w:t>
              </w:r>
            </w:ins>
          </w:p>
        </w:tc>
        <w:tc>
          <w:tcPr>
            <w:tcW w:w="6686" w:type="dxa"/>
          </w:tcPr>
          <w:p w14:paraId="2699346D" w14:textId="77777777" w:rsidR="00C774DC" w:rsidRDefault="00C774DC" w:rsidP="00C774DC">
            <w:pPr>
              <w:spacing w:line="276" w:lineRule="auto"/>
              <w:rPr>
                <w:ins w:id="1453" w:author="phuong vu" w:date="2018-11-22T13:51:00Z"/>
                <w:i/>
                <w:lang w:val="en-US"/>
              </w:rPr>
            </w:pPr>
            <w:ins w:id="1454" w:author="phuong vu" w:date="2018-11-22T13:51:00Z">
              <w:r>
                <w:rPr>
                  <w:lang w:val="en-US"/>
                </w:rPr>
                <w:t xml:space="preserve">Bước 1: Tại màn hình đăng nhập, nhấn vào </w:t>
              </w:r>
              <w:r>
                <w:rPr>
                  <w:i/>
                  <w:lang w:val="en-US"/>
                </w:rPr>
                <w:t>“Tạo tài khoản mới”.</w:t>
              </w:r>
            </w:ins>
          </w:p>
          <w:p w14:paraId="5E7CF431" w14:textId="77777777" w:rsidR="00C774DC" w:rsidRDefault="00C774DC" w:rsidP="00C774DC">
            <w:pPr>
              <w:spacing w:line="276" w:lineRule="auto"/>
              <w:rPr>
                <w:ins w:id="1455" w:author="phuong vu" w:date="2018-11-22T13:51:00Z"/>
                <w:lang w:val="en-US"/>
              </w:rPr>
            </w:pPr>
            <w:ins w:id="1456" w:author="phuong vu" w:date="2018-11-22T13:51:00Z">
              <w:r>
                <w:rPr>
                  <w:lang w:val="en-US"/>
                </w:rPr>
                <w:t>Bước 2: Nhập các thông tin bắt buộc bao gồm: Họ và tên, email và mật khẩu mong muốn. Sau đó, nhấn vào nút “Đăng kí”.</w:t>
              </w:r>
            </w:ins>
          </w:p>
          <w:p w14:paraId="7AB0D749" w14:textId="77777777" w:rsidR="00C774DC" w:rsidRDefault="00C774DC" w:rsidP="00C774DC">
            <w:pPr>
              <w:spacing w:line="276" w:lineRule="auto"/>
              <w:rPr>
                <w:ins w:id="1457" w:author="phuong vu" w:date="2018-11-22T13:51:00Z"/>
                <w:lang w:val="en-US"/>
              </w:rPr>
            </w:pPr>
            <w:ins w:id="1458" w:author="phuong vu" w:date="2018-11-22T13:51:00Z">
              <w:r>
                <w:rPr>
                  <w:lang w:val="en-US"/>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Default="00C774DC" w:rsidP="00C774DC">
            <w:pPr>
              <w:spacing w:line="276" w:lineRule="auto"/>
              <w:rPr>
                <w:ins w:id="1459" w:author="phuong vu" w:date="2018-11-22T13:51:00Z"/>
                <w:lang w:val="en-US"/>
              </w:rPr>
            </w:pPr>
            <w:ins w:id="1460" w:author="phuong vu" w:date="2018-11-22T13:51:00Z">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ins>
          </w:p>
          <w:p w14:paraId="4BCF783C" w14:textId="77777777" w:rsidR="00C774DC" w:rsidRPr="007C127C" w:rsidRDefault="00C774DC" w:rsidP="00C774DC">
            <w:pPr>
              <w:spacing w:line="276" w:lineRule="auto"/>
              <w:rPr>
                <w:ins w:id="1461" w:author="phuong vu" w:date="2018-11-22T13:51:00Z"/>
                <w:lang w:val="en-US"/>
              </w:rPr>
            </w:pPr>
            <w:ins w:id="1462" w:author="phuong vu" w:date="2018-11-22T13:51:00Z">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ins>
          </w:p>
        </w:tc>
      </w:tr>
      <w:tr w:rsidR="00C774DC" w14:paraId="19FBB89B" w14:textId="77777777" w:rsidTr="00C774DC">
        <w:trPr>
          <w:ins w:id="1463" w:author="phuong vu" w:date="2018-11-22T13:51:00Z"/>
        </w:trPr>
        <w:tc>
          <w:tcPr>
            <w:tcW w:w="2425" w:type="dxa"/>
          </w:tcPr>
          <w:p w14:paraId="68FD1793" w14:textId="77777777" w:rsidR="00C774DC" w:rsidRPr="00B808BD" w:rsidRDefault="00C774DC" w:rsidP="00C774DC">
            <w:pPr>
              <w:spacing w:line="276" w:lineRule="auto"/>
              <w:rPr>
                <w:ins w:id="1464" w:author="phuong vu" w:date="2018-11-22T13:51:00Z"/>
                <w:b/>
              </w:rPr>
            </w:pPr>
            <w:ins w:id="1465" w:author="phuong vu" w:date="2018-11-22T13:51:00Z">
              <w:r w:rsidRPr="00B808BD">
                <w:rPr>
                  <w:b/>
                </w:rPr>
                <w:t>Kết quả</w:t>
              </w:r>
            </w:ins>
          </w:p>
        </w:tc>
        <w:tc>
          <w:tcPr>
            <w:tcW w:w="6686" w:type="dxa"/>
          </w:tcPr>
          <w:p w14:paraId="507E57D0" w14:textId="77777777" w:rsidR="00C774DC" w:rsidRPr="002947C2" w:rsidRDefault="00C774DC" w:rsidP="00C774DC">
            <w:pPr>
              <w:spacing w:line="276" w:lineRule="auto"/>
              <w:rPr>
                <w:ins w:id="1466" w:author="phuong vu" w:date="2018-11-22T13:51:00Z"/>
                <w:lang w:val="en-US"/>
              </w:rPr>
            </w:pPr>
            <w:ins w:id="1467" w:author="phuong vu" w:date="2018-11-22T13:51:00Z">
              <w:r>
                <w:rPr>
                  <w:lang w:val="en-US"/>
                </w:rPr>
                <w:t>Người dùng truy cập vào màn hình chính và có đủ các chức năng của người dùng khách hàng</w:t>
              </w:r>
            </w:ins>
          </w:p>
        </w:tc>
      </w:tr>
      <w:tr w:rsidR="00C774DC" w14:paraId="1F96071C" w14:textId="77777777" w:rsidTr="00C774DC">
        <w:trPr>
          <w:ins w:id="1468" w:author="phuong vu" w:date="2018-11-22T13:51:00Z"/>
        </w:trPr>
        <w:tc>
          <w:tcPr>
            <w:tcW w:w="2425" w:type="dxa"/>
          </w:tcPr>
          <w:p w14:paraId="68E5D751" w14:textId="77777777" w:rsidR="00C774DC" w:rsidRPr="00B808BD" w:rsidRDefault="00C774DC" w:rsidP="00C774DC">
            <w:pPr>
              <w:spacing w:line="276" w:lineRule="auto"/>
              <w:rPr>
                <w:ins w:id="1469" w:author="phuong vu" w:date="2018-11-22T13:51:00Z"/>
                <w:b/>
              </w:rPr>
            </w:pPr>
            <w:ins w:id="1470" w:author="phuong vu" w:date="2018-11-22T13:51:00Z">
              <w:r w:rsidRPr="00B808BD">
                <w:rPr>
                  <w:b/>
                </w:rPr>
                <w:t>Ghi chú</w:t>
              </w:r>
            </w:ins>
          </w:p>
        </w:tc>
        <w:tc>
          <w:tcPr>
            <w:tcW w:w="6686" w:type="dxa"/>
          </w:tcPr>
          <w:p w14:paraId="5482236E" w14:textId="77777777" w:rsidR="00C774DC" w:rsidRPr="002947C2" w:rsidRDefault="00C774DC" w:rsidP="00C774DC">
            <w:pPr>
              <w:keepNext/>
              <w:spacing w:line="276" w:lineRule="auto"/>
              <w:rPr>
                <w:ins w:id="1471" w:author="phuong vu" w:date="2018-11-22T13:51:00Z"/>
                <w:lang w:val="en-US"/>
              </w:rPr>
            </w:pPr>
            <w:ins w:id="1472" w:author="phuong vu" w:date="2018-11-22T13:51:00Z">
              <w:r>
                <w:rPr>
                  <w:lang w:val="en-US"/>
                </w:rPr>
                <w:t>Mọi thông tin yêu cầu nhập đều là bắt buộc. Nếu chưa nhập vào sẽ thông báo lỗi yêu cầu nhập.</w:t>
              </w:r>
            </w:ins>
          </w:p>
        </w:tc>
      </w:tr>
    </w:tbl>
    <w:p w14:paraId="599B6FF9" w14:textId="77777777" w:rsidR="00C774DC" w:rsidRDefault="00C774DC" w:rsidP="00C774DC">
      <w:pPr>
        <w:rPr>
          <w:ins w:id="1473" w:author="phuong vu" w:date="2018-11-22T13:51:00Z"/>
          <w:lang w:val="en-US"/>
        </w:rPr>
      </w:pPr>
    </w:p>
    <w:p w14:paraId="3B238324" w14:textId="77777777" w:rsidR="00C774DC" w:rsidRDefault="00C774DC" w:rsidP="00C774DC">
      <w:pPr>
        <w:jc w:val="left"/>
        <w:rPr>
          <w:ins w:id="1474" w:author="phuong vu" w:date="2018-11-22T13:51:00Z"/>
          <w:lang w:val="en-US"/>
        </w:rPr>
      </w:pPr>
      <w:ins w:id="1475" w:author="phuong vu" w:date="2018-11-22T13:51:00Z">
        <w:r>
          <w:rPr>
            <w:lang w:val="en-US"/>
          </w:rPr>
          <w:br w:type="page"/>
        </w:r>
      </w:ins>
    </w:p>
    <w:p w14:paraId="5C6AD431" w14:textId="77777777" w:rsidR="00C774DC" w:rsidRDefault="00C774DC" w:rsidP="00C774DC">
      <w:pPr>
        <w:pStyle w:val="Heading2"/>
        <w:rPr>
          <w:ins w:id="1476" w:author="phuong vu" w:date="2018-11-22T13:51:00Z"/>
        </w:rPr>
        <w:pPrChange w:id="1477" w:author="phuong vu" w:date="2018-11-22T13:56:00Z">
          <w:pPr>
            <w:pStyle w:val="Heading3"/>
          </w:pPr>
        </w:pPrChange>
      </w:pPr>
      <w:bookmarkStart w:id="1478" w:name="_Toc530662497"/>
      <w:ins w:id="1479" w:author="phuong vu" w:date="2018-11-22T13:51:00Z">
        <w:r>
          <w:lastRenderedPageBreak/>
          <w:t>Yêu cầu phi chức năng</w:t>
        </w:r>
        <w:bookmarkEnd w:id="1478"/>
      </w:ins>
    </w:p>
    <w:p w14:paraId="095B4D05" w14:textId="77777777" w:rsidR="00C774DC" w:rsidRDefault="00C774DC" w:rsidP="00C774DC">
      <w:pPr>
        <w:pStyle w:val="Heading2"/>
        <w:rPr>
          <w:ins w:id="1480" w:author="phuong vu" w:date="2018-11-22T13:51:00Z"/>
        </w:rPr>
        <w:pPrChange w:id="1481" w:author="phuong vu" w:date="2018-11-22T13:56:00Z">
          <w:pPr>
            <w:pStyle w:val="Heading3"/>
          </w:pPr>
        </w:pPrChange>
      </w:pPr>
      <w:bookmarkStart w:id="1482" w:name="_Toc530662498"/>
      <w:ins w:id="1483" w:author="phuong vu" w:date="2018-11-22T13:51:00Z">
        <w:r>
          <w:t>Yêu cầu thực thi</w:t>
        </w:r>
        <w:bookmarkEnd w:id="1482"/>
      </w:ins>
    </w:p>
    <w:p w14:paraId="0EA67DE7" w14:textId="77777777" w:rsidR="00C774DC" w:rsidRPr="007C127C" w:rsidRDefault="00C774DC" w:rsidP="00C774DC">
      <w:pPr>
        <w:rPr>
          <w:ins w:id="1484" w:author="phuong vu" w:date="2018-11-22T13:51:00Z"/>
          <w:lang w:val="en-US"/>
        </w:rPr>
      </w:pPr>
      <w:ins w:id="1485" w:author="phuong vu" w:date="2018-11-22T13:51:00Z">
        <w:r>
          <w:rPr>
            <w:lang w:val="en-US"/>
          </w:rPr>
          <w:tab/>
          <w:t>Giao diện đồng nhất đối với cả ứng dụng điện thoại và trang web. Sử dụng tông màu đơn giản hài hòa tạo thiện cảm khi sử dụng.</w:t>
        </w:r>
      </w:ins>
    </w:p>
    <w:p w14:paraId="2438CC87" w14:textId="77777777" w:rsidR="00C774DC" w:rsidRPr="007C127C" w:rsidRDefault="00C774DC" w:rsidP="00C774DC">
      <w:pPr>
        <w:rPr>
          <w:ins w:id="1486" w:author="phuong vu" w:date="2018-11-22T13:51:00Z"/>
          <w:lang w:val="en-US"/>
        </w:rPr>
      </w:pPr>
      <w:ins w:id="1487" w:author="phuong vu" w:date="2018-11-22T13:51:00Z">
        <w:r>
          <w:tab/>
        </w:r>
        <w:r>
          <w:rPr>
            <w:lang w:val="en-US"/>
          </w:rPr>
          <w:t>Đối với ứng dụng điện thoại, mọi dữ liệu điều được truy xuất lại từ server mỗi lần sử dụng ứng dụng.</w:t>
        </w:r>
      </w:ins>
    </w:p>
    <w:p w14:paraId="320B2711" w14:textId="77777777" w:rsidR="00C774DC" w:rsidRDefault="00C774DC" w:rsidP="00C774DC">
      <w:pPr>
        <w:pStyle w:val="Heading2"/>
        <w:rPr>
          <w:ins w:id="1488" w:author="phuong vu" w:date="2018-11-22T13:51:00Z"/>
        </w:rPr>
        <w:pPrChange w:id="1489" w:author="phuong vu" w:date="2018-11-22T13:56:00Z">
          <w:pPr>
            <w:pStyle w:val="Heading3"/>
          </w:pPr>
        </w:pPrChange>
      </w:pPr>
      <w:bookmarkStart w:id="1490" w:name="_Toc530662499"/>
      <w:ins w:id="1491" w:author="phuong vu" w:date="2018-11-22T13:51:00Z">
        <w:r>
          <w:t>Yêu cầu chất lượng phần mềm</w:t>
        </w:r>
        <w:bookmarkEnd w:id="1490"/>
      </w:ins>
    </w:p>
    <w:p w14:paraId="70E690B6" w14:textId="77777777" w:rsidR="00C774DC" w:rsidRPr="007C127C" w:rsidRDefault="00C774DC" w:rsidP="00C774DC">
      <w:pPr>
        <w:ind w:firstLine="720"/>
        <w:rPr>
          <w:ins w:id="1492" w:author="phuong vu" w:date="2018-11-22T13:51:00Z"/>
          <w:lang w:val="en-US"/>
        </w:rPr>
      </w:pPr>
      <w:ins w:id="1493" w:author="phuong vu" w:date="2018-11-22T13:51:00Z">
        <w:r w:rsidRPr="007C127C">
          <w:rPr>
            <w:lang w:val="en-US"/>
          </w:rPr>
          <w:t xml:space="preserve">Tính đúng đắn: các chức năng của hệ thống hoạt động đúng theo yêu cầu. </w:t>
        </w:r>
      </w:ins>
    </w:p>
    <w:p w14:paraId="584A98A4" w14:textId="77777777" w:rsidR="00C774DC" w:rsidRPr="007C127C" w:rsidRDefault="00C774DC" w:rsidP="00C774DC">
      <w:pPr>
        <w:ind w:firstLine="720"/>
        <w:rPr>
          <w:ins w:id="1494" w:author="phuong vu" w:date="2018-11-22T13:51:00Z"/>
          <w:lang w:val="en-US"/>
        </w:rPr>
      </w:pPr>
      <w:ins w:id="1495" w:author="phuong vu" w:date="2018-11-22T13:51:00Z">
        <w:r w:rsidRPr="007C127C">
          <w:rPr>
            <w:lang w:val="en-US"/>
          </w:rPr>
          <w:t xml:space="preserve">Tính khả chuyển: ứng dụng dễ dàng cài đặt và chạy tốt trên </w:t>
        </w:r>
        <w:r>
          <w:rPr>
            <w:lang w:val="en-US"/>
          </w:rPr>
          <w:t xml:space="preserve">mọi </w:t>
        </w:r>
        <w:r w:rsidRPr="007C127C">
          <w:rPr>
            <w:lang w:val="en-US"/>
          </w:rPr>
          <w:t>phiên bản</w:t>
        </w:r>
        <w:r>
          <w:rPr>
            <w:lang w:val="en-US"/>
          </w:rPr>
          <w:t xml:space="preserve"> từ 5.0 trở lên và nhiều</w:t>
        </w:r>
        <w:r w:rsidRPr="007C127C">
          <w:rPr>
            <w:lang w:val="en-US"/>
          </w:rPr>
          <w:t xml:space="preserve"> loại thiết bị Android</w:t>
        </w:r>
        <w:r>
          <w:rPr>
            <w:lang w:val="en-US"/>
          </w:rPr>
          <w:t xml:space="preserve"> khác nhau</w:t>
        </w:r>
        <w:r w:rsidRPr="007C127C">
          <w:rPr>
            <w:lang w:val="en-US"/>
          </w:rPr>
          <w:t>.</w:t>
        </w:r>
      </w:ins>
    </w:p>
    <w:p w14:paraId="40CEB59A" w14:textId="77777777" w:rsidR="00C774DC" w:rsidRPr="007C127C" w:rsidRDefault="00C774DC" w:rsidP="00C774DC">
      <w:pPr>
        <w:ind w:firstLine="720"/>
        <w:rPr>
          <w:ins w:id="1496" w:author="phuong vu" w:date="2018-11-22T13:51:00Z"/>
          <w:lang w:val="en-US"/>
        </w:rPr>
      </w:pPr>
      <w:ins w:id="1497" w:author="phuong vu" w:date="2018-11-22T13:51:00Z">
        <w:r w:rsidRPr="007C127C">
          <w:rPr>
            <w:lang w:val="en-US"/>
          </w:rPr>
          <w:t>Tính có thể bảo trì: mã nguồn được viết rõ ràng, dễ đọc, dễ bảo trì</w:t>
        </w:r>
        <w:r>
          <w:rPr>
            <w:lang w:val="en-US"/>
          </w:rPr>
          <w:t>, cung cấp tài liệu cài đặt phần mềm.</w:t>
        </w:r>
      </w:ins>
    </w:p>
    <w:p w14:paraId="5519AF9C" w14:textId="6548E9BB" w:rsidR="000D1228" w:rsidRDefault="00C774DC" w:rsidP="00C774DC">
      <w:pPr>
        <w:ind w:firstLine="720"/>
        <w:rPr>
          <w:ins w:id="1498" w:author="phuong vu" w:date="2018-11-22T14:57:00Z"/>
          <w:lang w:val="en-US"/>
        </w:rPr>
      </w:pPr>
      <w:ins w:id="1499" w:author="phuong vu" w:date="2018-11-22T13:51:00Z">
        <w:r w:rsidRPr="007C127C">
          <w:rPr>
            <w:lang w:val="en-US"/>
          </w:rPr>
          <w:t>Khả năng chịu lỗi: ứng dụng có khả năng xử lý lỗi khi gặp sự cố, đưa ra thông báo khi gặp lỗi.</w:t>
        </w:r>
      </w:ins>
    </w:p>
    <w:p w14:paraId="393B8932" w14:textId="77777777" w:rsidR="000D1228" w:rsidRDefault="000D1228">
      <w:pPr>
        <w:jc w:val="left"/>
        <w:rPr>
          <w:ins w:id="1500" w:author="phuong vu" w:date="2018-11-22T14:57:00Z"/>
          <w:lang w:val="en-US"/>
        </w:rPr>
      </w:pPr>
      <w:ins w:id="1501" w:author="phuong vu" w:date="2018-11-22T14:57:00Z">
        <w:r>
          <w:rPr>
            <w:lang w:val="en-US"/>
          </w:rPr>
          <w:br w:type="page"/>
        </w:r>
      </w:ins>
    </w:p>
    <w:p w14:paraId="0C2167C5" w14:textId="302D1FC2" w:rsidR="00676357" w:rsidRPr="00B04AB8" w:rsidRDefault="00C774DC" w:rsidP="00C774DC">
      <w:pPr>
        <w:pStyle w:val="Heading1"/>
        <w:ind w:left="450"/>
        <w:pPrChange w:id="1502" w:author="phuong vu" w:date="2018-11-22T13:54:00Z">
          <w:pPr>
            <w:pStyle w:val="Heading1"/>
          </w:pPr>
        </w:pPrChange>
      </w:pPr>
      <w:ins w:id="1503" w:author="phuong vu" w:date="2018-11-22T13:51:00Z">
        <w:r w:rsidRPr="00B04AB8">
          <w:rPr>
            <w:rStyle w:val="Heading2Char"/>
            <w:b/>
          </w:rPr>
          <w:lastRenderedPageBreak/>
          <w:t xml:space="preserve"> </w:t>
        </w:r>
      </w:ins>
      <w:bookmarkStart w:id="1504" w:name="_Toc530662500"/>
      <w:r w:rsidR="00C557CE" w:rsidRPr="00B04AB8">
        <w:rPr>
          <w:rStyle w:val="Heading2Char"/>
          <w:b/>
        </w:rPr>
        <w:t>CƠ SỞ LÝ THUYẾT</w:t>
      </w:r>
      <w:bookmarkEnd w:id="729"/>
      <w:bookmarkEnd w:id="1504"/>
    </w:p>
    <w:p w14:paraId="789698BA" w14:textId="0305562F" w:rsidR="00997C30" w:rsidRPr="00530384" w:rsidRDefault="00997C30" w:rsidP="007C127C">
      <w:pPr>
        <w:pStyle w:val="Heading2"/>
        <w:rPr>
          <w:vertAlign w:val="superscript"/>
        </w:rPr>
      </w:pPr>
      <w:bookmarkStart w:id="1505" w:name="_Toc484566611"/>
      <w:bookmarkStart w:id="1506" w:name="_Toc530662501"/>
      <w:r w:rsidRPr="00B04AB8">
        <w:t>Tìm hiểu về nền tảng Android</w:t>
      </w:r>
      <w:bookmarkEnd w:id="1505"/>
      <w:r w:rsidR="00530384">
        <w:rPr>
          <w:vertAlign w:val="superscript"/>
        </w:rPr>
        <w:t>[1]</w:t>
      </w:r>
      <w:bookmarkEnd w:id="1506"/>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219C783F" w:rsidR="004863AF" w:rsidRPr="00F60EFE" w:rsidDel="00F60EFE" w:rsidRDefault="004863AF" w:rsidP="00DA561E">
      <w:pPr>
        <w:spacing w:line="360" w:lineRule="auto"/>
        <w:ind w:firstLine="720"/>
        <w:rPr>
          <w:del w:id="1507" w:author="phuong vu" w:date="2018-11-22T13:15:00Z"/>
          <w:lang w:val="en-US"/>
          <w:rPrChange w:id="1508" w:author="phuong vu" w:date="2018-11-22T13:15:00Z">
            <w:rPr>
              <w:del w:id="1509" w:author="phuong vu" w:date="2018-11-22T13:15:00Z"/>
            </w:rPr>
          </w:rPrChange>
        </w:rPr>
      </w:pPr>
      <w:r w:rsidRPr="00B04AB8">
        <w:t xml:space="preserve">Android là một hệ điều hành được thiết kế dành cho các thiết bị di động có màn hình cảm ứng như điện thoại thông minh và máy tính bảng, phát triển bởi Google dựa trên nền tảng Linux. </w:t>
      </w:r>
      <w:ins w:id="1510" w:author="phuong vu" w:date="2018-11-22T13:14:00Z">
        <w:r w:rsidR="00F60EFE">
          <w:rPr>
            <w:lang w:val="en-US"/>
          </w:rPr>
          <w:t xml:space="preserve"> </w:t>
        </w:r>
      </w:ins>
      <w:del w:id="1511"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1512" w:author="phuong vu" w:date="2018-11-22T13:15:00Z">
        <w:r w:rsidR="00F60EFE">
          <w:rPr>
            <w:lang w:val="en-US"/>
          </w:rPr>
          <w:t>, Kotlin, …</w:t>
        </w:r>
      </w:ins>
      <w:r w:rsidRPr="00B04AB8">
        <w:t>.</w:t>
      </w:r>
      <w:ins w:id="1513" w:author="phuong vu" w:date="2018-11-22T13:15:00Z">
        <w:r w:rsidR="00F60EFE">
          <w:rPr>
            <w:lang w:val="en-US"/>
          </w:rPr>
          <w:t xml:space="preserve"> </w:t>
        </w:r>
      </w:ins>
    </w:p>
    <w:p w14:paraId="28579912" w14:textId="4C6E612F" w:rsidR="004863AF" w:rsidRPr="00B04AB8" w:rsidRDefault="004863AF" w:rsidP="003166DB">
      <w:pPr>
        <w:spacing w:line="360" w:lineRule="auto"/>
        <w:ind w:firstLine="720"/>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1514"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Default="004863AF" w:rsidP="007C127C">
      <w:pPr>
        <w:keepNext/>
        <w:spacing w:line="360" w:lineRule="auto"/>
        <w:ind w:firstLine="720"/>
        <w:jc w:val="center"/>
      </w:pPr>
      <w:r w:rsidRPr="00B04AB8">
        <w:rPr>
          <w:noProof/>
          <w:lang w:eastAsia="vi-VN"/>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1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5416E9AF" w:rsidR="004863AF" w:rsidRPr="007C127C" w:rsidRDefault="00B243D7" w:rsidP="007C127C">
      <w:pPr>
        <w:pStyle w:val="Caption"/>
        <w:rPr>
          <w:szCs w:val="26"/>
          <w:lang w:val="en-US"/>
        </w:rPr>
      </w:pPr>
      <w:bookmarkStart w:id="1515" w:name="_Toc530662924"/>
      <w:r w:rsidRPr="007C127C">
        <w:rPr>
          <w:szCs w:val="26"/>
        </w:rPr>
        <w:t xml:space="preserve">Hình </w:t>
      </w:r>
      <w:ins w:id="151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151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518" w:author="phuong vu" w:date="2018-11-22T18:14:00Z">
        <w:r w:rsidR="00627671">
          <w:rPr>
            <w:noProof/>
            <w:szCs w:val="26"/>
          </w:rPr>
          <w:t>1</w:t>
        </w:r>
        <w:r w:rsidR="00627671">
          <w:rPr>
            <w:szCs w:val="26"/>
          </w:rPr>
          <w:fldChar w:fldCharType="end"/>
        </w:r>
      </w:ins>
      <w:del w:id="151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1515"/>
    </w:p>
    <w:p w14:paraId="7FFDBF81" w14:textId="129A0F6A" w:rsidR="00997C30" w:rsidRPr="00530384" w:rsidRDefault="00997C30" w:rsidP="007C127C">
      <w:pPr>
        <w:pStyle w:val="Heading2"/>
        <w:rPr>
          <w:vertAlign w:val="superscript"/>
        </w:rPr>
      </w:pPr>
      <w:bookmarkStart w:id="1520" w:name="_Toc529231505"/>
      <w:bookmarkStart w:id="1521" w:name="_Toc484566612"/>
      <w:bookmarkStart w:id="1522" w:name="_Toc530662502"/>
      <w:bookmarkEnd w:id="1520"/>
      <w:r w:rsidRPr="00B04AB8">
        <w:t xml:space="preserve">Tìm hiểu về </w:t>
      </w:r>
      <w:bookmarkEnd w:id="1521"/>
      <w:r w:rsidR="001D00CB">
        <w:t>GraphQL</w:t>
      </w:r>
      <w:r w:rsidR="00653696">
        <w:t xml:space="preserve"> </w:t>
      </w:r>
      <w:r w:rsidR="00530384">
        <w:rPr>
          <w:vertAlign w:val="superscript"/>
        </w:rPr>
        <w:t>[2]</w:t>
      </w:r>
      <w:bookmarkEnd w:id="1522"/>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lastRenderedPageBreak/>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979805"/>
                    </a:xfrm>
                    <a:prstGeom prst="rect">
                      <a:avLst/>
                    </a:prstGeom>
                  </pic:spPr>
                </pic:pic>
              </a:graphicData>
            </a:graphic>
          </wp:inline>
        </w:drawing>
      </w:r>
    </w:p>
    <w:p w14:paraId="42CBB7B4" w14:textId="4A90DE9A" w:rsidR="007643F4" w:rsidRPr="007C127C" w:rsidRDefault="00B243D7" w:rsidP="007C127C">
      <w:pPr>
        <w:pStyle w:val="Caption"/>
        <w:rPr>
          <w:szCs w:val="26"/>
        </w:rPr>
      </w:pPr>
      <w:bookmarkStart w:id="1523" w:name="_Toc530662925"/>
      <w:r w:rsidRPr="007C127C">
        <w:rPr>
          <w:szCs w:val="26"/>
        </w:rPr>
        <w:t xml:space="preserve">Hình </w:t>
      </w:r>
      <w:ins w:id="152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152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526" w:author="phuong vu" w:date="2018-11-22T18:14:00Z">
        <w:r w:rsidR="00627671">
          <w:rPr>
            <w:noProof/>
            <w:szCs w:val="26"/>
          </w:rPr>
          <w:t>2</w:t>
        </w:r>
        <w:r w:rsidR="00627671">
          <w:rPr>
            <w:szCs w:val="26"/>
          </w:rPr>
          <w:fldChar w:fldCharType="end"/>
        </w:r>
      </w:ins>
      <w:del w:id="152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1523"/>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lastRenderedPageBreak/>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646680"/>
                    </a:xfrm>
                    <a:prstGeom prst="rect">
                      <a:avLst/>
                    </a:prstGeom>
                  </pic:spPr>
                </pic:pic>
              </a:graphicData>
            </a:graphic>
          </wp:inline>
        </w:drawing>
      </w:r>
    </w:p>
    <w:p w14:paraId="33B7A50E" w14:textId="2D0134A8" w:rsidR="007643F4" w:rsidRPr="007C127C" w:rsidRDefault="00B243D7" w:rsidP="007C127C">
      <w:pPr>
        <w:pStyle w:val="Caption"/>
        <w:rPr>
          <w:szCs w:val="26"/>
        </w:rPr>
      </w:pPr>
      <w:bookmarkStart w:id="1528" w:name="_Toc530662926"/>
      <w:r w:rsidRPr="007C127C">
        <w:rPr>
          <w:szCs w:val="26"/>
        </w:rPr>
        <w:t xml:space="preserve">Hình </w:t>
      </w:r>
      <w:ins w:id="1529"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2</w:t>
      </w:r>
      <w:ins w:id="1530"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1531" w:author="phuong vu" w:date="2018-11-22T18:14:00Z">
        <w:r w:rsidR="00627671">
          <w:rPr>
            <w:noProof/>
            <w:szCs w:val="26"/>
          </w:rPr>
          <w:t>3</w:t>
        </w:r>
        <w:r w:rsidR="00627671">
          <w:rPr>
            <w:szCs w:val="26"/>
          </w:rPr>
          <w:fldChar w:fldCharType="end"/>
        </w:r>
      </w:ins>
      <w:del w:id="153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1528"/>
    </w:p>
    <w:p w14:paraId="0E4406B2" w14:textId="0D347FD2" w:rsidR="007643F4" w:rsidRDefault="007643F4" w:rsidP="001D00CB">
      <w:pPr>
        <w:rPr>
          <w:i/>
          <w:lang w:val="da-DK"/>
        </w:rPr>
      </w:pPr>
    </w:p>
    <w:p w14:paraId="62E7CFC3" w14:textId="02A3F84D" w:rsidR="0036271B" w:rsidDel="003166DB" w:rsidRDefault="0036271B" w:rsidP="0036271B">
      <w:pPr>
        <w:ind w:firstLine="720"/>
        <w:rPr>
          <w:del w:id="1533" w:author="phuong vu" w:date="2018-11-22T13:25:00Z"/>
          <w:lang w:val="da-DK"/>
        </w:rPr>
      </w:pPr>
      <w:r>
        <w:rPr>
          <w:i/>
          <w:lang w:val="da-DK"/>
        </w:rPr>
        <w:t xml:space="preserve">- </w:t>
      </w:r>
      <w:r w:rsidRPr="0036271B">
        <w:rPr>
          <w:i/>
          <w:lang w:val="da-DK"/>
        </w:rPr>
        <w:t>Subscription and Realtime Updates</w:t>
      </w:r>
      <w:r>
        <w:rPr>
          <w:i/>
          <w:lang w:val="da-DK"/>
        </w:rPr>
        <w:t xml:space="preserve">: </w:t>
      </w:r>
      <w:r w:rsidRPr="0036271B">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1534"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36271B" w:rsidRDefault="0036271B" w:rsidP="003166DB">
      <w:pPr>
        <w:ind w:firstLine="720"/>
        <w:rPr>
          <w:lang w:val="da-DK"/>
        </w:rPr>
      </w:pPr>
    </w:p>
    <w:p w14:paraId="6AA92B70" w14:textId="2E25578D" w:rsidR="00997C30" w:rsidRDefault="00997C30" w:rsidP="007C127C">
      <w:pPr>
        <w:pStyle w:val="Heading2"/>
        <w:rPr>
          <w:vertAlign w:val="superscript"/>
          <w:lang w:val="da-DK"/>
        </w:rPr>
      </w:pPr>
      <w:bookmarkStart w:id="1535" w:name="_Toc484566613"/>
      <w:bookmarkStart w:id="1536" w:name="_Toc530662503"/>
      <w:r w:rsidRPr="00B04AB8">
        <w:rPr>
          <w:lang w:val="da-DK"/>
        </w:rPr>
        <w:t xml:space="preserve">Tìm hiểu về </w:t>
      </w:r>
      <w:bookmarkEnd w:id="1535"/>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1536"/>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lastRenderedPageBreak/>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1537" w:name="_Toc530662504"/>
      <w:r>
        <w:t xml:space="preserve">Tìm hiểu về PostgreSQL </w:t>
      </w:r>
      <w:r>
        <w:rPr>
          <w:vertAlign w:val="superscript"/>
        </w:rPr>
        <w:t>[5]</w:t>
      </w:r>
      <w:bookmarkEnd w:id="1537"/>
    </w:p>
    <w:p w14:paraId="701FFFC7" w14:textId="428C0DE8" w:rsidR="00653696" w:rsidRDefault="00653696" w:rsidP="00653696">
      <w:pPr>
        <w:spacing w:line="360" w:lineRule="auto"/>
        <w:ind w:firstLine="720"/>
        <w:rPr>
          <w:b/>
          <w:lang w:val="en-US"/>
        </w:rPr>
      </w:pPr>
      <w:bookmarkStart w:id="1538"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523574DB"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1539"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1540" w:name="_Toc530662505"/>
      <w:r>
        <w:t>Tìm hiểu về JSON Web Token</w:t>
      </w:r>
      <w:r w:rsidR="006F12F5">
        <w:t xml:space="preserve"> </w:t>
      </w:r>
      <w:r w:rsidR="006F12F5">
        <w:rPr>
          <w:vertAlign w:val="superscript"/>
        </w:rPr>
        <w:t>[6]</w:t>
      </w:r>
      <w:bookmarkEnd w:id="1540"/>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lastRenderedPageBreak/>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1541" w:name="_Toc530662506"/>
      <w:r>
        <w:t xml:space="preserve">Tìm hiểu về ReactJS </w:t>
      </w:r>
      <w:r>
        <w:rPr>
          <w:vertAlign w:val="superscript"/>
        </w:rPr>
        <w:t>[7]</w:t>
      </w:r>
      <w:bookmarkEnd w:id="1541"/>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w:t>
      </w:r>
      <w:r w:rsidRPr="00823126">
        <w:rPr>
          <w:lang w:val="da-DK"/>
        </w:rPr>
        <w:lastRenderedPageBreak/>
        <w:t xml:space="preserve">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1542" w:name="_Toc530662507"/>
      <w:r>
        <w:t>Tìm hiểu về Apollo Client</w:t>
      </w:r>
      <w:r w:rsidR="007A626B">
        <w:t xml:space="preserve"> </w:t>
      </w:r>
      <w:r w:rsidR="007A626B">
        <w:rPr>
          <w:vertAlign w:val="superscript"/>
        </w:rPr>
        <w:t>[8]</w:t>
      </w:r>
      <w:bookmarkEnd w:id="1542"/>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rsidP="00CD6A10">
      <w:pPr>
        <w:rPr>
          <w:ins w:id="1543" w:author="phuong vu" w:date="2018-11-20T21:29:00Z"/>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1538"/>
    </w:p>
    <w:p w14:paraId="24C1EDC1" w14:textId="6C3A3575" w:rsidR="0073559F" w:rsidRDefault="001F5B63">
      <w:pPr>
        <w:pStyle w:val="Heading2"/>
        <w:rPr>
          <w:lang w:val="en-US"/>
        </w:rPr>
        <w:pPrChange w:id="1544" w:author="phuong vu" w:date="2018-11-20T21:29:00Z">
          <w:pPr/>
        </w:pPrChange>
      </w:pPr>
      <w:bookmarkStart w:id="1545" w:name="_Toc530662508"/>
      <w:ins w:id="1546" w:author="phuong vu" w:date="2018-11-20T21:29:00Z">
        <w:r>
          <w:rPr>
            <w:lang w:val="en-US"/>
          </w:rPr>
          <w:t>T</w:t>
        </w:r>
      </w:ins>
      <w:ins w:id="1547" w:author="phuong vu" w:date="2018-11-20T21:30:00Z">
        <w:r>
          <w:rPr>
            <w:lang w:val="en-US"/>
          </w:rPr>
          <w:t>ìm hiểu về hàng đợi nhiều trạm phục vụ</w:t>
        </w:r>
      </w:ins>
      <w:bookmarkEnd w:id="1545"/>
    </w:p>
    <w:p w14:paraId="070B0246" w14:textId="6B3A717E" w:rsidR="001F5B63" w:rsidRDefault="001F5B63" w:rsidP="001F5B63">
      <w:pPr>
        <w:spacing w:line="360" w:lineRule="auto"/>
        <w:ind w:firstLine="720"/>
        <w:rPr>
          <w:ins w:id="1548" w:author="phuong vu" w:date="2018-11-20T22:47:00Z"/>
          <w:b/>
          <w:lang w:val="en-US"/>
        </w:rPr>
      </w:pPr>
      <w:ins w:id="1549" w:author="phuong vu" w:date="2018-11-20T21:31:00Z">
        <w:r w:rsidRPr="00B04AB8">
          <w:rPr>
            <w:b/>
            <w:lang w:val="en-US"/>
          </w:rPr>
          <w:t>Giới thiệu:</w:t>
        </w:r>
      </w:ins>
    </w:p>
    <w:p w14:paraId="3C20DF2B" w14:textId="2D760CAD" w:rsidR="004A577F" w:rsidRDefault="004A577F" w:rsidP="001F5B63">
      <w:pPr>
        <w:spacing w:line="360" w:lineRule="auto"/>
        <w:ind w:firstLine="720"/>
        <w:rPr>
          <w:ins w:id="1550" w:author="phuong vu" w:date="2018-11-20T22:50:00Z"/>
          <w:lang w:val="en-US"/>
        </w:rPr>
      </w:pPr>
      <w:ins w:id="1551" w:author="phuong vu" w:date="2018-11-20T22:47:00Z">
        <w:r>
          <w:rPr>
            <w:lang w:val="en-US"/>
          </w:rPr>
          <w:t xml:space="preserve">Hàng đợi là một </w:t>
        </w:r>
      </w:ins>
      <w:ins w:id="1552" w:author="phuong vu" w:date="2018-11-20T22:48:00Z">
        <w:r w:rsidR="005D5145">
          <w:rPr>
            <w:lang w:val="en-US"/>
          </w:rPr>
          <w:t xml:space="preserve">mô hình được áp dụng phổ biến trong cuộc sống. Hàng đợi là </w:t>
        </w:r>
      </w:ins>
      <w:ins w:id="1553" w:author="phuong vu" w:date="2018-11-20T22:49:00Z">
        <w:r w:rsidR="005D5145">
          <w:rPr>
            <w:lang w:val="en-US"/>
          </w:rPr>
          <w:t xml:space="preserve">cách sắp xếp mọi thứ theo một trình tự có một đầu nhận dữ liệu vào và một đầu xử lí và trả dữ liệu đi. </w:t>
        </w:r>
      </w:ins>
    </w:p>
    <w:p w14:paraId="24D113A1" w14:textId="507B935B" w:rsidR="005D5145" w:rsidRDefault="005D5145" w:rsidP="001F5B63">
      <w:pPr>
        <w:spacing w:line="360" w:lineRule="auto"/>
        <w:ind w:firstLine="720"/>
        <w:rPr>
          <w:ins w:id="1554" w:author="phuong vu" w:date="2018-11-20T22:59:00Z"/>
          <w:lang w:val="en-US"/>
        </w:rPr>
      </w:pPr>
      <w:ins w:id="1555" w:author="phuong vu" w:date="2018-11-20T22:50:00Z">
        <w:r>
          <w:rPr>
            <w:lang w:val="en-US"/>
          </w:rPr>
          <w:t xml:space="preserve">Đó là cách cách hoạt động của một hàng đợi chỉ với một trạm phục vụ. </w:t>
        </w:r>
      </w:ins>
      <w:ins w:id="1556" w:author="phuong vu" w:date="2018-11-20T22:51:00Z">
        <w:r>
          <w:rPr>
            <w:lang w:val="en-US"/>
          </w:rPr>
          <w:t>Để phục vụ, xử lí nhanh chóng, ta thường đặt</w:t>
        </w:r>
      </w:ins>
      <w:ins w:id="1557" w:author="phuong vu" w:date="2018-11-20T22:52:00Z">
        <w:r>
          <w:rPr>
            <w:lang w:val="en-US"/>
          </w:rPr>
          <w:t xml:space="preserve"> ra nhiều trạm phục vụ cùng lúc một để tiết kiệm thời gian</w:t>
        </w:r>
      </w:ins>
      <w:ins w:id="1558" w:author="phuong vu" w:date="2018-11-20T22:59:00Z">
        <w:r>
          <w:rPr>
            <w:lang w:val="en-US"/>
          </w:rPr>
          <w:t>.</w:t>
        </w:r>
      </w:ins>
    </w:p>
    <w:p w14:paraId="55985834" w14:textId="77777777" w:rsidR="005D5145" w:rsidRDefault="005D5145">
      <w:pPr>
        <w:keepNext/>
        <w:spacing w:line="360" w:lineRule="auto"/>
        <w:ind w:firstLine="720"/>
        <w:jc w:val="center"/>
        <w:rPr>
          <w:ins w:id="1559" w:author="phuong vu" w:date="2018-11-20T23:00:00Z"/>
        </w:rPr>
        <w:pPrChange w:id="1560" w:author="phuong vu" w:date="2018-11-20T23:00:00Z">
          <w:pPr>
            <w:spacing w:line="360" w:lineRule="auto"/>
            <w:ind w:firstLine="720"/>
            <w:jc w:val="center"/>
          </w:pPr>
        </w:pPrChange>
      </w:pPr>
      <w:ins w:id="1561" w:author="phuong vu" w:date="2018-11-20T22:59:00Z">
        <w:r>
          <w:rPr>
            <w:noProof/>
          </w:rPr>
          <w:lastRenderedPageBreak/>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7E41224B" w:rsidR="005D5145" w:rsidRPr="005D5145" w:rsidRDefault="005D5145">
      <w:pPr>
        <w:pStyle w:val="Caption"/>
        <w:rPr>
          <w:ins w:id="1562" w:author="phuong vu" w:date="2018-11-20T21:31:00Z"/>
          <w:lang w:val="en-US"/>
          <w:rPrChange w:id="1563" w:author="phuong vu" w:date="2018-11-20T23:00:00Z">
            <w:rPr>
              <w:ins w:id="1564" w:author="phuong vu" w:date="2018-11-20T21:31:00Z"/>
              <w:b/>
              <w:lang w:val="en-US"/>
            </w:rPr>
          </w:rPrChange>
        </w:rPr>
        <w:pPrChange w:id="1565" w:author="phuong vu" w:date="2018-11-20T23:00:00Z">
          <w:pPr>
            <w:spacing w:line="360" w:lineRule="auto"/>
            <w:ind w:firstLine="720"/>
          </w:pPr>
        </w:pPrChange>
      </w:pPr>
      <w:bookmarkStart w:id="1566" w:name="_Toc530662927"/>
      <w:ins w:id="1567" w:author="phuong vu" w:date="2018-11-20T23:00:00Z">
        <w:r>
          <w:t xml:space="preserve">Hình </w:t>
        </w:r>
      </w:ins>
      <w:ins w:id="1568" w:author="phuong vu" w:date="2018-11-22T18:14:00Z">
        <w:r w:rsidR="00627671">
          <w:fldChar w:fldCharType="begin"/>
        </w:r>
        <w:r w:rsidR="00627671">
          <w:instrText xml:space="preserve"> STYLEREF 1 \s </w:instrText>
        </w:r>
      </w:ins>
      <w:r w:rsidR="00627671">
        <w:fldChar w:fldCharType="separate"/>
      </w:r>
      <w:r w:rsidR="00627671">
        <w:rPr>
          <w:noProof/>
        </w:rPr>
        <w:t>2</w:t>
      </w:r>
      <w:ins w:id="1569"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1570" w:author="phuong vu" w:date="2018-11-22T18:14:00Z">
        <w:r w:rsidR="00627671">
          <w:rPr>
            <w:noProof/>
          </w:rPr>
          <w:t>4</w:t>
        </w:r>
        <w:r w:rsidR="00627671">
          <w:fldChar w:fldCharType="end"/>
        </w:r>
      </w:ins>
      <w:ins w:id="1571" w:author="phuong vu" w:date="2018-11-20T23:00:00Z">
        <w:r>
          <w:rPr>
            <w:lang w:val="en-US"/>
          </w:rPr>
          <w:t xml:space="preserve"> Mô phỏng hàng đợi nhiều trạm phục vụ</w:t>
        </w:r>
      </w:ins>
      <w:bookmarkEnd w:id="1566"/>
    </w:p>
    <w:p w14:paraId="6FD3BFB0" w14:textId="77777777" w:rsidR="005D7B98" w:rsidRDefault="005D7B98" w:rsidP="005D7B98">
      <w:pPr>
        <w:spacing w:line="360" w:lineRule="auto"/>
        <w:ind w:firstLine="720"/>
        <w:rPr>
          <w:ins w:id="1572" w:author="phuong vu" w:date="2018-11-20T23:25:00Z"/>
          <w:b/>
          <w:lang w:val="da-DK"/>
        </w:rPr>
      </w:pPr>
      <w:ins w:id="1573" w:author="phuong vu" w:date="2018-11-20T23:25:00Z">
        <w:r w:rsidRPr="00B04AB8">
          <w:rPr>
            <w:b/>
            <w:lang w:val="da-DK"/>
          </w:rPr>
          <w:t>Đặc điểm:</w:t>
        </w:r>
      </w:ins>
    </w:p>
    <w:p w14:paraId="79915744" w14:textId="77777777" w:rsidR="00165603" w:rsidRDefault="005D7B98" w:rsidP="00631184">
      <w:pPr>
        <w:ind w:left="1080"/>
        <w:jc w:val="left"/>
        <w:rPr>
          <w:ins w:id="1574" w:author="phuong vu" w:date="2018-11-21T00:09:00Z"/>
          <w:lang w:val="en-US"/>
        </w:rPr>
      </w:pPr>
      <w:ins w:id="1575" w:author="phuong vu" w:date="2018-11-20T23:26:00Z">
        <w:r w:rsidRPr="005D7B98">
          <w:rPr>
            <w:i/>
            <w:lang w:val="en-US"/>
          </w:rPr>
          <w:t>-</w:t>
        </w:r>
        <w:r>
          <w:rPr>
            <w:i/>
            <w:lang w:val="en-US"/>
          </w:rPr>
          <w:t xml:space="preserve"> </w:t>
        </w:r>
        <w:r w:rsidRPr="005D7B98">
          <w:rPr>
            <w:i/>
            <w:lang w:val="en-US"/>
            <w:rPrChange w:id="1576" w:author="phuong vu" w:date="2018-11-20T23:26:00Z">
              <w:rPr>
                <w:lang w:val="en-US"/>
              </w:rPr>
            </w:rPrChange>
          </w:rPr>
          <w:t>Hỗ trợ đơn giản trong việc quản lí</w:t>
        </w:r>
        <w:r>
          <w:rPr>
            <w:i/>
            <w:lang w:val="en-US"/>
          </w:rPr>
          <w:t xml:space="preserve">: </w:t>
        </w:r>
        <w:r>
          <w:rPr>
            <w:lang w:val="en-US"/>
          </w:rPr>
          <w:t xml:space="preserve">Trong nhiều trường hợp với số lượng việc cần xử lí lớn thì </w:t>
        </w:r>
      </w:ins>
      <w:ins w:id="1577" w:author="phuong vu" w:date="2018-11-20T23:27:00Z">
        <w:r>
          <w:rPr>
            <w:lang w:val="en-US"/>
          </w:rPr>
          <w:t>hàng đợi là cách được xem tốt nhất. Nó giúp mọi thứ có trình tự xử lí, tránh thiếu sót.</w:t>
        </w:r>
      </w:ins>
    </w:p>
    <w:p w14:paraId="72D74FE5" w14:textId="22D9921A" w:rsidR="00C557CE" w:rsidRPr="005D7B98" w:rsidRDefault="00165603">
      <w:pPr>
        <w:ind w:left="1080"/>
        <w:jc w:val="left"/>
        <w:rPr>
          <w:lang w:val="en-US"/>
        </w:rPr>
        <w:pPrChange w:id="1578" w:author="phuong vu" w:date="2018-11-20T23:31:00Z">
          <w:pPr>
            <w:jc w:val="left"/>
          </w:pPr>
        </w:pPrChange>
      </w:pPr>
      <w:ins w:id="1579" w:author="phuong vu" w:date="2018-11-21T00:09:00Z">
        <w:r>
          <w:rPr>
            <w:i/>
            <w:lang w:val="en-US"/>
          </w:rPr>
          <w:t>-</w:t>
        </w:r>
        <w:r>
          <w:rPr>
            <w:lang w:val="en-US"/>
          </w:rPr>
          <w:t xml:space="preserve"> </w:t>
        </w:r>
        <w:r>
          <w:rPr>
            <w:i/>
            <w:lang w:val="en-US"/>
          </w:rPr>
          <w:t xml:space="preserve">Nhiều hình thức xử lí hàng đơi: </w:t>
        </w:r>
        <w:r w:rsidR="000F4CE0">
          <w:rPr>
            <w:lang w:val="en-US"/>
          </w:rPr>
          <w:t>Phổ biến nhất là FIFO hay</w:t>
        </w:r>
      </w:ins>
      <w:ins w:id="1580" w:author="phuong vu" w:date="2018-11-21T00:10:00Z">
        <w:r w:rsidR="000F4CE0">
          <w:rPr>
            <w:lang w:val="en-US"/>
          </w:rPr>
          <w:t xml:space="preserve"> FCFS. Trong vài trường hợp công việc có các mức độ ưu tiên khác nhau, ta có hàng đợi có độ tiên. Ở đó, các công việc được sắp xếp t</w:t>
        </w:r>
      </w:ins>
      <w:ins w:id="1581" w:author="phuong vu" w:date="2018-11-21T00:11:00Z">
        <w:r w:rsidR="000F4CE0">
          <w:rPr>
            <w:lang w:val="en-US"/>
          </w:rPr>
          <w:t>heo độ ưu tiên của chúng tùy theo mục đích sử dụng.</w:t>
        </w:r>
      </w:ins>
      <w:r w:rsidR="00C557CE" w:rsidRPr="005D7B98">
        <w:rPr>
          <w:lang w:val="en-US"/>
        </w:rPr>
        <w:br w:type="page"/>
      </w:r>
    </w:p>
    <w:p w14:paraId="12452D5B" w14:textId="7A78D345" w:rsidR="00C557CE" w:rsidRPr="00CD6A10" w:rsidDel="00C774DC" w:rsidRDefault="00C557CE">
      <w:pPr>
        <w:pStyle w:val="Heading1"/>
        <w:rPr>
          <w:del w:id="1582" w:author="phuong vu" w:date="2018-11-22T13:51:00Z"/>
        </w:rPr>
        <w:pPrChange w:id="1583" w:author="phuong vu" w:date="2018-11-20T23:31:00Z">
          <w:pPr>
            <w:pStyle w:val="Heading1"/>
            <w:jc w:val="both"/>
          </w:pPr>
        </w:pPrChange>
      </w:pPr>
      <w:del w:id="1584" w:author="phuong vu" w:date="2018-11-22T13:51:00Z">
        <w:r w:rsidDel="00C774DC">
          <w:lastRenderedPageBreak/>
          <w:delText>NỘI DUNG NGHIÊN CỨU</w:delText>
        </w:r>
        <w:bookmarkStart w:id="1585" w:name="_Toc530658318"/>
        <w:bookmarkStart w:id="1586" w:name="_Toc530662042"/>
        <w:bookmarkStart w:id="1587" w:name="_Toc530662509"/>
        <w:bookmarkEnd w:id="1585"/>
        <w:bookmarkEnd w:id="1586"/>
        <w:bookmarkEnd w:id="1587"/>
      </w:del>
    </w:p>
    <w:p w14:paraId="2C7F4CB1" w14:textId="6D1F0ED3" w:rsidR="00FB646D" w:rsidDel="00C774DC" w:rsidRDefault="00C557CE" w:rsidP="00C557CE">
      <w:pPr>
        <w:pStyle w:val="Heading2"/>
        <w:rPr>
          <w:del w:id="1588" w:author="phuong vu" w:date="2018-11-22T13:51:00Z"/>
          <w:lang w:val="en-US"/>
        </w:rPr>
      </w:pPr>
      <w:del w:id="1589" w:author="phuong vu" w:date="2018-11-22T13:51:00Z">
        <w:r w:rsidDel="00C774DC">
          <w:rPr>
            <w:lang w:val="en-US"/>
          </w:rPr>
          <w:delText>Mô tả bài toán</w:delText>
        </w:r>
        <w:bookmarkStart w:id="1590" w:name="_Toc530658319"/>
        <w:bookmarkStart w:id="1591" w:name="_Toc530662043"/>
        <w:bookmarkStart w:id="1592" w:name="_Toc530662510"/>
        <w:bookmarkEnd w:id="1590"/>
        <w:bookmarkEnd w:id="1591"/>
        <w:bookmarkEnd w:id="1592"/>
      </w:del>
    </w:p>
    <w:p w14:paraId="31BFAC6A" w14:textId="6E4BA17C" w:rsidR="00184C7F" w:rsidDel="00382451" w:rsidRDefault="00184C7F" w:rsidP="00184C7F">
      <w:pPr>
        <w:pStyle w:val="Heading3"/>
        <w:rPr>
          <w:del w:id="1593" w:author="phuong vu" w:date="2018-11-22T13:49:00Z"/>
        </w:rPr>
      </w:pPr>
      <w:del w:id="1594" w:author="phuong vu" w:date="2018-11-22T13:49:00Z">
        <w:r w:rsidDel="00382451">
          <w:delText>Bối cảnh hệ thống</w:delText>
        </w:r>
        <w:bookmarkStart w:id="1595" w:name="_Toc530658320"/>
        <w:bookmarkStart w:id="1596" w:name="_Toc530662044"/>
        <w:bookmarkStart w:id="1597" w:name="_Toc530662511"/>
        <w:bookmarkEnd w:id="1595"/>
        <w:bookmarkEnd w:id="1596"/>
        <w:bookmarkEnd w:id="1597"/>
      </w:del>
    </w:p>
    <w:p w14:paraId="656DD567" w14:textId="75D099AC" w:rsidR="00532496" w:rsidDel="00382451" w:rsidRDefault="00532496" w:rsidP="00CA57A3">
      <w:pPr>
        <w:rPr>
          <w:del w:id="1598" w:author="phuong vu" w:date="2018-11-22T13:49:00Z"/>
          <w:lang w:val="en-US"/>
        </w:rPr>
      </w:pPr>
      <w:del w:id="1599" w:author="phuong vu" w:date="2018-11-22T13:49:00Z">
        <w:r w:rsidDel="00382451">
          <w:rPr>
            <w:lang w:val="en-US"/>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1600" w:name="_Toc530658321"/>
        <w:bookmarkStart w:id="1601" w:name="_Toc530662045"/>
        <w:bookmarkStart w:id="1602" w:name="_Toc530662512"/>
        <w:bookmarkEnd w:id="1600"/>
        <w:bookmarkEnd w:id="1601"/>
        <w:bookmarkEnd w:id="1602"/>
      </w:del>
    </w:p>
    <w:p w14:paraId="199FEC6E" w14:textId="323327C7" w:rsidR="00532496" w:rsidDel="00382451" w:rsidRDefault="00532496" w:rsidP="00CA57A3">
      <w:pPr>
        <w:rPr>
          <w:del w:id="1603" w:author="phuong vu" w:date="2018-11-22T13:49:00Z"/>
          <w:lang w:val="en-US"/>
        </w:rPr>
      </w:pPr>
      <w:del w:id="1604" w:author="phuong vu" w:date="2018-11-22T13:49:00Z">
        <w:r w:rsidDel="00382451">
          <w:rPr>
            <w:lang w:val="en-US"/>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1605" w:name="_Toc530658322"/>
        <w:bookmarkStart w:id="1606" w:name="_Toc530662046"/>
        <w:bookmarkStart w:id="1607" w:name="_Toc530662513"/>
        <w:bookmarkEnd w:id="1605"/>
        <w:bookmarkEnd w:id="1606"/>
        <w:bookmarkEnd w:id="1607"/>
      </w:del>
    </w:p>
    <w:p w14:paraId="2DB10661" w14:textId="2CBF68DD" w:rsidR="00CA57A3" w:rsidRPr="007C127C" w:rsidDel="00382451" w:rsidRDefault="00532496" w:rsidP="007C127C">
      <w:pPr>
        <w:rPr>
          <w:del w:id="1608" w:author="phuong vu" w:date="2018-11-22T13:49:00Z"/>
          <w:lang w:val="en-US"/>
        </w:rPr>
      </w:pPr>
      <w:del w:id="1609" w:author="phuong vu" w:date="2018-11-22T13:49:00Z">
        <w:r w:rsidDel="00382451">
          <w:rPr>
            <w:lang w:val="en-US"/>
          </w:rPr>
          <w:tab/>
          <w:delText xml:space="preserve">ReactJS là một thư viện được Facebook hỗ trợ mạnh mẽ. Đó là một điểm mạnh giúp ta xây dựng một trang web nhanh chóng hơn, sử dụng ngay không cần quá hiểu rõ </w:delText>
        </w:r>
        <w:r w:rsidR="00E44686" w:rsidDel="00382451">
          <w:rPr>
            <w:lang w:val="en-US"/>
          </w:rPr>
          <w:delText xml:space="preserve">việc xây dựng một trang web theo nhưng Framework chuẩn. </w:delText>
        </w:r>
        <w:bookmarkStart w:id="1610" w:name="_Toc530658323"/>
        <w:bookmarkStart w:id="1611" w:name="_Toc530662047"/>
        <w:bookmarkStart w:id="1612" w:name="_Toc530662514"/>
        <w:bookmarkEnd w:id="1610"/>
        <w:bookmarkEnd w:id="1611"/>
        <w:bookmarkEnd w:id="1612"/>
      </w:del>
    </w:p>
    <w:p w14:paraId="1E97AFDF" w14:textId="68B1A153" w:rsidR="00184C7F" w:rsidDel="00382451" w:rsidRDefault="00184C7F" w:rsidP="00184C7F">
      <w:pPr>
        <w:pStyle w:val="Heading3"/>
        <w:rPr>
          <w:del w:id="1613" w:author="phuong vu" w:date="2018-11-22T13:49:00Z"/>
        </w:rPr>
      </w:pPr>
      <w:del w:id="1614" w:author="phuong vu" w:date="2018-11-22T13:49:00Z">
        <w:r w:rsidDel="00382451">
          <w:delText>Các chức năng hệ thống</w:delText>
        </w:r>
        <w:bookmarkStart w:id="1615" w:name="_Toc530658324"/>
        <w:bookmarkStart w:id="1616" w:name="_Toc530662048"/>
        <w:bookmarkStart w:id="1617" w:name="_Toc530662515"/>
        <w:bookmarkEnd w:id="1615"/>
        <w:bookmarkEnd w:id="1616"/>
        <w:bookmarkEnd w:id="1617"/>
      </w:del>
    </w:p>
    <w:p w14:paraId="10AA89AC" w14:textId="145113AF" w:rsidR="00E44686" w:rsidDel="003166DB" w:rsidRDefault="007705D0" w:rsidP="00E44686">
      <w:pPr>
        <w:rPr>
          <w:del w:id="1618" w:author="phuong vu" w:date="2018-11-22T13:29:00Z"/>
          <w:lang w:val="en-US"/>
        </w:rPr>
      </w:pPr>
      <w:del w:id="1619" w:author="phuong vu" w:date="2018-11-22T13:49:00Z">
        <w:r w:rsidDel="00382451">
          <w:rPr>
            <w:lang w:val="en-US"/>
          </w:rPr>
          <w:tab/>
          <w:delText>Các chức năng hệ thống cần đạt được trong đề tài đặt ra bao gồm:</w:delText>
        </w:r>
      </w:del>
      <w:bookmarkStart w:id="1620" w:name="_Toc530658325"/>
      <w:bookmarkStart w:id="1621" w:name="_Toc530662049"/>
      <w:bookmarkStart w:id="1622" w:name="_Toc530662516"/>
      <w:bookmarkEnd w:id="1620"/>
      <w:bookmarkEnd w:id="1621"/>
      <w:bookmarkEnd w:id="1622"/>
    </w:p>
    <w:p w14:paraId="6F4C8420" w14:textId="7DC8155E" w:rsidR="007705D0" w:rsidDel="00933422" w:rsidRDefault="007705D0" w:rsidP="00E44686">
      <w:pPr>
        <w:rPr>
          <w:del w:id="1623" w:author="phuong vu" w:date="2018-11-22T12:59:00Z"/>
          <w:lang w:val="en-US"/>
        </w:rPr>
      </w:pPr>
      <w:del w:id="1624" w:author="phuong vu" w:date="2018-11-22T13:29:00Z">
        <w:r w:rsidDel="003166DB">
          <w:rPr>
            <w:lang w:val="en-US"/>
          </w:rPr>
          <w:tab/>
        </w:r>
        <w:r w:rsidDel="003166DB">
          <w:rPr>
            <w:lang w:val="en-US"/>
          </w:rPr>
          <w:tab/>
        </w:r>
      </w:del>
      <w:del w:id="1625" w:author="phuong vu" w:date="2018-11-22T12:59:00Z">
        <w:r w:rsidDel="00933422">
          <w:rPr>
            <w:lang w:val="en-US"/>
          </w:rPr>
          <w:delText xml:space="preserve">- </w:delText>
        </w:r>
        <w:r w:rsidR="00D43E01" w:rsidDel="00933422">
          <w:rPr>
            <w:lang w:val="en-US"/>
          </w:rPr>
          <w:delText>Quản lí đơn hàng</w:delText>
        </w:r>
        <w:r w:rsidDel="00933422">
          <w:rPr>
            <w:lang w:val="en-US"/>
          </w:rPr>
          <w:delText>.</w:delText>
        </w:r>
        <w:bookmarkStart w:id="1626" w:name="_Toc530658326"/>
        <w:bookmarkStart w:id="1627" w:name="_Toc530662050"/>
        <w:bookmarkStart w:id="1628" w:name="_Toc530662517"/>
        <w:bookmarkEnd w:id="1626"/>
        <w:bookmarkEnd w:id="1627"/>
        <w:bookmarkEnd w:id="1628"/>
      </w:del>
    </w:p>
    <w:p w14:paraId="3D92F9FE" w14:textId="21E4D84C" w:rsidR="007705D0" w:rsidDel="00933422" w:rsidRDefault="007705D0" w:rsidP="00E44686">
      <w:pPr>
        <w:rPr>
          <w:del w:id="1629" w:author="phuong vu" w:date="2018-11-22T12:59:00Z"/>
          <w:lang w:val="en-US"/>
        </w:rPr>
      </w:pPr>
      <w:del w:id="1630" w:author="phuong vu" w:date="2018-11-22T12:59:00Z">
        <w:r w:rsidDel="00933422">
          <w:rPr>
            <w:lang w:val="en-US"/>
          </w:rPr>
          <w:tab/>
        </w:r>
        <w:r w:rsidDel="00933422">
          <w:rPr>
            <w:lang w:val="en-US"/>
          </w:rPr>
          <w:tab/>
          <w:delText xml:space="preserve">- </w:delText>
        </w:r>
        <w:r w:rsidR="00FC2466" w:rsidDel="00933422">
          <w:rPr>
            <w:lang w:val="en-US"/>
          </w:rPr>
          <w:delText>Quản lí biên nhận</w:delText>
        </w:r>
        <w:r w:rsidDel="00933422">
          <w:rPr>
            <w:lang w:val="en-US"/>
          </w:rPr>
          <w:delText>.</w:delText>
        </w:r>
        <w:bookmarkStart w:id="1631" w:name="_Toc530658327"/>
        <w:bookmarkStart w:id="1632" w:name="_Toc530662051"/>
        <w:bookmarkStart w:id="1633" w:name="_Toc530662518"/>
        <w:bookmarkEnd w:id="1631"/>
        <w:bookmarkEnd w:id="1632"/>
        <w:bookmarkEnd w:id="1633"/>
      </w:del>
    </w:p>
    <w:p w14:paraId="345BF2EB" w14:textId="6C627054" w:rsidR="007705D0" w:rsidDel="00933422" w:rsidRDefault="007705D0" w:rsidP="00E44686">
      <w:pPr>
        <w:rPr>
          <w:del w:id="1634" w:author="phuong vu" w:date="2018-11-22T12:59:00Z"/>
          <w:lang w:val="en-US"/>
        </w:rPr>
      </w:pPr>
      <w:del w:id="1635" w:author="phuong vu" w:date="2018-11-22T12:59:00Z">
        <w:r w:rsidDel="00933422">
          <w:rPr>
            <w:lang w:val="en-US"/>
          </w:rPr>
          <w:tab/>
        </w:r>
        <w:r w:rsidDel="00933422">
          <w:rPr>
            <w:lang w:val="en-US"/>
          </w:rPr>
          <w:tab/>
          <w:delText>- Quản lí phân công xử lí đơn hàng.</w:delText>
        </w:r>
        <w:bookmarkStart w:id="1636" w:name="_Toc530658328"/>
        <w:bookmarkStart w:id="1637" w:name="_Toc530662052"/>
        <w:bookmarkStart w:id="1638" w:name="_Toc530662519"/>
        <w:bookmarkEnd w:id="1636"/>
        <w:bookmarkEnd w:id="1637"/>
        <w:bookmarkEnd w:id="1638"/>
      </w:del>
    </w:p>
    <w:p w14:paraId="580E5844" w14:textId="54BA8BBE" w:rsidR="007705D0" w:rsidDel="00080487" w:rsidRDefault="007705D0" w:rsidP="00E44686">
      <w:pPr>
        <w:rPr>
          <w:del w:id="1639" w:author="phuong vu" w:date="2018-11-20T21:06:00Z"/>
          <w:lang w:val="en-US"/>
        </w:rPr>
      </w:pPr>
      <w:del w:id="1640" w:author="phuong vu" w:date="2018-11-22T12:59:00Z">
        <w:r w:rsidDel="00933422">
          <w:rPr>
            <w:lang w:val="en-US"/>
          </w:rPr>
          <w:tab/>
        </w:r>
        <w:r w:rsidDel="00933422">
          <w:rPr>
            <w:lang w:val="en-US"/>
          </w:rPr>
          <w:tab/>
          <w:delText>- Tạo đơn hàng.</w:delText>
        </w:r>
      </w:del>
      <w:bookmarkStart w:id="1641" w:name="_Toc530658329"/>
      <w:bookmarkStart w:id="1642" w:name="_Toc530662053"/>
      <w:bookmarkStart w:id="1643" w:name="_Toc530662520"/>
      <w:bookmarkEnd w:id="1641"/>
      <w:bookmarkEnd w:id="1642"/>
      <w:bookmarkEnd w:id="1643"/>
    </w:p>
    <w:p w14:paraId="4FD1F8E9" w14:textId="2668A013" w:rsidR="00F41082" w:rsidDel="00933422" w:rsidRDefault="00F41082" w:rsidP="00E44686">
      <w:pPr>
        <w:rPr>
          <w:del w:id="1644" w:author="phuong vu" w:date="2018-11-22T12:59:00Z"/>
          <w:lang w:val="en-US"/>
        </w:rPr>
      </w:pPr>
      <w:del w:id="1645" w:author="phuong vu" w:date="2018-11-20T21:06:00Z">
        <w:r w:rsidDel="00E7682C">
          <w:rPr>
            <w:lang w:val="en-US"/>
          </w:rPr>
          <w:tab/>
        </w:r>
        <w:r w:rsidDel="00E7682C">
          <w:rPr>
            <w:lang w:val="en-US"/>
          </w:rPr>
          <w:tab/>
          <w:delText>- Tìm kiếm chi nhánh gần nhất, có đủ các dịch vụ theo yêu cầu.</w:delText>
        </w:r>
      </w:del>
      <w:bookmarkStart w:id="1646" w:name="_Toc530658330"/>
      <w:bookmarkStart w:id="1647" w:name="_Toc530662054"/>
      <w:bookmarkStart w:id="1648" w:name="_Toc530662521"/>
      <w:bookmarkEnd w:id="1646"/>
      <w:bookmarkEnd w:id="1647"/>
      <w:bookmarkEnd w:id="1648"/>
    </w:p>
    <w:p w14:paraId="35DF933B" w14:textId="294B26A8" w:rsidR="00F41082" w:rsidDel="00933422" w:rsidRDefault="00F41082" w:rsidP="00E44686">
      <w:pPr>
        <w:rPr>
          <w:del w:id="1649" w:author="phuong vu" w:date="2018-11-22T12:59:00Z"/>
          <w:lang w:val="en-US"/>
        </w:rPr>
      </w:pPr>
      <w:del w:id="1650" w:author="phuong vu" w:date="2018-11-22T12:59:00Z">
        <w:r w:rsidDel="00933422">
          <w:rPr>
            <w:lang w:val="en-US"/>
          </w:rPr>
          <w:tab/>
        </w:r>
        <w:r w:rsidDel="00933422">
          <w:rPr>
            <w:lang w:val="en-US"/>
          </w:rPr>
          <w:tab/>
          <w:delText>- Tìm kiếm và lọc quần áo theo loại có sẵn.</w:delText>
        </w:r>
        <w:bookmarkStart w:id="1651" w:name="_Toc530658331"/>
        <w:bookmarkStart w:id="1652" w:name="_Toc530662055"/>
        <w:bookmarkStart w:id="1653" w:name="_Toc530662522"/>
        <w:bookmarkEnd w:id="1651"/>
        <w:bookmarkEnd w:id="1652"/>
        <w:bookmarkEnd w:id="1653"/>
      </w:del>
    </w:p>
    <w:p w14:paraId="6E5613BE" w14:textId="1D62D08C" w:rsidR="007705D0" w:rsidDel="00933422" w:rsidRDefault="007705D0" w:rsidP="00E44686">
      <w:pPr>
        <w:rPr>
          <w:del w:id="1654" w:author="phuong vu" w:date="2018-11-22T12:59:00Z"/>
          <w:lang w:val="en-US"/>
        </w:rPr>
      </w:pPr>
      <w:del w:id="1655" w:author="phuong vu" w:date="2018-11-22T12:59:00Z">
        <w:r w:rsidDel="00933422">
          <w:rPr>
            <w:lang w:val="en-US"/>
          </w:rPr>
          <w:tab/>
        </w:r>
        <w:r w:rsidDel="00933422">
          <w:rPr>
            <w:lang w:val="en-US"/>
          </w:rPr>
          <w:tab/>
          <w:delText>- Tìm kiếm đơn hàng.</w:delText>
        </w:r>
        <w:bookmarkStart w:id="1656" w:name="_Toc530658332"/>
        <w:bookmarkStart w:id="1657" w:name="_Toc530662056"/>
        <w:bookmarkStart w:id="1658" w:name="_Toc530662523"/>
        <w:bookmarkEnd w:id="1656"/>
        <w:bookmarkEnd w:id="1657"/>
        <w:bookmarkEnd w:id="1658"/>
      </w:del>
    </w:p>
    <w:p w14:paraId="5C20DA25" w14:textId="5FD917BA" w:rsidR="007705D0" w:rsidDel="00933422" w:rsidRDefault="007705D0" w:rsidP="00E44686">
      <w:pPr>
        <w:rPr>
          <w:del w:id="1659" w:author="phuong vu" w:date="2018-11-22T12:59:00Z"/>
          <w:lang w:val="en-US"/>
        </w:rPr>
      </w:pPr>
      <w:del w:id="1660" w:author="phuong vu" w:date="2018-11-22T12:59:00Z">
        <w:r w:rsidDel="00933422">
          <w:rPr>
            <w:lang w:val="en-US"/>
          </w:rPr>
          <w:tab/>
        </w:r>
        <w:r w:rsidDel="00933422">
          <w:rPr>
            <w:lang w:val="en-US"/>
          </w:rPr>
          <w:tab/>
          <w:delText>- Đăng nhập, đăng xuất hệ thống.</w:delText>
        </w:r>
        <w:bookmarkStart w:id="1661" w:name="_Toc530658333"/>
        <w:bookmarkStart w:id="1662" w:name="_Toc530662057"/>
        <w:bookmarkStart w:id="1663" w:name="_Toc530662524"/>
        <w:bookmarkEnd w:id="1661"/>
        <w:bookmarkEnd w:id="1662"/>
        <w:bookmarkEnd w:id="1663"/>
      </w:del>
    </w:p>
    <w:p w14:paraId="782AA692" w14:textId="056CD361" w:rsidR="008751C8" w:rsidDel="00382451" w:rsidRDefault="008751C8" w:rsidP="00E44686">
      <w:pPr>
        <w:rPr>
          <w:del w:id="1664" w:author="phuong vu" w:date="2018-11-22T13:49:00Z"/>
          <w:lang w:val="en-US"/>
        </w:rPr>
      </w:pPr>
      <w:del w:id="1665" w:author="phuong vu" w:date="2018-11-22T12:59:00Z">
        <w:r w:rsidDel="00933422">
          <w:rPr>
            <w:lang w:val="en-US"/>
          </w:rPr>
          <w:tab/>
        </w:r>
        <w:r w:rsidDel="00933422">
          <w:rPr>
            <w:lang w:val="en-US"/>
          </w:rPr>
          <w:tab/>
          <w:delText>- Đăng kí tài khoản khách hàng.</w:delText>
        </w:r>
      </w:del>
      <w:bookmarkStart w:id="1666" w:name="_Toc530658334"/>
      <w:bookmarkStart w:id="1667" w:name="_Toc530662058"/>
      <w:bookmarkStart w:id="1668" w:name="_Toc530662525"/>
      <w:bookmarkEnd w:id="1666"/>
      <w:bookmarkEnd w:id="1667"/>
      <w:bookmarkEnd w:id="1668"/>
    </w:p>
    <w:tbl>
      <w:tblPr>
        <w:tblStyle w:val="TableGrid"/>
        <w:tblW w:w="0" w:type="auto"/>
        <w:tblInd w:w="85" w:type="dxa"/>
        <w:tblLook w:val="04A0" w:firstRow="1" w:lastRow="0" w:firstColumn="1" w:lastColumn="0" w:noHBand="0" w:noVBand="1"/>
      </w:tblPr>
      <w:tblGrid>
        <w:gridCol w:w="708"/>
        <w:gridCol w:w="1481"/>
        <w:gridCol w:w="6490"/>
      </w:tblGrid>
      <w:tr w:rsidR="00DF3BEE" w:rsidDel="00382451" w14:paraId="111143DF" w14:textId="69F1845F" w:rsidTr="000C3B2E">
        <w:trPr>
          <w:del w:id="1669" w:author="phuong vu" w:date="2018-11-22T13:49:00Z"/>
        </w:trPr>
        <w:tc>
          <w:tcPr>
            <w:tcW w:w="708" w:type="dxa"/>
            <w:vAlign w:val="center"/>
          </w:tcPr>
          <w:p w14:paraId="02B4146C" w14:textId="070DEB12" w:rsidR="00DF3BEE" w:rsidRPr="007C127C" w:rsidDel="00382451" w:rsidRDefault="00DF3BEE" w:rsidP="00A65AD7">
            <w:pPr>
              <w:pStyle w:val="ListParagraph"/>
              <w:ind w:left="0"/>
              <w:jc w:val="center"/>
              <w:rPr>
                <w:del w:id="1670" w:author="phuong vu" w:date="2018-11-22T13:49:00Z"/>
                <w:b/>
              </w:rPr>
            </w:pPr>
            <w:del w:id="1671" w:author="phuong vu" w:date="2018-11-22T13:49:00Z">
              <w:r w:rsidRPr="007C127C" w:rsidDel="00382451">
                <w:rPr>
                  <w:b/>
                </w:rPr>
                <w:delText>STT</w:delText>
              </w:r>
              <w:bookmarkStart w:id="1672" w:name="_Toc530658335"/>
              <w:bookmarkStart w:id="1673" w:name="_Toc530662059"/>
              <w:bookmarkStart w:id="1674" w:name="_Toc530662526"/>
              <w:bookmarkEnd w:id="1672"/>
              <w:bookmarkEnd w:id="1673"/>
              <w:bookmarkEnd w:id="1674"/>
            </w:del>
          </w:p>
        </w:tc>
        <w:tc>
          <w:tcPr>
            <w:tcW w:w="1481" w:type="dxa"/>
            <w:vAlign w:val="center"/>
          </w:tcPr>
          <w:p w14:paraId="518025F6" w14:textId="52C48C20" w:rsidR="00DF3BEE" w:rsidRPr="007C127C" w:rsidDel="00382451" w:rsidRDefault="00DF3BEE" w:rsidP="00A65AD7">
            <w:pPr>
              <w:pStyle w:val="ListParagraph"/>
              <w:ind w:left="0"/>
              <w:jc w:val="center"/>
              <w:rPr>
                <w:del w:id="1675" w:author="phuong vu" w:date="2018-11-22T13:49:00Z"/>
                <w:b/>
              </w:rPr>
            </w:pPr>
            <w:del w:id="1676" w:author="phuong vu" w:date="2018-11-22T13:49:00Z">
              <w:r w:rsidRPr="007C127C" w:rsidDel="00382451">
                <w:rPr>
                  <w:b/>
                </w:rPr>
                <w:delText>Mã chức năng</w:delText>
              </w:r>
              <w:bookmarkStart w:id="1677" w:name="_Toc530658336"/>
              <w:bookmarkStart w:id="1678" w:name="_Toc530662060"/>
              <w:bookmarkStart w:id="1679" w:name="_Toc530662527"/>
              <w:bookmarkEnd w:id="1677"/>
              <w:bookmarkEnd w:id="1678"/>
              <w:bookmarkEnd w:id="1679"/>
            </w:del>
          </w:p>
        </w:tc>
        <w:tc>
          <w:tcPr>
            <w:tcW w:w="6490" w:type="dxa"/>
            <w:vAlign w:val="center"/>
          </w:tcPr>
          <w:p w14:paraId="3C3D2716" w14:textId="35787A1D" w:rsidR="00DF3BEE" w:rsidRPr="007C127C" w:rsidDel="00382451" w:rsidRDefault="00DF3BEE" w:rsidP="00A65AD7">
            <w:pPr>
              <w:pStyle w:val="ListParagraph"/>
              <w:ind w:left="0"/>
              <w:jc w:val="center"/>
              <w:rPr>
                <w:del w:id="1680" w:author="phuong vu" w:date="2018-11-22T13:49:00Z"/>
                <w:b/>
              </w:rPr>
            </w:pPr>
            <w:del w:id="1681" w:author="phuong vu" w:date="2018-11-22T13:49:00Z">
              <w:r w:rsidRPr="007C127C" w:rsidDel="00382451">
                <w:rPr>
                  <w:b/>
                </w:rPr>
                <w:delText>Tên chức năng</w:delText>
              </w:r>
              <w:bookmarkStart w:id="1682" w:name="_Toc530658337"/>
              <w:bookmarkStart w:id="1683" w:name="_Toc530662061"/>
              <w:bookmarkStart w:id="1684" w:name="_Toc530662528"/>
              <w:bookmarkEnd w:id="1682"/>
              <w:bookmarkEnd w:id="1683"/>
              <w:bookmarkEnd w:id="1684"/>
            </w:del>
          </w:p>
        </w:tc>
        <w:bookmarkStart w:id="1685" w:name="_Toc530658338"/>
        <w:bookmarkStart w:id="1686" w:name="_Toc530662062"/>
        <w:bookmarkStart w:id="1687" w:name="_Toc530662529"/>
        <w:bookmarkEnd w:id="1685"/>
        <w:bookmarkEnd w:id="1686"/>
        <w:bookmarkEnd w:id="1687"/>
      </w:tr>
      <w:tr w:rsidR="00DF3BEE" w:rsidDel="00382451" w14:paraId="096B74D6" w14:textId="6B45BA5A" w:rsidTr="000C3B2E">
        <w:trPr>
          <w:del w:id="1688" w:author="phuong vu" w:date="2018-11-22T13:49:00Z"/>
        </w:trPr>
        <w:tc>
          <w:tcPr>
            <w:tcW w:w="708" w:type="dxa"/>
          </w:tcPr>
          <w:p w14:paraId="5E65836C" w14:textId="76D05C3F" w:rsidR="00DF3BEE" w:rsidDel="00382451" w:rsidRDefault="00DF3BEE" w:rsidP="007C127C">
            <w:pPr>
              <w:pStyle w:val="ListParagraph"/>
              <w:spacing w:line="360" w:lineRule="auto"/>
              <w:ind w:left="0"/>
              <w:jc w:val="center"/>
              <w:rPr>
                <w:del w:id="1689" w:author="phuong vu" w:date="2018-11-22T13:49:00Z"/>
              </w:rPr>
            </w:pPr>
            <w:del w:id="1690" w:author="phuong vu" w:date="2018-11-22T13:49:00Z">
              <w:r w:rsidDel="00382451">
                <w:delText>1</w:delText>
              </w:r>
              <w:bookmarkStart w:id="1691" w:name="_Toc530658339"/>
              <w:bookmarkStart w:id="1692" w:name="_Toc530662063"/>
              <w:bookmarkStart w:id="1693" w:name="_Toc530662530"/>
              <w:bookmarkEnd w:id="1691"/>
              <w:bookmarkEnd w:id="1692"/>
              <w:bookmarkEnd w:id="1693"/>
            </w:del>
          </w:p>
        </w:tc>
        <w:tc>
          <w:tcPr>
            <w:tcW w:w="1481" w:type="dxa"/>
          </w:tcPr>
          <w:p w14:paraId="776FB606" w14:textId="06C6E106" w:rsidR="00DF3BEE" w:rsidRPr="007C127C" w:rsidDel="00382451" w:rsidRDefault="00DF3BEE" w:rsidP="007C127C">
            <w:pPr>
              <w:pStyle w:val="ListParagraph"/>
              <w:spacing w:line="360" w:lineRule="auto"/>
              <w:ind w:left="0"/>
              <w:rPr>
                <w:del w:id="1694" w:author="phuong vu" w:date="2018-11-22T13:49:00Z"/>
                <w:lang w:val="en-US"/>
              </w:rPr>
            </w:pPr>
            <w:del w:id="1695" w:author="phuong vu" w:date="2018-11-22T13:49:00Z">
              <w:r w:rsidDel="00382451">
                <w:rPr>
                  <w:lang w:val="en-US"/>
                </w:rPr>
                <w:delText>GU_01</w:delText>
              </w:r>
              <w:bookmarkStart w:id="1696" w:name="_Toc530658340"/>
              <w:bookmarkStart w:id="1697" w:name="_Toc530662064"/>
              <w:bookmarkStart w:id="1698" w:name="_Toc530662531"/>
              <w:bookmarkEnd w:id="1696"/>
              <w:bookmarkEnd w:id="1697"/>
              <w:bookmarkEnd w:id="1698"/>
            </w:del>
          </w:p>
        </w:tc>
        <w:tc>
          <w:tcPr>
            <w:tcW w:w="6490" w:type="dxa"/>
          </w:tcPr>
          <w:p w14:paraId="13A704AF" w14:textId="4B071F39" w:rsidR="00DF3BEE" w:rsidRPr="007C127C" w:rsidDel="00382451" w:rsidRDefault="00D43E01" w:rsidP="007C127C">
            <w:pPr>
              <w:pStyle w:val="ListParagraph"/>
              <w:spacing w:line="360" w:lineRule="auto"/>
              <w:ind w:left="0"/>
              <w:rPr>
                <w:del w:id="1699" w:author="phuong vu" w:date="2018-11-22T13:49:00Z"/>
                <w:lang w:val="en-US"/>
              </w:rPr>
            </w:pPr>
            <w:del w:id="1700" w:author="phuong vu" w:date="2018-11-22T13:49:00Z">
              <w:r w:rsidDel="00382451">
                <w:rPr>
                  <w:lang w:val="en-US"/>
                </w:rPr>
                <w:delText>Quản lí đơn hàng</w:delText>
              </w:r>
              <w:bookmarkStart w:id="1701" w:name="_Toc530658341"/>
              <w:bookmarkStart w:id="1702" w:name="_Toc530662065"/>
              <w:bookmarkStart w:id="1703" w:name="_Toc530662532"/>
              <w:bookmarkEnd w:id="1701"/>
              <w:bookmarkEnd w:id="1702"/>
              <w:bookmarkEnd w:id="1703"/>
            </w:del>
          </w:p>
        </w:tc>
        <w:bookmarkStart w:id="1704" w:name="_Toc530658342"/>
        <w:bookmarkStart w:id="1705" w:name="_Toc530662066"/>
        <w:bookmarkStart w:id="1706" w:name="_Toc530662533"/>
        <w:bookmarkEnd w:id="1704"/>
        <w:bookmarkEnd w:id="1705"/>
        <w:bookmarkEnd w:id="1706"/>
      </w:tr>
      <w:tr w:rsidR="00DF3BEE" w:rsidDel="00382451" w14:paraId="3B0BBE99" w14:textId="18A9F8A7" w:rsidTr="000C3B2E">
        <w:trPr>
          <w:del w:id="1707" w:author="phuong vu" w:date="2018-11-22T13:49:00Z"/>
        </w:trPr>
        <w:tc>
          <w:tcPr>
            <w:tcW w:w="708" w:type="dxa"/>
          </w:tcPr>
          <w:p w14:paraId="7A6DDF40" w14:textId="58B5486D" w:rsidR="00DF3BEE" w:rsidDel="00382451" w:rsidRDefault="00DF3BEE" w:rsidP="007C127C">
            <w:pPr>
              <w:pStyle w:val="ListParagraph"/>
              <w:spacing w:line="360" w:lineRule="auto"/>
              <w:ind w:left="0"/>
              <w:jc w:val="center"/>
              <w:rPr>
                <w:del w:id="1708" w:author="phuong vu" w:date="2018-11-22T13:49:00Z"/>
              </w:rPr>
            </w:pPr>
            <w:del w:id="1709" w:author="phuong vu" w:date="2018-11-22T13:49:00Z">
              <w:r w:rsidDel="00382451">
                <w:delText>2</w:delText>
              </w:r>
              <w:bookmarkStart w:id="1710" w:name="_Toc530658343"/>
              <w:bookmarkStart w:id="1711" w:name="_Toc530662067"/>
              <w:bookmarkStart w:id="1712" w:name="_Toc530662534"/>
              <w:bookmarkEnd w:id="1710"/>
              <w:bookmarkEnd w:id="1711"/>
              <w:bookmarkEnd w:id="1712"/>
            </w:del>
          </w:p>
        </w:tc>
        <w:tc>
          <w:tcPr>
            <w:tcW w:w="1481" w:type="dxa"/>
          </w:tcPr>
          <w:p w14:paraId="641A8C37" w14:textId="0017DF61" w:rsidR="00DF3BEE" w:rsidRPr="007C127C" w:rsidDel="00382451" w:rsidRDefault="00DF3BEE" w:rsidP="007C127C">
            <w:pPr>
              <w:pStyle w:val="ListParagraph"/>
              <w:spacing w:line="360" w:lineRule="auto"/>
              <w:ind w:left="0"/>
              <w:rPr>
                <w:del w:id="1713" w:author="phuong vu" w:date="2018-11-22T13:49:00Z"/>
                <w:lang w:val="en-US"/>
              </w:rPr>
            </w:pPr>
            <w:del w:id="1714" w:author="phuong vu" w:date="2018-11-22T13:49:00Z">
              <w:r w:rsidDel="00382451">
                <w:rPr>
                  <w:lang w:val="en-US"/>
                </w:rPr>
                <w:delText>GU_02</w:delText>
              </w:r>
              <w:bookmarkStart w:id="1715" w:name="_Toc530658344"/>
              <w:bookmarkStart w:id="1716" w:name="_Toc530662068"/>
              <w:bookmarkStart w:id="1717" w:name="_Toc530662535"/>
              <w:bookmarkEnd w:id="1715"/>
              <w:bookmarkEnd w:id="1716"/>
              <w:bookmarkEnd w:id="1717"/>
            </w:del>
          </w:p>
        </w:tc>
        <w:tc>
          <w:tcPr>
            <w:tcW w:w="6490" w:type="dxa"/>
          </w:tcPr>
          <w:p w14:paraId="6981FE75" w14:textId="3464C36D" w:rsidR="00DF3BEE" w:rsidDel="00382451" w:rsidRDefault="00FC2466" w:rsidP="007C127C">
            <w:pPr>
              <w:pStyle w:val="ListParagraph"/>
              <w:spacing w:line="360" w:lineRule="auto"/>
              <w:ind w:left="0"/>
              <w:rPr>
                <w:del w:id="1718" w:author="phuong vu" w:date="2018-11-22T13:49:00Z"/>
              </w:rPr>
            </w:pPr>
            <w:del w:id="1719" w:author="phuong vu" w:date="2018-11-22T13:49:00Z">
              <w:r w:rsidDel="00382451">
                <w:rPr>
                  <w:lang w:val="en-US"/>
                </w:rPr>
                <w:delText>Quản lí biên nhận</w:delText>
              </w:r>
              <w:bookmarkStart w:id="1720" w:name="_Toc530658345"/>
              <w:bookmarkStart w:id="1721" w:name="_Toc530662069"/>
              <w:bookmarkStart w:id="1722" w:name="_Toc530662536"/>
              <w:bookmarkEnd w:id="1720"/>
              <w:bookmarkEnd w:id="1721"/>
              <w:bookmarkEnd w:id="1722"/>
            </w:del>
          </w:p>
        </w:tc>
        <w:bookmarkStart w:id="1723" w:name="_Toc530658346"/>
        <w:bookmarkStart w:id="1724" w:name="_Toc530662070"/>
        <w:bookmarkStart w:id="1725" w:name="_Toc530662537"/>
        <w:bookmarkEnd w:id="1723"/>
        <w:bookmarkEnd w:id="1724"/>
        <w:bookmarkEnd w:id="1725"/>
      </w:tr>
      <w:tr w:rsidR="00DF3BEE" w:rsidDel="00382451" w14:paraId="2D2E0322" w14:textId="5DBA53FE" w:rsidTr="000C3B2E">
        <w:trPr>
          <w:del w:id="1726" w:author="phuong vu" w:date="2018-11-22T13:49:00Z"/>
        </w:trPr>
        <w:tc>
          <w:tcPr>
            <w:tcW w:w="708" w:type="dxa"/>
          </w:tcPr>
          <w:p w14:paraId="4C9BC33B" w14:textId="75082EED" w:rsidR="00DF3BEE" w:rsidDel="00382451" w:rsidRDefault="00DF3BEE" w:rsidP="007C127C">
            <w:pPr>
              <w:pStyle w:val="ListParagraph"/>
              <w:spacing w:line="360" w:lineRule="auto"/>
              <w:ind w:left="0"/>
              <w:jc w:val="center"/>
              <w:rPr>
                <w:del w:id="1727" w:author="phuong vu" w:date="2018-11-22T13:49:00Z"/>
              </w:rPr>
            </w:pPr>
            <w:del w:id="1728" w:author="phuong vu" w:date="2018-11-22T13:49:00Z">
              <w:r w:rsidDel="00382451">
                <w:delText>3</w:delText>
              </w:r>
              <w:bookmarkStart w:id="1729" w:name="_Toc530658347"/>
              <w:bookmarkStart w:id="1730" w:name="_Toc530662071"/>
              <w:bookmarkStart w:id="1731" w:name="_Toc530662538"/>
              <w:bookmarkEnd w:id="1729"/>
              <w:bookmarkEnd w:id="1730"/>
              <w:bookmarkEnd w:id="1731"/>
            </w:del>
          </w:p>
        </w:tc>
        <w:tc>
          <w:tcPr>
            <w:tcW w:w="1481" w:type="dxa"/>
          </w:tcPr>
          <w:p w14:paraId="0E9D8B7F" w14:textId="6E1FD43D" w:rsidR="00DF3BEE" w:rsidRPr="007C127C" w:rsidDel="00382451" w:rsidRDefault="00DF3BEE" w:rsidP="007C127C">
            <w:pPr>
              <w:pStyle w:val="ListParagraph"/>
              <w:spacing w:line="360" w:lineRule="auto"/>
              <w:ind w:left="0"/>
              <w:rPr>
                <w:del w:id="1732" w:author="phuong vu" w:date="2018-11-22T13:49:00Z"/>
                <w:lang w:val="en-US"/>
              </w:rPr>
            </w:pPr>
            <w:del w:id="1733" w:author="phuong vu" w:date="2018-11-22T13:49:00Z">
              <w:r w:rsidDel="00382451">
                <w:rPr>
                  <w:lang w:val="en-US"/>
                </w:rPr>
                <w:delText>GU_03</w:delText>
              </w:r>
              <w:bookmarkStart w:id="1734" w:name="_Toc530658348"/>
              <w:bookmarkStart w:id="1735" w:name="_Toc530662072"/>
              <w:bookmarkStart w:id="1736" w:name="_Toc530662539"/>
              <w:bookmarkEnd w:id="1734"/>
              <w:bookmarkEnd w:id="1735"/>
              <w:bookmarkEnd w:id="1736"/>
            </w:del>
          </w:p>
        </w:tc>
        <w:tc>
          <w:tcPr>
            <w:tcW w:w="6490" w:type="dxa"/>
          </w:tcPr>
          <w:p w14:paraId="4CFD518A" w14:textId="36D32835" w:rsidR="00DF3BEE" w:rsidDel="00382451" w:rsidRDefault="0061684B" w:rsidP="007C127C">
            <w:pPr>
              <w:pStyle w:val="ListParagraph"/>
              <w:spacing w:line="360" w:lineRule="auto"/>
              <w:ind w:left="0"/>
              <w:rPr>
                <w:del w:id="1737" w:author="phuong vu" w:date="2018-11-22T13:49:00Z"/>
              </w:rPr>
            </w:pPr>
            <w:del w:id="1738" w:author="phuong vu" w:date="2018-11-22T13:49:00Z">
              <w:r w:rsidDel="00382451">
                <w:rPr>
                  <w:lang w:val="en-US"/>
                </w:rPr>
                <w:delText>Quản lí phân công xử lí đơn hàng</w:delText>
              </w:r>
              <w:bookmarkStart w:id="1739" w:name="_Toc530658349"/>
              <w:bookmarkStart w:id="1740" w:name="_Toc530662073"/>
              <w:bookmarkStart w:id="1741" w:name="_Toc530662540"/>
              <w:bookmarkEnd w:id="1739"/>
              <w:bookmarkEnd w:id="1740"/>
              <w:bookmarkEnd w:id="1741"/>
            </w:del>
          </w:p>
        </w:tc>
        <w:bookmarkStart w:id="1742" w:name="_Toc530658350"/>
        <w:bookmarkStart w:id="1743" w:name="_Toc530662074"/>
        <w:bookmarkStart w:id="1744" w:name="_Toc530662541"/>
        <w:bookmarkEnd w:id="1742"/>
        <w:bookmarkEnd w:id="1743"/>
        <w:bookmarkEnd w:id="1744"/>
      </w:tr>
      <w:tr w:rsidR="00DF3BEE" w:rsidDel="00382451" w14:paraId="58C87DB9" w14:textId="444C2C0B" w:rsidTr="000C3B2E">
        <w:trPr>
          <w:del w:id="1745" w:author="phuong vu" w:date="2018-11-22T13:49:00Z"/>
        </w:trPr>
        <w:tc>
          <w:tcPr>
            <w:tcW w:w="708" w:type="dxa"/>
          </w:tcPr>
          <w:p w14:paraId="593B0DAF" w14:textId="1EAD7968" w:rsidR="00DF3BEE" w:rsidDel="00382451" w:rsidRDefault="00DF3BEE" w:rsidP="007C127C">
            <w:pPr>
              <w:pStyle w:val="ListParagraph"/>
              <w:spacing w:line="360" w:lineRule="auto"/>
              <w:ind w:left="0"/>
              <w:jc w:val="center"/>
              <w:rPr>
                <w:del w:id="1746" w:author="phuong vu" w:date="2018-11-22T13:49:00Z"/>
              </w:rPr>
            </w:pPr>
            <w:del w:id="1747" w:author="phuong vu" w:date="2018-11-22T13:49:00Z">
              <w:r w:rsidDel="00382451">
                <w:delText>4</w:delText>
              </w:r>
              <w:bookmarkStart w:id="1748" w:name="_Toc530658351"/>
              <w:bookmarkStart w:id="1749" w:name="_Toc530662075"/>
              <w:bookmarkStart w:id="1750" w:name="_Toc530662542"/>
              <w:bookmarkEnd w:id="1748"/>
              <w:bookmarkEnd w:id="1749"/>
              <w:bookmarkEnd w:id="1750"/>
            </w:del>
          </w:p>
        </w:tc>
        <w:tc>
          <w:tcPr>
            <w:tcW w:w="1481" w:type="dxa"/>
          </w:tcPr>
          <w:p w14:paraId="4988E6B6" w14:textId="1B6AE5B9" w:rsidR="00DF3BEE" w:rsidRPr="007C127C" w:rsidDel="00382451" w:rsidRDefault="00DF3BEE" w:rsidP="007C127C">
            <w:pPr>
              <w:pStyle w:val="ListParagraph"/>
              <w:spacing w:line="360" w:lineRule="auto"/>
              <w:ind w:left="0"/>
              <w:rPr>
                <w:del w:id="1751" w:author="phuong vu" w:date="2018-11-22T13:49:00Z"/>
                <w:lang w:val="en-US"/>
              </w:rPr>
            </w:pPr>
            <w:del w:id="1752" w:author="phuong vu" w:date="2018-11-22T13:49:00Z">
              <w:r w:rsidDel="00382451">
                <w:rPr>
                  <w:lang w:val="en-US"/>
                </w:rPr>
                <w:delText>GU_04</w:delText>
              </w:r>
              <w:bookmarkStart w:id="1753" w:name="_Toc530658352"/>
              <w:bookmarkStart w:id="1754" w:name="_Toc530662076"/>
              <w:bookmarkStart w:id="1755" w:name="_Toc530662543"/>
              <w:bookmarkEnd w:id="1753"/>
              <w:bookmarkEnd w:id="1754"/>
              <w:bookmarkEnd w:id="1755"/>
            </w:del>
          </w:p>
        </w:tc>
        <w:tc>
          <w:tcPr>
            <w:tcW w:w="6490" w:type="dxa"/>
          </w:tcPr>
          <w:p w14:paraId="2407C2CA" w14:textId="6C1A3410" w:rsidR="00DF3BEE" w:rsidDel="00382451" w:rsidRDefault="0061684B" w:rsidP="007C127C">
            <w:pPr>
              <w:pStyle w:val="ListParagraph"/>
              <w:spacing w:line="360" w:lineRule="auto"/>
              <w:ind w:left="0"/>
              <w:rPr>
                <w:del w:id="1756" w:author="phuong vu" w:date="2018-11-22T13:49:00Z"/>
              </w:rPr>
            </w:pPr>
            <w:del w:id="1757" w:author="phuong vu" w:date="2018-11-22T13:49:00Z">
              <w:r w:rsidDel="00382451">
                <w:rPr>
                  <w:lang w:val="en-US"/>
                </w:rPr>
                <w:delText>Tạo đơn hàng</w:delText>
              </w:r>
              <w:bookmarkStart w:id="1758" w:name="_Toc530658353"/>
              <w:bookmarkStart w:id="1759" w:name="_Toc530662077"/>
              <w:bookmarkStart w:id="1760" w:name="_Toc530662544"/>
              <w:bookmarkEnd w:id="1758"/>
              <w:bookmarkEnd w:id="1759"/>
              <w:bookmarkEnd w:id="1760"/>
            </w:del>
          </w:p>
        </w:tc>
        <w:bookmarkStart w:id="1761" w:name="_Toc530658354"/>
        <w:bookmarkStart w:id="1762" w:name="_Toc530662078"/>
        <w:bookmarkStart w:id="1763" w:name="_Toc530662545"/>
        <w:bookmarkEnd w:id="1761"/>
        <w:bookmarkEnd w:id="1762"/>
        <w:bookmarkEnd w:id="1763"/>
      </w:tr>
      <w:tr w:rsidR="00DF3BEE" w:rsidDel="00382451" w14:paraId="4ABFA0D6" w14:textId="17581E93" w:rsidTr="000C3B2E">
        <w:trPr>
          <w:del w:id="1764" w:author="phuong vu" w:date="2018-11-22T13:49:00Z"/>
        </w:trPr>
        <w:tc>
          <w:tcPr>
            <w:tcW w:w="708" w:type="dxa"/>
          </w:tcPr>
          <w:p w14:paraId="32BE9FFB" w14:textId="62742C4E" w:rsidR="00DF3BEE" w:rsidDel="00382451" w:rsidRDefault="00DF3BEE" w:rsidP="007C127C">
            <w:pPr>
              <w:pStyle w:val="ListParagraph"/>
              <w:spacing w:line="360" w:lineRule="auto"/>
              <w:ind w:left="0"/>
              <w:jc w:val="center"/>
              <w:rPr>
                <w:del w:id="1765" w:author="phuong vu" w:date="2018-11-22T13:49:00Z"/>
              </w:rPr>
            </w:pPr>
            <w:del w:id="1766" w:author="phuong vu" w:date="2018-11-22T13:49:00Z">
              <w:r w:rsidDel="00382451">
                <w:delText>6</w:delText>
              </w:r>
              <w:bookmarkStart w:id="1767" w:name="_Toc530658355"/>
              <w:bookmarkStart w:id="1768" w:name="_Toc530662079"/>
              <w:bookmarkStart w:id="1769" w:name="_Toc530662546"/>
              <w:bookmarkEnd w:id="1767"/>
              <w:bookmarkEnd w:id="1768"/>
              <w:bookmarkEnd w:id="1769"/>
            </w:del>
          </w:p>
        </w:tc>
        <w:tc>
          <w:tcPr>
            <w:tcW w:w="1481" w:type="dxa"/>
          </w:tcPr>
          <w:p w14:paraId="560C4004" w14:textId="7E0F53CD" w:rsidR="00DF3BEE" w:rsidRPr="007C127C" w:rsidDel="00382451" w:rsidRDefault="00DF3BEE" w:rsidP="007C127C">
            <w:pPr>
              <w:pStyle w:val="ListParagraph"/>
              <w:spacing w:line="360" w:lineRule="auto"/>
              <w:ind w:left="0"/>
              <w:rPr>
                <w:del w:id="1770" w:author="phuong vu" w:date="2018-11-22T13:49:00Z"/>
                <w:lang w:val="en-US"/>
              </w:rPr>
            </w:pPr>
            <w:del w:id="1771" w:author="phuong vu" w:date="2018-11-22T13:49:00Z">
              <w:r w:rsidDel="00382451">
                <w:rPr>
                  <w:lang w:val="en-US"/>
                </w:rPr>
                <w:delText>GU_06</w:delText>
              </w:r>
              <w:bookmarkStart w:id="1772" w:name="_Toc530658356"/>
              <w:bookmarkStart w:id="1773" w:name="_Toc530662080"/>
              <w:bookmarkStart w:id="1774" w:name="_Toc530662547"/>
              <w:bookmarkEnd w:id="1772"/>
              <w:bookmarkEnd w:id="1773"/>
              <w:bookmarkEnd w:id="1774"/>
            </w:del>
          </w:p>
        </w:tc>
        <w:tc>
          <w:tcPr>
            <w:tcW w:w="6490" w:type="dxa"/>
          </w:tcPr>
          <w:p w14:paraId="2F00BF82" w14:textId="22D66E74" w:rsidR="00DF3BEE" w:rsidDel="00382451" w:rsidRDefault="0061684B" w:rsidP="007C127C">
            <w:pPr>
              <w:pStyle w:val="ListParagraph"/>
              <w:spacing w:line="360" w:lineRule="auto"/>
              <w:ind w:left="0"/>
              <w:rPr>
                <w:del w:id="1775" w:author="phuong vu" w:date="2018-11-22T13:49:00Z"/>
              </w:rPr>
            </w:pPr>
            <w:del w:id="1776" w:author="phuong vu" w:date="2018-11-22T13:49:00Z">
              <w:r w:rsidDel="00382451">
                <w:rPr>
                  <w:lang w:val="en-US"/>
                </w:rPr>
                <w:delText>Tìm kiếm và lọc quần áo theo loại có sẵn</w:delText>
              </w:r>
              <w:bookmarkStart w:id="1777" w:name="_Toc530658357"/>
              <w:bookmarkStart w:id="1778" w:name="_Toc530662081"/>
              <w:bookmarkStart w:id="1779" w:name="_Toc530662548"/>
              <w:bookmarkEnd w:id="1777"/>
              <w:bookmarkEnd w:id="1778"/>
              <w:bookmarkEnd w:id="1779"/>
            </w:del>
          </w:p>
        </w:tc>
        <w:bookmarkStart w:id="1780" w:name="_Toc530658358"/>
        <w:bookmarkStart w:id="1781" w:name="_Toc530662082"/>
        <w:bookmarkStart w:id="1782" w:name="_Toc530662549"/>
        <w:bookmarkEnd w:id="1780"/>
        <w:bookmarkEnd w:id="1781"/>
        <w:bookmarkEnd w:id="1782"/>
      </w:tr>
      <w:tr w:rsidR="00DF3BEE" w:rsidDel="00382451" w14:paraId="65C39F30" w14:textId="2F84E51B" w:rsidTr="000C3B2E">
        <w:trPr>
          <w:del w:id="1783" w:author="phuong vu" w:date="2018-11-22T13:49:00Z"/>
        </w:trPr>
        <w:tc>
          <w:tcPr>
            <w:tcW w:w="708" w:type="dxa"/>
          </w:tcPr>
          <w:p w14:paraId="348A1DF1" w14:textId="6701F844" w:rsidR="00DF3BEE" w:rsidDel="00382451" w:rsidRDefault="00DF3BEE" w:rsidP="007C127C">
            <w:pPr>
              <w:pStyle w:val="ListParagraph"/>
              <w:spacing w:line="360" w:lineRule="auto"/>
              <w:ind w:left="0"/>
              <w:jc w:val="center"/>
              <w:rPr>
                <w:del w:id="1784" w:author="phuong vu" w:date="2018-11-22T13:49:00Z"/>
              </w:rPr>
            </w:pPr>
            <w:del w:id="1785" w:author="phuong vu" w:date="2018-11-22T13:49:00Z">
              <w:r w:rsidDel="00382451">
                <w:delText>7</w:delText>
              </w:r>
              <w:bookmarkStart w:id="1786" w:name="_Toc530658359"/>
              <w:bookmarkStart w:id="1787" w:name="_Toc530662083"/>
              <w:bookmarkStart w:id="1788" w:name="_Toc530662550"/>
              <w:bookmarkEnd w:id="1786"/>
              <w:bookmarkEnd w:id="1787"/>
              <w:bookmarkEnd w:id="1788"/>
            </w:del>
          </w:p>
        </w:tc>
        <w:tc>
          <w:tcPr>
            <w:tcW w:w="1481" w:type="dxa"/>
          </w:tcPr>
          <w:p w14:paraId="31AB651E" w14:textId="3B97350C" w:rsidR="00DF3BEE" w:rsidRPr="007C127C" w:rsidDel="00382451" w:rsidRDefault="00DF3BEE" w:rsidP="007C127C">
            <w:pPr>
              <w:pStyle w:val="ListParagraph"/>
              <w:spacing w:line="360" w:lineRule="auto"/>
              <w:ind w:left="0"/>
              <w:rPr>
                <w:del w:id="1789" w:author="phuong vu" w:date="2018-11-22T13:49:00Z"/>
                <w:lang w:val="en-US"/>
              </w:rPr>
            </w:pPr>
            <w:del w:id="1790" w:author="phuong vu" w:date="2018-11-22T13:49:00Z">
              <w:r w:rsidDel="00382451">
                <w:rPr>
                  <w:lang w:val="en-US"/>
                </w:rPr>
                <w:delText>GU_07</w:delText>
              </w:r>
              <w:bookmarkStart w:id="1791" w:name="_Toc530658360"/>
              <w:bookmarkStart w:id="1792" w:name="_Toc530662084"/>
              <w:bookmarkStart w:id="1793" w:name="_Toc530662551"/>
              <w:bookmarkEnd w:id="1791"/>
              <w:bookmarkEnd w:id="1792"/>
              <w:bookmarkEnd w:id="1793"/>
            </w:del>
          </w:p>
        </w:tc>
        <w:tc>
          <w:tcPr>
            <w:tcW w:w="6490" w:type="dxa"/>
          </w:tcPr>
          <w:p w14:paraId="1752FD14" w14:textId="25F47DA5" w:rsidR="00DF3BEE" w:rsidDel="00382451" w:rsidRDefault="0061684B" w:rsidP="007C127C">
            <w:pPr>
              <w:pStyle w:val="ListParagraph"/>
              <w:spacing w:line="360" w:lineRule="auto"/>
              <w:ind w:left="0"/>
              <w:rPr>
                <w:del w:id="1794" w:author="phuong vu" w:date="2018-11-22T13:49:00Z"/>
              </w:rPr>
            </w:pPr>
            <w:del w:id="1795" w:author="phuong vu" w:date="2018-11-22T13:49:00Z">
              <w:r w:rsidDel="00382451">
                <w:rPr>
                  <w:lang w:val="en-US"/>
                </w:rPr>
                <w:delText>Tìm kiếm đơn hàng</w:delText>
              </w:r>
              <w:bookmarkStart w:id="1796" w:name="_Toc530658361"/>
              <w:bookmarkStart w:id="1797" w:name="_Toc530662085"/>
              <w:bookmarkStart w:id="1798" w:name="_Toc530662552"/>
              <w:bookmarkEnd w:id="1796"/>
              <w:bookmarkEnd w:id="1797"/>
              <w:bookmarkEnd w:id="1798"/>
            </w:del>
          </w:p>
        </w:tc>
        <w:bookmarkStart w:id="1799" w:name="_Toc530658362"/>
        <w:bookmarkStart w:id="1800" w:name="_Toc530662086"/>
        <w:bookmarkStart w:id="1801" w:name="_Toc530662553"/>
        <w:bookmarkEnd w:id="1799"/>
        <w:bookmarkEnd w:id="1800"/>
        <w:bookmarkEnd w:id="1801"/>
      </w:tr>
      <w:tr w:rsidR="00DF3BEE" w:rsidDel="00382451" w14:paraId="54A8FDE8" w14:textId="1604BC83" w:rsidTr="000C3B2E">
        <w:trPr>
          <w:del w:id="1802" w:author="phuong vu" w:date="2018-11-22T13:49:00Z"/>
        </w:trPr>
        <w:tc>
          <w:tcPr>
            <w:tcW w:w="708" w:type="dxa"/>
          </w:tcPr>
          <w:p w14:paraId="47F82B63" w14:textId="362BF875" w:rsidR="00DF3BEE" w:rsidRPr="007C127C" w:rsidDel="00382451" w:rsidRDefault="00DF3BEE" w:rsidP="007C127C">
            <w:pPr>
              <w:pStyle w:val="ListParagraph"/>
              <w:spacing w:line="360" w:lineRule="auto"/>
              <w:ind w:left="0"/>
              <w:jc w:val="center"/>
              <w:rPr>
                <w:del w:id="1803" w:author="phuong vu" w:date="2018-11-22T13:49:00Z"/>
                <w:lang w:val="en-US"/>
              </w:rPr>
            </w:pPr>
            <w:del w:id="1804" w:author="phuong vu" w:date="2018-11-22T13:49:00Z">
              <w:r w:rsidDel="00382451">
                <w:rPr>
                  <w:lang w:val="en-US"/>
                </w:rPr>
                <w:delText>8</w:delText>
              </w:r>
              <w:bookmarkStart w:id="1805" w:name="_Toc530658363"/>
              <w:bookmarkStart w:id="1806" w:name="_Toc530662087"/>
              <w:bookmarkStart w:id="1807" w:name="_Toc530662554"/>
              <w:bookmarkEnd w:id="1805"/>
              <w:bookmarkEnd w:id="1806"/>
              <w:bookmarkEnd w:id="1807"/>
            </w:del>
          </w:p>
        </w:tc>
        <w:tc>
          <w:tcPr>
            <w:tcW w:w="1481" w:type="dxa"/>
          </w:tcPr>
          <w:p w14:paraId="16A55FBE" w14:textId="7C114D60" w:rsidR="00DF3BEE" w:rsidRPr="007C127C" w:rsidDel="00382451" w:rsidRDefault="00DF3BEE" w:rsidP="007C127C">
            <w:pPr>
              <w:pStyle w:val="ListParagraph"/>
              <w:spacing w:line="360" w:lineRule="auto"/>
              <w:ind w:left="0"/>
              <w:rPr>
                <w:del w:id="1808" w:author="phuong vu" w:date="2018-11-22T13:49:00Z"/>
                <w:lang w:val="en-US"/>
              </w:rPr>
            </w:pPr>
            <w:del w:id="1809" w:author="phuong vu" w:date="2018-11-22T13:49:00Z">
              <w:r w:rsidDel="00382451">
                <w:rPr>
                  <w:lang w:val="en-US"/>
                </w:rPr>
                <w:delText>GU_08</w:delText>
              </w:r>
              <w:bookmarkStart w:id="1810" w:name="_Toc530658364"/>
              <w:bookmarkStart w:id="1811" w:name="_Toc530662088"/>
              <w:bookmarkStart w:id="1812" w:name="_Toc530662555"/>
              <w:bookmarkEnd w:id="1810"/>
              <w:bookmarkEnd w:id="1811"/>
              <w:bookmarkEnd w:id="1812"/>
            </w:del>
          </w:p>
        </w:tc>
        <w:tc>
          <w:tcPr>
            <w:tcW w:w="6490" w:type="dxa"/>
          </w:tcPr>
          <w:p w14:paraId="6156A947" w14:textId="695FA9DF" w:rsidR="00DF3BEE" w:rsidDel="00382451" w:rsidRDefault="00DF3BEE" w:rsidP="007C127C">
            <w:pPr>
              <w:pStyle w:val="ListParagraph"/>
              <w:spacing w:line="360" w:lineRule="auto"/>
              <w:ind w:left="0"/>
              <w:rPr>
                <w:del w:id="1813" w:author="phuong vu" w:date="2018-11-22T13:49:00Z"/>
              </w:rPr>
            </w:pPr>
            <w:del w:id="1814" w:author="phuong vu" w:date="2018-11-22T13:49:00Z">
              <w:r w:rsidDel="00382451">
                <w:delText>Đăng nhập</w:delText>
              </w:r>
              <w:bookmarkStart w:id="1815" w:name="_Toc530658365"/>
              <w:bookmarkStart w:id="1816" w:name="_Toc530662089"/>
              <w:bookmarkStart w:id="1817" w:name="_Toc530662556"/>
              <w:bookmarkEnd w:id="1815"/>
              <w:bookmarkEnd w:id="1816"/>
              <w:bookmarkEnd w:id="1817"/>
            </w:del>
          </w:p>
        </w:tc>
        <w:bookmarkStart w:id="1818" w:name="_Toc530658366"/>
        <w:bookmarkStart w:id="1819" w:name="_Toc530662090"/>
        <w:bookmarkStart w:id="1820" w:name="_Toc530662557"/>
        <w:bookmarkEnd w:id="1818"/>
        <w:bookmarkEnd w:id="1819"/>
        <w:bookmarkEnd w:id="1820"/>
      </w:tr>
      <w:tr w:rsidR="00DF3BEE" w:rsidDel="00382451" w14:paraId="73599D23" w14:textId="4DE6967F" w:rsidTr="000C3B2E">
        <w:trPr>
          <w:del w:id="1821" w:author="phuong vu" w:date="2018-11-22T13:49:00Z"/>
        </w:trPr>
        <w:tc>
          <w:tcPr>
            <w:tcW w:w="708" w:type="dxa"/>
          </w:tcPr>
          <w:p w14:paraId="72218372" w14:textId="4F06D9D0" w:rsidR="00DF3BEE" w:rsidRPr="007C127C" w:rsidDel="00382451" w:rsidRDefault="00DF3BEE" w:rsidP="007C127C">
            <w:pPr>
              <w:pStyle w:val="ListParagraph"/>
              <w:spacing w:line="360" w:lineRule="auto"/>
              <w:ind w:left="0"/>
              <w:jc w:val="center"/>
              <w:rPr>
                <w:del w:id="1822" w:author="phuong vu" w:date="2018-11-22T13:49:00Z"/>
                <w:lang w:val="en-US"/>
              </w:rPr>
            </w:pPr>
            <w:del w:id="1823" w:author="phuong vu" w:date="2018-11-22T13:49:00Z">
              <w:r w:rsidDel="00382451">
                <w:rPr>
                  <w:lang w:val="en-US"/>
                </w:rPr>
                <w:delText>9</w:delText>
              </w:r>
              <w:bookmarkStart w:id="1824" w:name="_Toc530658367"/>
              <w:bookmarkStart w:id="1825" w:name="_Toc530662091"/>
              <w:bookmarkStart w:id="1826" w:name="_Toc530662558"/>
              <w:bookmarkEnd w:id="1824"/>
              <w:bookmarkEnd w:id="1825"/>
              <w:bookmarkEnd w:id="1826"/>
            </w:del>
          </w:p>
        </w:tc>
        <w:tc>
          <w:tcPr>
            <w:tcW w:w="1481" w:type="dxa"/>
          </w:tcPr>
          <w:p w14:paraId="0ABCA846" w14:textId="052B2A8F" w:rsidR="00DF3BEE" w:rsidRPr="007C127C" w:rsidDel="00382451" w:rsidRDefault="00DF3BEE" w:rsidP="007C127C">
            <w:pPr>
              <w:pStyle w:val="ListParagraph"/>
              <w:spacing w:line="360" w:lineRule="auto"/>
              <w:ind w:left="0"/>
              <w:rPr>
                <w:del w:id="1827" w:author="phuong vu" w:date="2018-11-22T13:49:00Z"/>
                <w:lang w:val="en-US"/>
              </w:rPr>
            </w:pPr>
            <w:del w:id="1828" w:author="phuong vu" w:date="2018-11-22T13:49:00Z">
              <w:r w:rsidDel="00382451">
                <w:rPr>
                  <w:lang w:val="en-US"/>
                </w:rPr>
                <w:delText>GU_09</w:delText>
              </w:r>
              <w:bookmarkStart w:id="1829" w:name="_Toc530658368"/>
              <w:bookmarkStart w:id="1830" w:name="_Toc530662092"/>
              <w:bookmarkStart w:id="1831" w:name="_Toc530662559"/>
              <w:bookmarkEnd w:id="1829"/>
              <w:bookmarkEnd w:id="1830"/>
              <w:bookmarkEnd w:id="1831"/>
            </w:del>
          </w:p>
        </w:tc>
        <w:tc>
          <w:tcPr>
            <w:tcW w:w="6490" w:type="dxa"/>
          </w:tcPr>
          <w:p w14:paraId="029042A6" w14:textId="5B6F0A2F" w:rsidR="00DF3BEE" w:rsidDel="00382451" w:rsidRDefault="00DF3BEE" w:rsidP="007C127C">
            <w:pPr>
              <w:pStyle w:val="ListParagraph"/>
              <w:keepNext/>
              <w:spacing w:line="360" w:lineRule="auto"/>
              <w:ind w:left="0"/>
              <w:rPr>
                <w:del w:id="1832" w:author="phuong vu" w:date="2018-11-22T13:49:00Z"/>
              </w:rPr>
            </w:pPr>
            <w:del w:id="1833" w:author="phuong vu" w:date="2018-11-22T13:49:00Z">
              <w:r w:rsidDel="00382451">
                <w:delText>Đăng xuất</w:delText>
              </w:r>
              <w:bookmarkStart w:id="1834" w:name="_Toc530658369"/>
              <w:bookmarkStart w:id="1835" w:name="_Toc530662093"/>
              <w:bookmarkStart w:id="1836" w:name="_Toc530662560"/>
              <w:bookmarkEnd w:id="1834"/>
              <w:bookmarkEnd w:id="1835"/>
              <w:bookmarkEnd w:id="1836"/>
            </w:del>
          </w:p>
        </w:tc>
        <w:bookmarkStart w:id="1837" w:name="_Toc530658370"/>
        <w:bookmarkStart w:id="1838" w:name="_Toc530662094"/>
        <w:bookmarkStart w:id="1839" w:name="_Toc530662561"/>
        <w:bookmarkEnd w:id="1837"/>
        <w:bookmarkEnd w:id="1838"/>
        <w:bookmarkEnd w:id="1839"/>
      </w:tr>
      <w:tr w:rsidR="008751C8" w:rsidDel="00382451" w14:paraId="2C54224F" w14:textId="4FED47D2" w:rsidTr="000C3B2E">
        <w:trPr>
          <w:del w:id="1840" w:author="phuong vu" w:date="2018-11-22T13:49:00Z"/>
        </w:trPr>
        <w:tc>
          <w:tcPr>
            <w:tcW w:w="708" w:type="dxa"/>
          </w:tcPr>
          <w:p w14:paraId="64FC987F" w14:textId="053B45DD" w:rsidR="008751C8" w:rsidDel="00382451" w:rsidRDefault="008751C8" w:rsidP="00DF3BEE">
            <w:pPr>
              <w:pStyle w:val="ListParagraph"/>
              <w:spacing w:line="360" w:lineRule="auto"/>
              <w:ind w:left="0"/>
              <w:jc w:val="center"/>
              <w:rPr>
                <w:del w:id="1841" w:author="phuong vu" w:date="2018-11-22T13:49:00Z"/>
                <w:lang w:val="en-US"/>
              </w:rPr>
            </w:pPr>
            <w:del w:id="1842" w:author="phuong vu" w:date="2018-11-22T13:49:00Z">
              <w:r w:rsidDel="00382451">
                <w:rPr>
                  <w:lang w:val="en-US"/>
                </w:rPr>
                <w:delText>10</w:delText>
              </w:r>
              <w:bookmarkStart w:id="1843" w:name="_Toc530658371"/>
              <w:bookmarkStart w:id="1844" w:name="_Toc530662095"/>
              <w:bookmarkStart w:id="1845" w:name="_Toc530662562"/>
              <w:bookmarkEnd w:id="1843"/>
              <w:bookmarkEnd w:id="1844"/>
              <w:bookmarkEnd w:id="1845"/>
            </w:del>
          </w:p>
        </w:tc>
        <w:tc>
          <w:tcPr>
            <w:tcW w:w="1481" w:type="dxa"/>
          </w:tcPr>
          <w:p w14:paraId="49733C25" w14:textId="1EBF967E" w:rsidR="008751C8" w:rsidDel="00382451" w:rsidRDefault="008751C8" w:rsidP="00DF3BEE">
            <w:pPr>
              <w:pStyle w:val="ListParagraph"/>
              <w:spacing w:line="360" w:lineRule="auto"/>
              <w:ind w:left="0"/>
              <w:rPr>
                <w:del w:id="1846" w:author="phuong vu" w:date="2018-11-22T13:49:00Z"/>
                <w:lang w:val="en-US"/>
              </w:rPr>
            </w:pPr>
            <w:del w:id="1847" w:author="phuong vu" w:date="2018-11-22T13:49:00Z">
              <w:r w:rsidDel="00382451">
                <w:rPr>
                  <w:lang w:val="en-US"/>
                </w:rPr>
                <w:delText>GU_10</w:delText>
              </w:r>
              <w:bookmarkStart w:id="1848" w:name="_Toc530658372"/>
              <w:bookmarkStart w:id="1849" w:name="_Toc530662096"/>
              <w:bookmarkStart w:id="1850" w:name="_Toc530662563"/>
              <w:bookmarkEnd w:id="1848"/>
              <w:bookmarkEnd w:id="1849"/>
              <w:bookmarkEnd w:id="1850"/>
            </w:del>
          </w:p>
        </w:tc>
        <w:tc>
          <w:tcPr>
            <w:tcW w:w="6490" w:type="dxa"/>
          </w:tcPr>
          <w:p w14:paraId="64D72285" w14:textId="76AFC389" w:rsidR="008751C8" w:rsidRPr="007C127C" w:rsidDel="00382451" w:rsidRDefault="008751C8" w:rsidP="00DF3BEE">
            <w:pPr>
              <w:pStyle w:val="ListParagraph"/>
              <w:keepNext/>
              <w:spacing w:line="360" w:lineRule="auto"/>
              <w:ind w:left="0"/>
              <w:rPr>
                <w:del w:id="1851" w:author="phuong vu" w:date="2018-11-22T13:49:00Z"/>
                <w:lang w:val="en-US"/>
              </w:rPr>
            </w:pPr>
            <w:del w:id="1852" w:author="phuong vu" w:date="2018-11-22T13:49:00Z">
              <w:r w:rsidDel="00382451">
                <w:rPr>
                  <w:lang w:val="en-US"/>
                </w:rPr>
                <w:delText>Đăng kí tài khoản khách hàng</w:delText>
              </w:r>
              <w:bookmarkStart w:id="1853" w:name="_Toc530658373"/>
              <w:bookmarkStart w:id="1854" w:name="_Toc530662097"/>
              <w:bookmarkStart w:id="1855" w:name="_Toc530662564"/>
              <w:bookmarkEnd w:id="1853"/>
              <w:bookmarkEnd w:id="1854"/>
              <w:bookmarkEnd w:id="1855"/>
            </w:del>
          </w:p>
        </w:tc>
        <w:bookmarkStart w:id="1856" w:name="_Toc530658374"/>
        <w:bookmarkStart w:id="1857" w:name="_Toc530662098"/>
        <w:bookmarkStart w:id="1858" w:name="_Toc530662565"/>
        <w:bookmarkEnd w:id="1856"/>
        <w:bookmarkEnd w:id="1857"/>
        <w:bookmarkEnd w:id="1858"/>
      </w:tr>
    </w:tbl>
    <w:p w14:paraId="720495BC" w14:textId="160E703E" w:rsidR="005F1A0B" w:rsidRPr="007C127C" w:rsidDel="00382451" w:rsidRDefault="00DF3BEE" w:rsidP="007C127C">
      <w:pPr>
        <w:pStyle w:val="Caption"/>
        <w:rPr>
          <w:del w:id="1859" w:author="phuong vu" w:date="2018-11-22T13:49:00Z"/>
          <w:szCs w:val="26"/>
          <w:lang w:val="en-US"/>
        </w:rPr>
      </w:pPr>
      <w:del w:id="1860" w:author="phuong vu" w:date="2018-11-22T13:49:00Z">
        <w:r w:rsidRPr="007C127C" w:rsidDel="00382451">
          <w:rPr>
            <w:szCs w:val="26"/>
          </w:rPr>
          <w:delText>Bảng</w:delText>
        </w:r>
        <w:r w:rsidR="00152290" w:rsidDel="00382451">
          <w:rPr>
            <w:szCs w:val="26"/>
            <w:lang w:val="en-US"/>
          </w:rPr>
          <w:delText xml:space="preserve"> 3</w:delText>
        </w:r>
        <w:r w:rsidRPr="007C127C" w:rsidDel="00382451">
          <w:rPr>
            <w:szCs w:val="26"/>
            <w:lang w:val="en-US"/>
          </w:rPr>
          <w:delText>.1 Các chức năng hệ thống</w:delText>
        </w:r>
        <w:bookmarkStart w:id="1861" w:name="_Toc530658375"/>
        <w:bookmarkStart w:id="1862" w:name="_Toc530662099"/>
        <w:bookmarkStart w:id="1863" w:name="_Toc530662566"/>
        <w:bookmarkEnd w:id="1861"/>
        <w:bookmarkEnd w:id="1862"/>
        <w:bookmarkEnd w:id="1863"/>
      </w:del>
    </w:p>
    <w:p w14:paraId="31562104" w14:textId="0F76CFED" w:rsidR="00EC1917" w:rsidDel="00382451" w:rsidRDefault="00EC1917" w:rsidP="006F2BC8">
      <w:pPr>
        <w:pStyle w:val="Heading3"/>
        <w:rPr>
          <w:del w:id="1864" w:author="phuong vu" w:date="2018-11-22T13:49:00Z"/>
        </w:rPr>
      </w:pPr>
      <w:del w:id="1865" w:author="phuong vu" w:date="2018-11-22T13:49:00Z">
        <w:r w:rsidDel="00382451">
          <w:delText>Đặc điểm người dùng</w:delText>
        </w:r>
        <w:bookmarkStart w:id="1866" w:name="_Toc530658376"/>
        <w:bookmarkStart w:id="1867" w:name="_Toc530662100"/>
        <w:bookmarkStart w:id="1868" w:name="_Toc530662567"/>
        <w:bookmarkEnd w:id="1866"/>
        <w:bookmarkEnd w:id="1867"/>
        <w:bookmarkEnd w:id="1868"/>
      </w:del>
    </w:p>
    <w:p w14:paraId="4B41CE88" w14:textId="26A396C7" w:rsidR="003547FD" w:rsidDel="00382451" w:rsidRDefault="003547FD" w:rsidP="003547FD">
      <w:pPr>
        <w:rPr>
          <w:del w:id="1869" w:author="phuong vu" w:date="2018-11-22T13:49:00Z"/>
          <w:lang w:val="en-US"/>
        </w:rPr>
      </w:pPr>
      <w:del w:id="1870" w:author="phuong vu" w:date="2018-11-22T13:49:00Z">
        <w:r w:rsidDel="00382451">
          <w:rPr>
            <w:lang w:val="en-US"/>
          </w:rPr>
          <w:tab/>
          <w:delText>Hệ thống bao gồm 2 nhóm người dùng chính: Nhân viên cửa hàng và khách hàng:</w:delText>
        </w:r>
        <w:bookmarkStart w:id="1871" w:name="_Toc530658377"/>
        <w:bookmarkStart w:id="1872" w:name="_Toc530662101"/>
        <w:bookmarkStart w:id="1873" w:name="_Toc530662568"/>
        <w:bookmarkEnd w:id="1871"/>
        <w:bookmarkEnd w:id="1872"/>
        <w:bookmarkEnd w:id="1873"/>
      </w:del>
    </w:p>
    <w:p w14:paraId="6C7CCA74" w14:textId="0D52EE94" w:rsidR="003547FD" w:rsidDel="00382451" w:rsidRDefault="003547FD" w:rsidP="003547FD">
      <w:pPr>
        <w:rPr>
          <w:del w:id="1874" w:author="phuong vu" w:date="2018-11-22T13:49:00Z"/>
          <w:lang w:val="en-US"/>
        </w:rPr>
      </w:pPr>
      <w:del w:id="1875" w:author="phuong vu" w:date="2018-11-22T13:49:00Z">
        <w:r w:rsidDel="00382451">
          <w:rPr>
            <w:lang w:val="en-US"/>
          </w:rPr>
          <w:tab/>
          <w:delText xml:space="preserve">- </w:delText>
        </w:r>
        <w:r w:rsidDel="00382451">
          <w:rPr>
            <w:i/>
            <w:lang w:val="en-US"/>
          </w:rPr>
          <w:delText xml:space="preserve">Nhân viên </w:delText>
        </w:r>
      </w:del>
      <w:del w:id="1876" w:author="phuong vu" w:date="2018-11-21T23:11:00Z">
        <w:r w:rsidDel="00B65F17">
          <w:rPr>
            <w:i/>
            <w:lang w:val="en-US"/>
          </w:rPr>
          <w:delText>cửa hàng</w:delText>
        </w:r>
      </w:del>
      <w:del w:id="1877" w:author="phuong vu" w:date="2018-11-22T13:49:00Z">
        <w:r w:rsidDel="00382451">
          <w:rPr>
            <w:i/>
            <w:lang w:val="en-US"/>
          </w:rPr>
          <w:delText xml:space="preserve">: </w:delText>
        </w:r>
        <w:r w:rsidDel="00382451">
          <w:rPr>
            <w:lang w:val="en-US"/>
          </w:rPr>
          <w:delText>Để đáp ứng các khâu trong việc xử lí đơn hàng, nhận viên cửa hàng được chia làm ba loại nhận viên chính:</w:delText>
        </w:r>
        <w:bookmarkStart w:id="1878" w:name="_Toc530658378"/>
        <w:bookmarkStart w:id="1879" w:name="_Toc530662102"/>
        <w:bookmarkStart w:id="1880" w:name="_Toc530662569"/>
        <w:bookmarkEnd w:id="1878"/>
        <w:bookmarkEnd w:id="1879"/>
        <w:bookmarkEnd w:id="1880"/>
      </w:del>
    </w:p>
    <w:p w14:paraId="095301E6" w14:textId="2C2BDDC1" w:rsidR="003547FD" w:rsidDel="00382451" w:rsidRDefault="003547FD" w:rsidP="003547FD">
      <w:pPr>
        <w:rPr>
          <w:del w:id="1881" w:author="phuong vu" w:date="2018-11-22T13:49:00Z"/>
          <w:lang w:val="en-US"/>
        </w:rPr>
      </w:pPr>
      <w:del w:id="1882" w:author="phuong vu" w:date="2018-11-22T13:49:00Z">
        <w:r w:rsidDel="00382451">
          <w:rPr>
            <w:lang w:val="en-US"/>
          </w:rPr>
          <w:tab/>
        </w:r>
        <w:r w:rsidDel="00382451">
          <w:rPr>
            <w:lang w:val="en-US"/>
          </w:rPr>
          <w:tab/>
          <w:delText xml:space="preserve">+ </w:delText>
        </w:r>
        <w:r w:rsidDel="00382451">
          <w:rPr>
            <w:i/>
            <w:lang w:val="en-US"/>
          </w:rPr>
          <w:delText xml:space="preserve">Nhân viên quản lí đơn hàng: </w:delText>
        </w:r>
        <w:r w:rsidDel="00382451">
          <w:rPr>
            <w:lang w:val="en-US"/>
          </w:rPr>
          <w:delText xml:space="preserve">Là người dùng hiện tại có nhiều quyền </w:delText>
        </w:r>
        <w:r w:rsidDel="00382451">
          <w:rPr>
            <w:lang w:val="en-US"/>
          </w:rPr>
          <w:tab/>
          <w:delText xml:space="preserve">nhất trong việc quyết định xử lí đơn </w:delText>
        </w:r>
        <w:r w:rsidR="00540AD2" w:rsidDel="00382451">
          <w:rPr>
            <w:lang w:val="en-US"/>
          </w:rPr>
          <w:delText>hang với mã là STAFF_01.</w:delText>
        </w:r>
        <w:bookmarkStart w:id="1883" w:name="_Toc530658379"/>
        <w:bookmarkStart w:id="1884" w:name="_Toc530662103"/>
        <w:bookmarkStart w:id="1885" w:name="_Toc530662570"/>
        <w:bookmarkEnd w:id="1883"/>
        <w:bookmarkEnd w:id="1884"/>
        <w:bookmarkEnd w:id="1885"/>
      </w:del>
    </w:p>
    <w:p w14:paraId="7CBD1CF7" w14:textId="5E1015FA" w:rsidR="003547FD" w:rsidDel="00382451" w:rsidRDefault="003547FD" w:rsidP="00E4365A">
      <w:pPr>
        <w:ind w:left="720"/>
        <w:rPr>
          <w:del w:id="1886" w:author="phuong vu" w:date="2018-11-22T13:49:00Z"/>
          <w:lang w:val="en-US"/>
        </w:rPr>
      </w:pPr>
      <w:del w:id="1887" w:author="phuong vu" w:date="2018-11-22T13:49:00Z">
        <w:r w:rsidDel="00382451">
          <w:rPr>
            <w:lang w:val="en-US"/>
          </w:rPr>
          <w:tab/>
          <w:delText xml:space="preserve">+ </w:delText>
        </w:r>
        <w:r w:rsidDel="00382451">
          <w:rPr>
            <w:i/>
            <w:lang w:val="en-US"/>
          </w:rPr>
          <w:delText xml:space="preserve">Nhân viên xử lí đơn hàng: </w:delText>
        </w:r>
        <w:r w:rsidDel="00382451">
          <w:rPr>
            <w:lang w:val="en-US"/>
          </w:rPr>
          <w:delText xml:space="preserve">Là người có nhiệm vụ cập nhật trạng thái đơn hàng khi bắt đầu xử lí đơn hàng cũng như sau khi hoàn tất đơn </w:delText>
        </w:r>
        <w:r w:rsidR="00540AD2" w:rsidDel="00382451">
          <w:rPr>
            <w:lang w:val="en-US"/>
          </w:rPr>
          <w:delText>hàng với mã là STAFF_02</w:delText>
        </w:r>
        <w:r w:rsidDel="00382451">
          <w:rPr>
            <w:lang w:val="en-US"/>
          </w:rPr>
          <w:delText>.</w:delText>
        </w:r>
        <w:bookmarkStart w:id="1888" w:name="_Toc530658380"/>
        <w:bookmarkStart w:id="1889" w:name="_Toc530662104"/>
        <w:bookmarkStart w:id="1890" w:name="_Toc530662571"/>
        <w:bookmarkEnd w:id="1888"/>
        <w:bookmarkEnd w:id="1889"/>
        <w:bookmarkEnd w:id="1890"/>
      </w:del>
    </w:p>
    <w:p w14:paraId="625BA7AF" w14:textId="3FBB8322" w:rsidR="003547FD" w:rsidDel="00382451" w:rsidRDefault="003547FD" w:rsidP="00132D92">
      <w:pPr>
        <w:ind w:left="720"/>
        <w:rPr>
          <w:del w:id="1891" w:author="phuong vu" w:date="2018-11-22T13:49:00Z"/>
          <w:lang w:val="en-US"/>
        </w:rPr>
      </w:pPr>
      <w:del w:id="1892" w:author="phuong vu" w:date="2018-11-22T13:49:00Z">
        <w:r w:rsidDel="00382451">
          <w:rPr>
            <w:lang w:val="en-US"/>
          </w:rPr>
          <w:tab/>
          <w:delText xml:space="preserve">+ </w:delText>
        </w:r>
        <w:r w:rsidDel="00382451">
          <w:rPr>
            <w:i/>
            <w:lang w:val="en-US"/>
          </w:rPr>
          <w:delText xml:space="preserve">Nhân viên </w:delText>
        </w:r>
        <w:r w:rsidR="00132D92" w:rsidDel="00382451">
          <w:rPr>
            <w:i/>
            <w:lang w:val="en-US"/>
          </w:rPr>
          <w:delText>nhận</w:delText>
        </w:r>
        <w:r w:rsidDel="00382451">
          <w:rPr>
            <w:i/>
            <w:lang w:val="en-US"/>
          </w:rPr>
          <w:delText xml:space="preserve"> và trả quần áo:</w:delText>
        </w:r>
        <w:r w:rsidR="00132D92" w:rsidDel="00382451">
          <w:rPr>
            <w:lang w:val="en-US"/>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Del="00382451">
          <w:rPr>
            <w:lang w:val="en-US"/>
          </w:rPr>
          <w:delText>hang với mã là STAFF_03</w:delText>
        </w:r>
        <w:r w:rsidR="00132D92" w:rsidDel="00382451">
          <w:rPr>
            <w:lang w:val="en-US"/>
          </w:rPr>
          <w:delText>.</w:delText>
        </w:r>
        <w:bookmarkStart w:id="1893" w:name="_Toc530658381"/>
        <w:bookmarkStart w:id="1894" w:name="_Toc530662105"/>
        <w:bookmarkStart w:id="1895" w:name="_Toc530662572"/>
        <w:bookmarkEnd w:id="1893"/>
        <w:bookmarkEnd w:id="1894"/>
        <w:bookmarkEnd w:id="1895"/>
      </w:del>
    </w:p>
    <w:p w14:paraId="1567962B" w14:textId="5552D753" w:rsidR="00132D92" w:rsidRPr="007C127C" w:rsidDel="00382451" w:rsidRDefault="00132D92" w:rsidP="00E4365A">
      <w:pPr>
        <w:ind w:firstLine="720"/>
        <w:rPr>
          <w:del w:id="1896" w:author="phuong vu" w:date="2018-11-22T13:49:00Z"/>
          <w:lang w:val="en-US"/>
        </w:rPr>
      </w:pPr>
      <w:del w:id="1897" w:author="phuong vu" w:date="2018-11-22T13:49:00Z">
        <w:r w:rsidDel="00382451">
          <w:rPr>
            <w:lang w:val="en-US"/>
          </w:rPr>
          <w:delText>-</w:delText>
        </w:r>
        <w:r w:rsidDel="00382451">
          <w:rPr>
            <w:i/>
            <w:lang w:val="en-US"/>
          </w:rPr>
          <w:delText xml:space="preserve"> Khách hàng: </w:delText>
        </w:r>
        <w:r w:rsidDel="00382451">
          <w:rPr>
            <w:lang w:val="en-US"/>
          </w:rPr>
          <w:delText xml:space="preserve">Là người dùng có thể đặt đơn hàng từ ứng dụng điện thoại hoặc trực tiếp từ cửa hàng. </w:delText>
        </w:r>
        <w:bookmarkStart w:id="1898" w:name="_Toc530658382"/>
        <w:bookmarkStart w:id="1899" w:name="_Toc530662106"/>
        <w:bookmarkStart w:id="1900" w:name="_Toc530662573"/>
        <w:bookmarkEnd w:id="1898"/>
        <w:bookmarkEnd w:id="1899"/>
        <w:bookmarkEnd w:id="1900"/>
      </w:del>
    </w:p>
    <w:p w14:paraId="3A44DAA6" w14:textId="2714156F" w:rsidR="00EC1917" w:rsidDel="00382451" w:rsidRDefault="00EC1917" w:rsidP="00132D92">
      <w:pPr>
        <w:pStyle w:val="Heading3"/>
        <w:rPr>
          <w:moveFrom w:id="1901" w:author="phuong vu" w:date="2018-11-22T13:49:00Z"/>
        </w:rPr>
      </w:pPr>
      <w:moveFromRangeStart w:id="1902" w:author="phuong vu" w:date="2018-11-22T13:49:00Z" w:name="move530657915"/>
      <w:moveFrom w:id="1903" w:author="phuong vu" w:date="2018-11-22T13:49:00Z">
        <w:r w:rsidDel="00382451">
          <w:t>Môi trường vận hành</w:t>
        </w:r>
        <w:bookmarkStart w:id="1904" w:name="_Toc530658383"/>
        <w:bookmarkStart w:id="1905" w:name="_Toc530662107"/>
        <w:bookmarkStart w:id="1906" w:name="_Toc530662574"/>
        <w:bookmarkEnd w:id="1904"/>
        <w:bookmarkEnd w:id="1905"/>
        <w:bookmarkEnd w:id="1906"/>
      </w:moveFrom>
    </w:p>
    <w:p w14:paraId="408A9B10" w14:textId="2F577A67" w:rsidR="00132D92" w:rsidRPr="007C127C" w:rsidDel="00382451" w:rsidRDefault="00132D92" w:rsidP="00132D92">
      <w:pPr>
        <w:rPr>
          <w:moveFrom w:id="1907" w:author="phuong vu" w:date="2018-11-22T13:49:00Z"/>
        </w:rPr>
      </w:pPr>
      <w:moveFrom w:id="1908" w:author="phuong vu" w:date="2018-11-22T13:49:00Z">
        <w:r w:rsidDel="00382451">
          <w:rPr>
            <w:lang w:val="en-US"/>
          </w:rPr>
          <w:tab/>
          <w:t>Đối với ứng dụng đặt đơn hàng chỉ hỗ trợ trên nền tảng Android với phiên bản từ 5.0 trở lên</w:t>
        </w:r>
        <w:r w:rsidR="00083440" w:rsidDel="00382451">
          <w:rPr>
            <w:lang w:val="en-US"/>
          </w:rPr>
          <w:t xml:space="preserve">, được sử dụng bởi người dùng là </w:t>
        </w:r>
        <w:r w:rsidR="00083440" w:rsidDel="00382451">
          <w:rPr>
            <w:i/>
            <w:lang w:val="en-US"/>
          </w:rPr>
          <w:t>Khách hàng.</w:t>
        </w:r>
        <w:bookmarkStart w:id="1909" w:name="_Toc530658384"/>
        <w:bookmarkStart w:id="1910" w:name="_Toc530662108"/>
        <w:bookmarkStart w:id="1911" w:name="_Toc530662575"/>
        <w:bookmarkEnd w:id="1909"/>
        <w:bookmarkEnd w:id="1910"/>
        <w:bookmarkEnd w:id="1911"/>
      </w:moveFrom>
    </w:p>
    <w:p w14:paraId="1D780579" w14:textId="038A1F7A" w:rsidR="00132D92" w:rsidDel="00382451" w:rsidRDefault="00132D92" w:rsidP="00132D92">
      <w:pPr>
        <w:rPr>
          <w:moveFrom w:id="1912" w:author="phuong vu" w:date="2018-11-22T13:49:00Z"/>
          <w:lang w:val="en-US"/>
        </w:rPr>
      </w:pPr>
      <w:moveFrom w:id="1913" w:author="phuong vu" w:date="2018-11-22T13:49:00Z">
        <w:r w:rsidDel="00382451">
          <w:rPr>
            <w:lang w:val="en-US"/>
          </w:rPr>
          <w:tab/>
          <w:t xml:space="preserve">Đối với trang web quản lí dành cho người dùng là </w:t>
        </w:r>
        <w:r w:rsidDel="00382451">
          <w:rPr>
            <w:i/>
            <w:lang w:val="en-US"/>
          </w:rPr>
          <w:t xml:space="preserve">Nhân viên cửa hàng </w:t>
        </w:r>
        <w:r w:rsidR="00083440" w:rsidDel="00382451">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1914" w:name="_Toc530658385"/>
        <w:bookmarkStart w:id="1915" w:name="_Toc530662109"/>
        <w:bookmarkStart w:id="1916" w:name="_Toc530662576"/>
        <w:bookmarkEnd w:id="1914"/>
        <w:bookmarkEnd w:id="1915"/>
        <w:bookmarkEnd w:id="1916"/>
      </w:moveFrom>
    </w:p>
    <w:p w14:paraId="39929B01" w14:textId="18458D4C" w:rsidR="00083440" w:rsidDel="00382451" w:rsidRDefault="00083440" w:rsidP="00132D92">
      <w:pPr>
        <w:rPr>
          <w:moveFrom w:id="1917" w:author="phuong vu" w:date="2018-11-22T13:49:00Z"/>
          <w:lang w:val="en-US"/>
        </w:rPr>
      </w:pPr>
      <w:moveFrom w:id="1918" w:author="phuong vu" w:date="2018-11-22T13:49:00Z">
        <w:r w:rsidDel="00382451">
          <w:rPr>
            <w:lang w:val="en-US"/>
          </w:rPr>
          <w:tab/>
          <w:t>Server API được viết bằng ngôn ngữ NodeJS và cơ sở dữ liệu là Postgres nên dễ dàng triển khai trên nhiều nền tảng khác nhau. Hiện tại, server được chạy toàn bộ dưới máy tính cá nhân.</w:t>
        </w:r>
        <w:bookmarkStart w:id="1919" w:name="_Toc530658386"/>
        <w:bookmarkStart w:id="1920" w:name="_Toc530662110"/>
        <w:bookmarkStart w:id="1921" w:name="_Toc530662577"/>
        <w:bookmarkEnd w:id="1919"/>
        <w:bookmarkEnd w:id="1920"/>
        <w:bookmarkEnd w:id="1921"/>
      </w:moveFrom>
    </w:p>
    <w:p w14:paraId="3E42A9E3" w14:textId="3F4A4D17" w:rsidR="00083440" w:rsidRPr="007C127C" w:rsidDel="00382451" w:rsidRDefault="00083440" w:rsidP="007C127C">
      <w:pPr>
        <w:rPr>
          <w:moveFrom w:id="1922" w:author="phuong vu" w:date="2018-11-22T13:49:00Z"/>
          <w:lang w:val="en-US"/>
        </w:rPr>
      </w:pPr>
      <w:bookmarkStart w:id="1923" w:name="_Toc530658387"/>
      <w:bookmarkStart w:id="1924" w:name="_Toc530662111"/>
      <w:bookmarkStart w:id="1925" w:name="_Toc530662578"/>
      <w:bookmarkEnd w:id="1923"/>
      <w:bookmarkEnd w:id="1924"/>
      <w:bookmarkEnd w:id="1925"/>
    </w:p>
    <w:moveFromRangeEnd w:id="1902"/>
    <w:p w14:paraId="51EABEB8" w14:textId="1B59AE4F" w:rsidR="00C557CE" w:rsidDel="00C774DC" w:rsidRDefault="00C557CE" w:rsidP="00C557CE">
      <w:pPr>
        <w:pStyle w:val="Heading2"/>
        <w:rPr>
          <w:del w:id="1926" w:author="phuong vu" w:date="2018-11-22T13:51:00Z"/>
          <w:lang w:val="en-US"/>
        </w:rPr>
      </w:pPr>
      <w:del w:id="1927" w:author="phuong vu" w:date="2018-11-22T13:51:00Z">
        <w:r w:rsidDel="00C774DC">
          <w:rPr>
            <w:lang w:val="en-US"/>
          </w:rPr>
          <w:delText>Đặc tả yêu cầu</w:delText>
        </w:r>
        <w:bookmarkStart w:id="1928" w:name="_Toc530658388"/>
        <w:bookmarkStart w:id="1929" w:name="_Toc530662112"/>
        <w:bookmarkStart w:id="1930" w:name="_Toc530662579"/>
        <w:bookmarkEnd w:id="1928"/>
        <w:bookmarkEnd w:id="1929"/>
        <w:bookmarkEnd w:id="1930"/>
      </w:del>
    </w:p>
    <w:p w14:paraId="02888FC4" w14:textId="4EDDF8F4" w:rsidR="00EC1917" w:rsidDel="00C774DC" w:rsidRDefault="00EC1917" w:rsidP="0039662E">
      <w:pPr>
        <w:pStyle w:val="Heading3"/>
        <w:rPr>
          <w:del w:id="1931" w:author="phuong vu" w:date="2018-11-22T13:51:00Z"/>
        </w:rPr>
      </w:pPr>
      <w:del w:id="1932" w:author="phuong vu" w:date="2018-11-22T13:51:00Z">
        <w:r w:rsidDel="00C774DC">
          <w:delText>Yêu cầu chức năng</w:delText>
        </w:r>
        <w:bookmarkStart w:id="1933" w:name="_Toc530658389"/>
        <w:bookmarkStart w:id="1934" w:name="_Toc530662113"/>
        <w:bookmarkStart w:id="1935" w:name="_Toc530662580"/>
        <w:bookmarkEnd w:id="1933"/>
        <w:bookmarkEnd w:id="1934"/>
        <w:bookmarkEnd w:id="1935"/>
      </w:del>
    </w:p>
    <w:p w14:paraId="4A0331E9" w14:textId="192D406A" w:rsidR="00730F28" w:rsidDel="00C774DC" w:rsidRDefault="00D43E01" w:rsidP="00730F28">
      <w:pPr>
        <w:pStyle w:val="Heading4"/>
        <w:rPr>
          <w:del w:id="1936" w:author="phuong vu" w:date="2018-11-22T13:51:00Z"/>
        </w:rPr>
      </w:pPr>
      <w:del w:id="1937" w:author="phuong vu" w:date="2018-11-22T13:51:00Z">
        <w:r w:rsidDel="00C774DC">
          <w:delText>Quản lí đơn hàng</w:delText>
        </w:r>
        <w:bookmarkStart w:id="1938" w:name="_Toc530658390"/>
        <w:bookmarkStart w:id="1939" w:name="_Toc530662114"/>
        <w:bookmarkStart w:id="1940" w:name="_Toc530662581"/>
        <w:bookmarkEnd w:id="1938"/>
        <w:bookmarkEnd w:id="1939"/>
        <w:bookmarkEnd w:id="1940"/>
      </w:del>
    </w:p>
    <w:tbl>
      <w:tblPr>
        <w:tblStyle w:val="TableGrid"/>
        <w:tblW w:w="0" w:type="auto"/>
        <w:tblLook w:val="04A0" w:firstRow="1" w:lastRow="0" w:firstColumn="1" w:lastColumn="0" w:noHBand="0" w:noVBand="1"/>
      </w:tblPr>
      <w:tblGrid>
        <w:gridCol w:w="2346"/>
        <w:gridCol w:w="6431"/>
      </w:tblGrid>
      <w:tr w:rsidR="005D16EE" w:rsidDel="00C774DC" w14:paraId="0ED8CB60" w14:textId="10961E1A" w:rsidTr="007C127C">
        <w:trPr>
          <w:del w:id="1941" w:author="phuong vu" w:date="2018-11-22T13:51:00Z"/>
        </w:trPr>
        <w:tc>
          <w:tcPr>
            <w:tcW w:w="2425" w:type="dxa"/>
          </w:tcPr>
          <w:p w14:paraId="2559F5A5" w14:textId="7F28AA42" w:rsidR="00730F28" w:rsidRPr="00B808BD" w:rsidDel="00C774DC" w:rsidRDefault="00730F28" w:rsidP="007C127C">
            <w:pPr>
              <w:spacing w:line="276" w:lineRule="auto"/>
              <w:rPr>
                <w:del w:id="1942" w:author="phuong vu" w:date="2018-11-22T13:51:00Z"/>
                <w:b/>
              </w:rPr>
            </w:pPr>
            <w:del w:id="1943" w:author="phuong vu" w:date="2018-11-22T13:51:00Z">
              <w:r w:rsidRPr="00B808BD" w:rsidDel="00C774DC">
                <w:rPr>
                  <w:b/>
                </w:rPr>
                <w:delText>Mã yêu cầu</w:delText>
              </w:r>
              <w:bookmarkStart w:id="1944" w:name="_Toc530658391"/>
              <w:bookmarkStart w:id="1945" w:name="_Toc530662115"/>
              <w:bookmarkStart w:id="1946" w:name="_Toc530662582"/>
              <w:bookmarkEnd w:id="1944"/>
              <w:bookmarkEnd w:id="1945"/>
              <w:bookmarkEnd w:id="1946"/>
            </w:del>
          </w:p>
        </w:tc>
        <w:tc>
          <w:tcPr>
            <w:tcW w:w="6686" w:type="dxa"/>
          </w:tcPr>
          <w:p w14:paraId="0731716B" w14:textId="07422BC7" w:rsidR="00730F28" w:rsidRPr="007C127C" w:rsidDel="00C774DC" w:rsidRDefault="00730F28" w:rsidP="007C127C">
            <w:pPr>
              <w:spacing w:line="276" w:lineRule="auto"/>
              <w:rPr>
                <w:del w:id="1947" w:author="phuong vu" w:date="2018-11-22T13:51:00Z"/>
                <w:lang w:val="en-US"/>
              </w:rPr>
            </w:pPr>
            <w:del w:id="1948" w:author="phuong vu" w:date="2018-11-22T13:51:00Z">
              <w:r w:rsidDel="00C774DC">
                <w:rPr>
                  <w:lang w:val="en-US"/>
                </w:rPr>
                <w:delText>GU_01</w:delText>
              </w:r>
              <w:bookmarkStart w:id="1949" w:name="_Toc530658392"/>
              <w:bookmarkStart w:id="1950" w:name="_Toc530662116"/>
              <w:bookmarkStart w:id="1951" w:name="_Toc530662583"/>
              <w:bookmarkEnd w:id="1949"/>
              <w:bookmarkEnd w:id="1950"/>
              <w:bookmarkEnd w:id="1951"/>
            </w:del>
          </w:p>
        </w:tc>
        <w:bookmarkStart w:id="1952" w:name="_Toc530658393"/>
        <w:bookmarkStart w:id="1953" w:name="_Toc530662117"/>
        <w:bookmarkStart w:id="1954" w:name="_Toc530662584"/>
        <w:bookmarkEnd w:id="1952"/>
        <w:bookmarkEnd w:id="1953"/>
        <w:bookmarkEnd w:id="1954"/>
      </w:tr>
      <w:tr w:rsidR="005D16EE" w:rsidDel="00C774DC" w14:paraId="771E27CF" w14:textId="363D6D17" w:rsidTr="007C127C">
        <w:trPr>
          <w:del w:id="1955" w:author="phuong vu" w:date="2018-11-22T13:51:00Z"/>
        </w:trPr>
        <w:tc>
          <w:tcPr>
            <w:tcW w:w="2425" w:type="dxa"/>
          </w:tcPr>
          <w:p w14:paraId="2DFEC983" w14:textId="52B568B6" w:rsidR="00730F28" w:rsidRPr="00B808BD" w:rsidDel="00C774DC" w:rsidRDefault="00730F28" w:rsidP="007C127C">
            <w:pPr>
              <w:spacing w:line="276" w:lineRule="auto"/>
              <w:rPr>
                <w:del w:id="1956" w:author="phuong vu" w:date="2018-11-22T13:51:00Z"/>
                <w:b/>
              </w:rPr>
            </w:pPr>
            <w:del w:id="1957" w:author="phuong vu" w:date="2018-11-22T13:51:00Z">
              <w:r w:rsidRPr="00B808BD" w:rsidDel="00C774DC">
                <w:rPr>
                  <w:b/>
                </w:rPr>
                <w:delText>Tên chức năng</w:delText>
              </w:r>
              <w:bookmarkStart w:id="1958" w:name="_Toc530658394"/>
              <w:bookmarkStart w:id="1959" w:name="_Toc530662118"/>
              <w:bookmarkStart w:id="1960" w:name="_Toc530662585"/>
              <w:bookmarkEnd w:id="1958"/>
              <w:bookmarkEnd w:id="1959"/>
              <w:bookmarkEnd w:id="1960"/>
            </w:del>
          </w:p>
        </w:tc>
        <w:tc>
          <w:tcPr>
            <w:tcW w:w="6686" w:type="dxa"/>
          </w:tcPr>
          <w:p w14:paraId="228583CE" w14:textId="7B102A8D" w:rsidR="00730F28" w:rsidDel="00C774DC" w:rsidRDefault="00D43E01" w:rsidP="007C127C">
            <w:pPr>
              <w:spacing w:line="276" w:lineRule="auto"/>
              <w:rPr>
                <w:del w:id="1961" w:author="phuong vu" w:date="2018-11-22T13:51:00Z"/>
              </w:rPr>
            </w:pPr>
            <w:del w:id="1962" w:author="phuong vu" w:date="2018-11-22T13:51:00Z">
              <w:r w:rsidDel="00C774DC">
                <w:delText>Quản lí đơn hàng</w:delText>
              </w:r>
              <w:bookmarkStart w:id="1963" w:name="_Toc530658395"/>
              <w:bookmarkStart w:id="1964" w:name="_Toc530662119"/>
              <w:bookmarkStart w:id="1965" w:name="_Toc530662586"/>
              <w:bookmarkEnd w:id="1963"/>
              <w:bookmarkEnd w:id="1964"/>
              <w:bookmarkEnd w:id="1965"/>
            </w:del>
          </w:p>
        </w:tc>
        <w:bookmarkStart w:id="1966" w:name="_Toc530658396"/>
        <w:bookmarkStart w:id="1967" w:name="_Toc530662120"/>
        <w:bookmarkStart w:id="1968" w:name="_Toc530662587"/>
        <w:bookmarkEnd w:id="1966"/>
        <w:bookmarkEnd w:id="1967"/>
        <w:bookmarkEnd w:id="1968"/>
      </w:tr>
      <w:tr w:rsidR="005D16EE" w:rsidDel="00C774DC" w14:paraId="450A05D9" w14:textId="0FD31223" w:rsidTr="007C127C">
        <w:trPr>
          <w:del w:id="1969" w:author="phuong vu" w:date="2018-11-22T13:51:00Z"/>
        </w:trPr>
        <w:tc>
          <w:tcPr>
            <w:tcW w:w="2425" w:type="dxa"/>
          </w:tcPr>
          <w:p w14:paraId="5AEA3652" w14:textId="2BE8BD42" w:rsidR="00730F28" w:rsidRPr="00B808BD" w:rsidDel="00C774DC" w:rsidRDefault="00730F28" w:rsidP="007C127C">
            <w:pPr>
              <w:spacing w:line="276" w:lineRule="auto"/>
              <w:rPr>
                <w:del w:id="1970" w:author="phuong vu" w:date="2018-11-22T13:51:00Z"/>
                <w:b/>
              </w:rPr>
            </w:pPr>
            <w:del w:id="1971" w:author="phuong vu" w:date="2018-11-22T13:51:00Z">
              <w:r w:rsidRPr="00B808BD" w:rsidDel="00C774DC">
                <w:rPr>
                  <w:b/>
                </w:rPr>
                <w:delText>Đối tượng sử dụng</w:delText>
              </w:r>
              <w:bookmarkStart w:id="1972" w:name="_Toc530658397"/>
              <w:bookmarkStart w:id="1973" w:name="_Toc530662121"/>
              <w:bookmarkStart w:id="1974" w:name="_Toc530662588"/>
              <w:bookmarkEnd w:id="1972"/>
              <w:bookmarkEnd w:id="1973"/>
              <w:bookmarkEnd w:id="1974"/>
            </w:del>
          </w:p>
        </w:tc>
        <w:tc>
          <w:tcPr>
            <w:tcW w:w="6686" w:type="dxa"/>
          </w:tcPr>
          <w:p w14:paraId="6632C705" w14:textId="11D0BC43" w:rsidR="00730F28" w:rsidRPr="007C127C" w:rsidDel="00C774DC" w:rsidRDefault="00730F28" w:rsidP="007C127C">
            <w:pPr>
              <w:spacing w:line="276" w:lineRule="auto"/>
              <w:rPr>
                <w:del w:id="1975" w:author="phuong vu" w:date="2018-11-22T13:51:00Z"/>
                <w:lang w:val="en-US"/>
              </w:rPr>
            </w:pPr>
            <w:del w:id="1976"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30F28" w:rsidDel="00C774DC">
                <w:rPr>
                  <w:lang w:val="en-US"/>
                </w:rPr>
                <w:delText>Nhân viên xử lí đơn hàng</w:delText>
              </w:r>
              <w:r w:rsidDel="00C774DC">
                <w:rPr>
                  <w:lang w:val="en-US"/>
                </w:rPr>
                <w:delText>)</w:delText>
              </w:r>
              <w:bookmarkStart w:id="1977" w:name="_Toc530658398"/>
              <w:bookmarkStart w:id="1978" w:name="_Toc530662122"/>
              <w:bookmarkStart w:id="1979" w:name="_Toc530662589"/>
              <w:bookmarkEnd w:id="1977"/>
              <w:bookmarkEnd w:id="1978"/>
              <w:bookmarkEnd w:id="1979"/>
            </w:del>
          </w:p>
        </w:tc>
        <w:bookmarkStart w:id="1980" w:name="_Toc530658399"/>
        <w:bookmarkStart w:id="1981" w:name="_Toc530662123"/>
        <w:bookmarkStart w:id="1982" w:name="_Toc530662590"/>
        <w:bookmarkEnd w:id="1980"/>
        <w:bookmarkEnd w:id="1981"/>
        <w:bookmarkEnd w:id="1982"/>
      </w:tr>
      <w:tr w:rsidR="005D16EE" w:rsidDel="00C774DC" w14:paraId="7588BCB4" w14:textId="36FBAC20" w:rsidTr="007C127C">
        <w:trPr>
          <w:del w:id="1983" w:author="phuong vu" w:date="2018-11-22T13:51:00Z"/>
        </w:trPr>
        <w:tc>
          <w:tcPr>
            <w:tcW w:w="2425" w:type="dxa"/>
          </w:tcPr>
          <w:p w14:paraId="2C8F396A" w14:textId="3AFCEC6D" w:rsidR="00730F28" w:rsidRPr="00B808BD" w:rsidDel="00C774DC" w:rsidRDefault="00730F28" w:rsidP="007C127C">
            <w:pPr>
              <w:spacing w:line="276" w:lineRule="auto"/>
              <w:rPr>
                <w:del w:id="1984" w:author="phuong vu" w:date="2018-11-22T13:51:00Z"/>
                <w:b/>
              </w:rPr>
            </w:pPr>
            <w:del w:id="1985" w:author="phuong vu" w:date="2018-11-22T13:51:00Z">
              <w:r w:rsidRPr="00B808BD" w:rsidDel="00C774DC">
                <w:rPr>
                  <w:b/>
                </w:rPr>
                <w:delText>Tiền điều kiện</w:delText>
              </w:r>
              <w:bookmarkStart w:id="1986" w:name="_Toc530658400"/>
              <w:bookmarkStart w:id="1987" w:name="_Toc530662124"/>
              <w:bookmarkStart w:id="1988" w:name="_Toc530662591"/>
              <w:bookmarkEnd w:id="1986"/>
              <w:bookmarkEnd w:id="1987"/>
              <w:bookmarkEnd w:id="1988"/>
            </w:del>
          </w:p>
        </w:tc>
        <w:tc>
          <w:tcPr>
            <w:tcW w:w="6686" w:type="dxa"/>
          </w:tcPr>
          <w:p w14:paraId="0D9A5A59" w14:textId="60304609" w:rsidR="00730F28" w:rsidRPr="007C127C" w:rsidDel="00C774DC" w:rsidRDefault="003752F8" w:rsidP="007C127C">
            <w:pPr>
              <w:spacing w:line="276" w:lineRule="auto"/>
              <w:rPr>
                <w:del w:id="1989" w:author="phuong vu" w:date="2018-11-22T13:51:00Z"/>
                <w:lang w:val="en-US"/>
              </w:rPr>
            </w:pPr>
            <w:del w:id="1990"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1991" w:name="_Toc530658401"/>
              <w:bookmarkStart w:id="1992" w:name="_Toc530662125"/>
              <w:bookmarkStart w:id="1993" w:name="_Toc530662592"/>
              <w:bookmarkEnd w:id="1991"/>
              <w:bookmarkEnd w:id="1992"/>
              <w:bookmarkEnd w:id="1993"/>
            </w:del>
          </w:p>
        </w:tc>
        <w:bookmarkStart w:id="1994" w:name="_Toc530658402"/>
        <w:bookmarkStart w:id="1995" w:name="_Toc530662126"/>
        <w:bookmarkStart w:id="1996" w:name="_Toc530662593"/>
        <w:bookmarkEnd w:id="1994"/>
        <w:bookmarkEnd w:id="1995"/>
        <w:bookmarkEnd w:id="1996"/>
      </w:tr>
      <w:tr w:rsidR="005D16EE" w:rsidDel="00C774DC" w14:paraId="2DFACF7E" w14:textId="45B71B42" w:rsidTr="007C127C">
        <w:trPr>
          <w:del w:id="1997" w:author="phuong vu" w:date="2018-11-22T13:51:00Z"/>
        </w:trPr>
        <w:tc>
          <w:tcPr>
            <w:tcW w:w="2425" w:type="dxa"/>
          </w:tcPr>
          <w:p w14:paraId="19BC4452" w14:textId="6170C5CC" w:rsidR="00730F28" w:rsidRPr="00B808BD" w:rsidDel="00C774DC" w:rsidRDefault="00730F28" w:rsidP="007C127C">
            <w:pPr>
              <w:spacing w:line="276" w:lineRule="auto"/>
              <w:rPr>
                <w:del w:id="1998" w:author="phuong vu" w:date="2018-11-22T13:51:00Z"/>
                <w:b/>
              </w:rPr>
            </w:pPr>
            <w:del w:id="1999" w:author="phuong vu" w:date="2018-11-22T13:51:00Z">
              <w:r w:rsidRPr="00B808BD" w:rsidDel="00C774DC">
                <w:rPr>
                  <w:b/>
                </w:rPr>
                <w:delText>Cách xử lí</w:delText>
              </w:r>
              <w:bookmarkStart w:id="2000" w:name="_Toc530658403"/>
              <w:bookmarkStart w:id="2001" w:name="_Toc530662127"/>
              <w:bookmarkStart w:id="2002" w:name="_Toc530662594"/>
              <w:bookmarkEnd w:id="2000"/>
              <w:bookmarkEnd w:id="2001"/>
              <w:bookmarkEnd w:id="2002"/>
            </w:del>
          </w:p>
        </w:tc>
        <w:tc>
          <w:tcPr>
            <w:tcW w:w="6686" w:type="dxa"/>
          </w:tcPr>
          <w:p w14:paraId="7918F2FB" w14:textId="4C88908F" w:rsidR="00730F28" w:rsidDel="00C774DC" w:rsidRDefault="003752F8" w:rsidP="007C127C">
            <w:pPr>
              <w:spacing w:line="276" w:lineRule="auto"/>
              <w:rPr>
                <w:del w:id="2003" w:author="phuong vu" w:date="2018-11-22T13:51:00Z"/>
                <w:lang w:val="en-US"/>
              </w:rPr>
            </w:pPr>
            <w:del w:id="2004" w:author="phuong vu" w:date="2018-11-22T13:51:00Z">
              <w:r w:rsidDel="00C774DC">
                <w:rPr>
                  <w:lang w:val="en-US"/>
                </w:rPr>
                <w:delText>Bước 1: Click “</w:delText>
              </w:r>
              <w:r w:rsidRPr="007C127C" w:rsidDel="00C774DC">
                <w:rPr>
                  <w:i/>
                  <w:lang w:val="en-US"/>
                </w:rPr>
                <w:delText>Quản lí đơn hàng</w:delText>
              </w:r>
              <w:r w:rsidDel="00C774DC">
                <w:rPr>
                  <w:lang w:val="en-US"/>
                </w:rPr>
                <w:delText xml:space="preserve">” ở bên thanh menu cạnh trái và chọn </w:delText>
              </w:r>
              <w:r w:rsidR="00F22FF3" w:rsidDel="00C774DC">
                <w:rPr>
                  <w:lang w:val="en-US"/>
                </w:rPr>
                <w:delText>trạng thái của đơn hàng. Danh mục co</w:delText>
              </w:r>
              <w:r w:rsidR="005D16EE" w:rsidDel="00C774DC">
                <w:rPr>
                  <w:lang w:val="en-US"/>
                </w:rPr>
                <w:delText>n của quản lí</w:delText>
              </w:r>
              <w:r w:rsidR="00F22FF3" w:rsidDel="00C774DC">
                <w:rPr>
                  <w:lang w:val="en-US"/>
                </w:rPr>
                <w:delText xml:space="preserve"> đơn hàng được hiển thị như sau:</w:delText>
              </w:r>
              <w:bookmarkStart w:id="2005" w:name="_Toc530658404"/>
              <w:bookmarkStart w:id="2006" w:name="_Toc530662128"/>
              <w:bookmarkStart w:id="2007" w:name="_Toc530662595"/>
              <w:bookmarkEnd w:id="2005"/>
              <w:bookmarkEnd w:id="2006"/>
              <w:bookmarkEnd w:id="2007"/>
            </w:del>
          </w:p>
          <w:p w14:paraId="6088B676" w14:textId="0062F3F3" w:rsidR="00F22FF3" w:rsidDel="00C774DC" w:rsidRDefault="00F22FF3" w:rsidP="007C127C">
            <w:pPr>
              <w:pStyle w:val="ListParagraph"/>
              <w:numPr>
                <w:ilvl w:val="0"/>
                <w:numId w:val="29"/>
              </w:numPr>
              <w:spacing w:line="276" w:lineRule="auto"/>
              <w:rPr>
                <w:del w:id="2008" w:author="phuong vu" w:date="2018-11-22T13:51:00Z"/>
                <w:lang w:val="en-US"/>
              </w:rPr>
            </w:pPr>
            <w:del w:id="2009" w:author="phuong vu" w:date="2018-11-22T13:51:00Z">
              <w:r w:rsidRPr="007C127C" w:rsidDel="00C774DC">
                <w:rPr>
                  <w:i/>
                  <w:lang w:val="en-US"/>
                </w:rPr>
                <w:delText>Nhân viên quản lí đơn hàng</w:delText>
              </w:r>
              <w:r w:rsidDel="00C774DC">
                <w:rPr>
                  <w:lang w:val="en-US"/>
                </w:rPr>
                <w:delText xml:space="preserve">: Đang chờ, </w:delText>
              </w:r>
              <w:r w:rsidR="00A65AD7" w:rsidDel="00C774DC">
                <w:rPr>
                  <w:lang w:val="en-US"/>
                </w:rPr>
                <w:delText xml:space="preserve">đang chờ xử lí, </w:delText>
              </w:r>
              <w:r w:rsidDel="00C774DC">
                <w:rPr>
                  <w:lang w:val="en-US"/>
                </w:rPr>
                <w:delText xml:space="preserve">đang xử lí, đã xử lí hoàn tất, </w:delText>
              </w:r>
              <w:r w:rsidR="00FF18BA" w:rsidDel="00C774DC">
                <w:rPr>
                  <w:lang w:val="en-US"/>
                </w:rPr>
                <w:delText xml:space="preserve">thành công, </w:delText>
              </w:r>
              <w:r w:rsidDel="00C774DC">
                <w:rPr>
                  <w:lang w:val="en-US"/>
                </w:rPr>
                <w:delText>đơn hàng bị hủy</w:delText>
              </w:r>
              <w:bookmarkStart w:id="2010" w:name="_Toc530658405"/>
              <w:bookmarkStart w:id="2011" w:name="_Toc530662129"/>
              <w:bookmarkStart w:id="2012" w:name="_Toc530662596"/>
              <w:bookmarkEnd w:id="2010"/>
              <w:bookmarkEnd w:id="2011"/>
              <w:bookmarkEnd w:id="2012"/>
            </w:del>
          </w:p>
          <w:p w14:paraId="08851568" w14:textId="4D1E3E9B" w:rsidR="00F22FF3" w:rsidRPr="007C127C" w:rsidDel="00C774DC" w:rsidRDefault="00F22FF3" w:rsidP="007C127C">
            <w:pPr>
              <w:pStyle w:val="ListParagraph"/>
              <w:numPr>
                <w:ilvl w:val="0"/>
                <w:numId w:val="29"/>
              </w:numPr>
              <w:spacing w:line="276" w:lineRule="auto"/>
              <w:rPr>
                <w:del w:id="2013" w:author="phuong vu" w:date="2018-11-22T13:51:00Z"/>
                <w:i/>
                <w:lang w:val="en-US"/>
              </w:rPr>
            </w:pPr>
            <w:del w:id="2014" w:author="phuong vu" w:date="2018-11-22T13:51:00Z">
              <w:r w:rsidRPr="007C127C" w:rsidDel="00C774DC">
                <w:rPr>
                  <w:i/>
                  <w:lang w:val="en-US"/>
                </w:rPr>
                <w:delText>Nhân viên xử lí đơn hàng</w:delText>
              </w:r>
              <w:r w:rsidDel="00C774DC">
                <w:rPr>
                  <w:i/>
                  <w:lang w:val="en-US"/>
                </w:rPr>
                <w:delText>:</w:delText>
              </w:r>
              <w:r w:rsidDel="00C774DC">
                <w:rPr>
                  <w:lang w:val="en-US"/>
                </w:rPr>
                <w:delText xml:space="preserve"> Đang xử lí, đã xử lí hoàn tất.</w:delText>
              </w:r>
              <w:bookmarkStart w:id="2015" w:name="_Toc530658406"/>
              <w:bookmarkStart w:id="2016" w:name="_Toc530662130"/>
              <w:bookmarkStart w:id="2017" w:name="_Toc530662597"/>
              <w:bookmarkEnd w:id="2015"/>
              <w:bookmarkEnd w:id="2016"/>
              <w:bookmarkEnd w:id="2017"/>
            </w:del>
          </w:p>
          <w:p w14:paraId="77E05192" w14:textId="1DEE82AA" w:rsidR="00F22FF3" w:rsidDel="00C774DC" w:rsidRDefault="00F22FF3" w:rsidP="007C127C">
            <w:pPr>
              <w:spacing w:line="276" w:lineRule="auto"/>
              <w:rPr>
                <w:del w:id="2018" w:author="phuong vu" w:date="2018-11-22T13:51:00Z"/>
                <w:lang w:val="en-US"/>
              </w:rPr>
            </w:pPr>
            <w:del w:id="2019" w:author="phuong vu" w:date="2018-11-22T13:51:00Z">
              <w:r w:rsidDel="00C774DC">
                <w:rPr>
                  <w:lang w:val="en-US"/>
                </w:rPr>
                <w:delText>Bước 2: Danh sách đơn hàng được hiển thị theo dạng bảng. Ở đây người dùng có thể tìm kiếm đơn hàng dựa trên các tiêu chí là các cột của bảng.</w:delText>
              </w:r>
              <w:bookmarkStart w:id="2020" w:name="_Toc530658407"/>
              <w:bookmarkStart w:id="2021" w:name="_Toc530662131"/>
              <w:bookmarkStart w:id="2022" w:name="_Toc530662598"/>
              <w:bookmarkEnd w:id="2020"/>
              <w:bookmarkEnd w:id="2021"/>
              <w:bookmarkEnd w:id="2022"/>
            </w:del>
          </w:p>
          <w:p w14:paraId="2FACF2B8" w14:textId="45A038A4" w:rsidR="00F22FF3" w:rsidDel="00C774DC" w:rsidRDefault="00F22FF3" w:rsidP="007C127C">
            <w:pPr>
              <w:spacing w:line="276" w:lineRule="auto"/>
              <w:rPr>
                <w:del w:id="2023" w:author="phuong vu" w:date="2018-11-22T13:51:00Z"/>
                <w:lang w:val="en-US"/>
              </w:rPr>
            </w:pPr>
            <w:del w:id="2024"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2025" w:name="_Toc530658408"/>
              <w:bookmarkStart w:id="2026" w:name="_Toc530662132"/>
              <w:bookmarkStart w:id="2027" w:name="_Toc530662599"/>
              <w:bookmarkEnd w:id="2025"/>
              <w:bookmarkEnd w:id="2026"/>
              <w:bookmarkEnd w:id="2027"/>
            </w:del>
          </w:p>
          <w:p w14:paraId="02D2DBDA" w14:textId="2583A5F2" w:rsidR="00F22FF3" w:rsidDel="00C774DC" w:rsidRDefault="00F22FF3" w:rsidP="007C127C">
            <w:pPr>
              <w:pStyle w:val="ListParagraph"/>
              <w:numPr>
                <w:ilvl w:val="0"/>
                <w:numId w:val="30"/>
              </w:numPr>
              <w:spacing w:line="276" w:lineRule="auto"/>
              <w:rPr>
                <w:del w:id="2028" w:author="phuong vu" w:date="2018-11-22T13:51:00Z"/>
                <w:lang w:val="en-US"/>
              </w:rPr>
            </w:pPr>
            <w:del w:id="2029" w:author="phuong vu" w:date="2018-11-22T13:51:00Z">
              <w:r w:rsidDel="00C774DC">
                <w:rPr>
                  <w:lang w:val="en-US"/>
                </w:rPr>
                <w:delText>Trạng thái “</w:delText>
              </w:r>
              <w:r w:rsidRPr="007C127C" w:rsidDel="00C774DC">
                <w:rPr>
                  <w:i/>
                  <w:lang w:val="en-US"/>
                </w:rPr>
                <w:delText>đang chờ</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thực hiện chức năng chấp nhận, hủy đơn hàng. Nếu người dùng </w:delText>
              </w:r>
              <w:r w:rsidR="00A06DD8" w:rsidDel="00C774DC">
                <w:rPr>
                  <w:lang w:val="en-US"/>
                </w:rPr>
                <w:delText>nhấn</w:delText>
              </w:r>
              <w:r w:rsidDel="00C774DC">
                <w:rPr>
                  <w:lang w:val="en-US"/>
                </w:rPr>
                <w:delText xml:space="preserve"> “</w:delText>
              </w:r>
              <w:r w:rsidRPr="007C127C" w:rsidDel="00C774DC">
                <w:rPr>
                  <w:i/>
                  <w:lang w:val="en-US"/>
                </w:rPr>
                <w:delText>chấp nhận</w:delText>
              </w:r>
              <w:r w:rsidDel="00C774DC">
                <w:rPr>
                  <w:lang w:val="en-US"/>
                </w:rPr>
                <w:delText>” trạng thái đơn s</w:delText>
              </w:r>
              <w:r w:rsidR="005D16EE" w:rsidDel="00C774DC">
                <w:rPr>
                  <w:lang w:val="en-US"/>
                </w:rPr>
                <w:delText>ẽ chuyển thành “</w:delText>
              </w:r>
              <w:r w:rsidR="005D16EE" w:rsidRPr="007C127C" w:rsidDel="00C774DC">
                <w:rPr>
                  <w:i/>
                  <w:lang w:val="en-US"/>
                </w:rPr>
                <w:delText>đã chấp nhận</w:delText>
              </w:r>
              <w:r w:rsidR="005D16EE" w:rsidDel="00C774DC">
                <w:rPr>
                  <w:lang w:val="en-US"/>
                </w:rPr>
                <w:delText>” và tự động sinh ra một biên nhận tương ứng với đơn hàng ở trạng thái “</w:delText>
              </w:r>
              <w:r w:rsidR="005D16EE" w:rsidRPr="007C127C" w:rsidDel="00C774DC">
                <w:rPr>
                  <w:i/>
                  <w:lang w:val="en-US"/>
                </w:rPr>
                <w:delText xml:space="preserve">đang chờ </w:delText>
              </w:r>
              <w:r w:rsidR="00C23007" w:rsidDel="00C774DC">
                <w:rPr>
                  <w:i/>
                  <w:lang w:val="en-US"/>
                </w:rPr>
                <w:delText>nhận</w:delText>
              </w:r>
              <w:r w:rsidR="005D16EE" w:rsidRPr="007C127C" w:rsidDel="00C774DC">
                <w:rPr>
                  <w:i/>
                  <w:lang w:val="en-US"/>
                </w:rPr>
                <w:delText xml:space="preserve"> đồ</w:delText>
              </w:r>
              <w:r w:rsidR="005D16EE" w:rsidDel="00C774DC">
                <w:rPr>
                  <w:lang w:val="en-US"/>
                </w:rPr>
                <w:delText xml:space="preserve">”. Nếu người dùng </w:delText>
              </w:r>
              <w:r w:rsidR="00A06DD8" w:rsidDel="00C774DC">
                <w:rPr>
                  <w:lang w:val="en-US"/>
                </w:rPr>
                <w:delText>nhấn</w:delText>
              </w:r>
              <w:r w:rsidR="005D16EE" w:rsidDel="00C774DC">
                <w:rPr>
                  <w:lang w:val="en-US"/>
                </w:rPr>
                <w:delText xml:space="preserve"> “</w:delText>
              </w:r>
              <w:r w:rsidR="005D16EE" w:rsidDel="00C774DC">
                <w:rPr>
                  <w:i/>
                  <w:lang w:val="en-US"/>
                </w:rPr>
                <w:delText>hủy đơn</w:delText>
              </w:r>
              <w:r w:rsidR="005D16EE" w:rsidDel="00C774DC">
                <w:rPr>
                  <w:lang w:val="en-US"/>
                </w:rPr>
                <w:delText>”, đơn hàng sẽ chuyển trạng thái thành “</w:delText>
              </w:r>
              <w:r w:rsidR="005D16EE" w:rsidRPr="007C127C" w:rsidDel="00C774DC">
                <w:rPr>
                  <w:i/>
                  <w:lang w:val="en-US"/>
                </w:rPr>
                <w:delText>đã hủy</w:delText>
              </w:r>
              <w:r w:rsidR="005D16EE" w:rsidDel="00C774DC">
                <w:rPr>
                  <w:lang w:val="en-US"/>
                </w:rPr>
                <w:delText>”.</w:delText>
              </w:r>
              <w:bookmarkStart w:id="2030" w:name="_Toc530658409"/>
              <w:bookmarkStart w:id="2031" w:name="_Toc530662133"/>
              <w:bookmarkStart w:id="2032" w:name="_Toc530662600"/>
              <w:bookmarkEnd w:id="2030"/>
              <w:bookmarkEnd w:id="2031"/>
              <w:bookmarkEnd w:id="2032"/>
            </w:del>
          </w:p>
          <w:p w14:paraId="202AA9EF" w14:textId="536D6BEE" w:rsidR="005D16EE" w:rsidDel="00C774DC" w:rsidRDefault="009F6598" w:rsidP="007C127C">
            <w:pPr>
              <w:pStyle w:val="ListParagraph"/>
              <w:numPr>
                <w:ilvl w:val="0"/>
                <w:numId w:val="30"/>
              </w:numPr>
              <w:spacing w:line="276" w:lineRule="auto"/>
              <w:rPr>
                <w:del w:id="2033" w:author="phuong vu" w:date="2018-11-22T13:51:00Z"/>
                <w:lang w:val="en-US"/>
              </w:rPr>
            </w:pPr>
            <w:del w:id="2034" w:author="phuong vu" w:date="2018-11-22T13:51:00Z">
              <w:r w:rsidDel="00C774DC">
                <w:rPr>
                  <w:lang w:val="en-US"/>
                </w:rPr>
                <w:delText>Trạng thái “</w:delText>
              </w:r>
              <w:r w:rsidR="00A65AD7" w:rsidRPr="007C127C" w:rsidDel="00C774DC">
                <w:rPr>
                  <w:i/>
                  <w:lang w:val="en-US"/>
                </w:rPr>
                <w:delText>đang chờ xử lí</w:delText>
              </w:r>
              <w:r w:rsidDel="00C774DC">
                <w:rPr>
                  <w:lang w:val="en-US"/>
                </w:rPr>
                <w:delText>”</w:delText>
              </w:r>
              <w:r w:rsidR="00A65AD7" w:rsidDel="00C774DC">
                <w:rPr>
                  <w:lang w:val="en-US"/>
                </w:rPr>
                <w:delText xml:space="preserve">: Khi nhân viên xử lí đơn hàng </w:delText>
              </w:r>
              <w:r w:rsidR="00A06DD8" w:rsidDel="00C774DC">
                <w:rPr>
                  <w:lang w:val="en-US"/>
                </w:rPr>
                <w:delText>nhấn</w:delText>
              </w:r>
              <w:r w:rsidR="00A65AD7" w:rsidDel="00C774DC">
                <w:rPr>
                  <w:lang w:val="en-US"/>
                </w:rPr>
                <w:delText xml:space="preserve"> lên nút xử lí. Trạng thái đơn hàng chuyển thành </w:delText>
              </w:r>
              <w:r w:rsidR="00A65AD7" w:rsidRPr="007C127C" w:rsidDel="00C774DC">
                <w:rPr>
                  <w:i/>
                  <w:lang w:val="en-US"/>
                </w:rPr>
                <w:delText>“đang xử lí</w:delText>
              </w:r>
              <w:r w:rsidR="00A65AD7" w:rsidDel="00C774DC">
                <w:rPr>
                  <w:lang w:val="en-US"/>
                </w:rPr>
                <w:delText>” và người dùng được gán thành người thực hiện đơn hàng đó.</w:delText>
              </w:r>
              <w:bookmarkStart w:id="2035" w:name="_Toc530658410"/>
              <w:bookmarkStart w:id="2036" w:name="_Toc530662134"/>
              <w:bookmarkStart w:id="2037" w:name="_Toc530662601"/>
              <w:bookmarkEnd w:id="2035"/>
              <w:bookmarkEnd w:id="2036"/>
              <w:bookmarkEnd w:id="2037"/>
            </w:del>
          </w:p>
          <w:p w14:paraId="043505DE" w14:textId="5BBF6FA0" w:rsidR="005B249F" w:rsidRPr="007C127C" w:rsidDel="00C774DC" w:rsidRDefault="00A65AD7" w:rsidP="007C127C">
            <w:pPr>
              <w:pStyle w:val="ListParagraph"/>
              <w:numPr>
                <w:ilvl w:val="0"/>
                <w:numId w:val="30"/>
              </w:numPr>
              <w:spacing w:line="276" w:lineRule="auto"/>
              <w:rPr>
                <w:del w:id="2038" w:author="phuong vu" w:date="2018-11-22T13:51:00Z"/>
                <w:lang w:val="en-US"/>
              </w:rPr>
            </w:pPr>
            <w:del w:id="2039" w:author="phuong vu" w:date="2018-11-22T13:51:00Z">
              <w:r w:rsidDel="00C774DC">
                <w:rPr>
                  <w:lang w:val="en-US"/>
                </w:rPr>
                <w:delText xml:space="preserve">Trạng thái </w:delText>
              </w:r>
              <w:r w:rsidDel="00C774DC">
                <w:rPr>
                  <w:i/>
                  <w:lang w:val="en-US"/>
                </w:rPr>
                <w:delText xml:space="preserve">“đang xử lí”: </w:delText>
              </w:r>
              <w:r w:rsidDel="00C774DC">
                <w:rPr>
                  <w:lang w:val="en-US"/>
                </w:rPr>
                <w:delText xml:space="preserve">Khi nhân viên xử lí đơn hàng </w:delText>
              </w:r>
              <w:r w:rsidR="00A06DD8" w:rsidDel="00C774DC">
                <w:rPr>
                  <w:lang w:val="en-US"/>
                </w:rPr>
                <w:delText>nhấn</w:delText>
              </w:r>
              <w:r w:rsidDel="00C774DC">
                <w:rPr>
                  <w:lang w:val="en-US"/>
                </w:rPr>
                <w:delText xml:space="preserve"> lên nút hoàn tất. Trạng thái đơn hàng chuyển thành </w:delText>
              </w:r>
              <w:r w:rsidDel="00C774DC">
                <w:rPr>
                  <w:i/>
                  <w:lang w:val="en-US"/>
                </w:rPr>
                <w:delText>“đã xử lí hoàn tất”.</w:delText>
              </w:r>
              <w:r w:rsidR="005B249F" w:rsidDel="00C774DC">
                <w:rPr>
                  <w:i/>
                  <w:lang w:val="en-US"/>
                </w:rPr>
                <w:delText xml:space="preserve"> </w:delText>
              </w:r>
              <w:r w:rsidR="005B249F" w:rsidDel="00C774DC">
                <w:rPr>
                  <w:lang w:val="en-US"/>
                </w:rPr>
                <w:delText xml:space="preserve"> Và chỉ nhân viên thực hiện đơn hàng đó mới thấy được nút hoàn tất. Biên nhận của đơn hàng chuyển trạng thái thành </w:delText>
              </w:r>
              <w:r w:rsidR="005B249F" w:rsidDel="00C774DC">
                <w:rPr>
                  <w:i/>
                  <w:lang w:val="en-US"/>
                </w:rPr>
                <w:delText xml:space="preserve">“đang chờ trả đồ”. </w:delText>
              </w:r>
              <w:bookmarkStart w:id="2040" w:name="_Toc530658411"/>
              <w:bookmarkStart w:id="2041" w:name="_Toc530662135"/>
              <w:bookmarkStart w:id="2042" w:name="_Toc530662602"/>
              <w:bookmarkEnd w:id="2040"/>
              <w:bookmarkEnd w:id="2041"/>
              <w:bookmarkEnd w:id="2042"/>
            </w:del>
          </w:p>
          <w:p w14:paraId="54251747" w14:textId="63296290" w:rsidR="005B249F" w:rsidRPr="007C127C" w:rsidDel="00C774DC" w:rsidRDefault="005B249F" w:rsidP="007C127C">
            <w:pPr>
              <w:pStyle w:val="ListParagraph"/>
              <w:numPr>
                <w:ilvl w:val="0"/>
                <w:numId w:val="30"/>
              </w:numPr>
              <w:spacing w:line="276" w:lineRule="auto"/>
              <w:rPr>
                <w:del w:id="2043" w:author="phuong vu" w:date="2018-11-22T13:51:00Z"/>
                <w:lang w:val="en-US"/>
              </w:rPr>
            </w:pPr>
            <w:del w:id="2044" w:author="phuong vu" w:date="2018-11-22T13:51:00Z">
              <w:r w:rsidDel="00C774DC">
                <w:rPr>
                  <w:lang w:val="en-US"/>
                </w:rPr>
                <w:delText xml:space="preserve">Trạng thái </w:delText>
              </w:r>
              <w:r w:rsidDel="00C774DC">
                <w:rPr>
                  <w:i/>
                  <w:lang w:val="en-US"/>
                </w:rPr>
                <w:delText xml:space="preserve">“đã xử lí hoàn tất”: </w:delText>
              </w:r>
              <w:r w:rsidDel="00C774DC">
                <w:rPr>
                  <w:lang w:val="en-US"/>
                </w:rPr>
                <w:delText xml:space="preserve">Nhân viên quản lí đơn hàng có thể </w:delText>
              </w:r>
              <w:r w:rsidR="00A06DD8" w:rsidDel="00C774DC">
                <w:rPr>
                  <w:lang w:val="en-US"/>
                </w:rPr>
                <w:delText>nhấn</w:delText>
              </w:r>
              <w:r w:rsidDel="00C774DC">
                <w:rPr>
                  <w:lang w:val="en-US"/>
                </w:rPr>
                <w:delText xml:space="preserve"> lên nút tạo hóa đơn để sinh hóa đơn dựa trên biên nhận.</w:delText>
              </w:r>
              <w:bookmarkStart w:id="2045" w:name="_Toc530658412"/>
              <w:bookmarkStart w:id="2046" w:name="_Toc530662136"/>
              <w:bookmarkStart w:id="2047" w:name="_Toc530662603"/>
              <w:bookmarkEnd w:id="2045"/>
              <w:bookmarkEnd w:id="2046"/>
              <w:bookmarkEnd w:id="2047"/>
            </w:del>
          </w:p>
        </w:tc>
        <w:bookmarkStart w:id="2048" w:name="_Toc530658413"/>
        <w:bookmarkStart w:id="2049" w:name="_Toc530662137"/>
        <w:bookmarkStart w:id="2050" w:name="_Toc530662604"/>
        <w:bookmarkEnd w:id="2048"/>
        <w:bookmarkEnd w:id="2049"/>
        <w:bookmarkEnd w:id="2050"/>
      </w:tr>
      <w:tr w:rsidR="005D16EE" w:rsidDel="00C774DC" w14:paraId="4879CE07" w14:textId="4D44C60B" w:rsidTr="007C127C">
        <w:trPr>
          <w:del w:id="2051" w:author="phuong vu" w:date="2018-11-22T13:51:00Z"/>
        </w:trPr>
        <w:tc>
          <w:tcPr>
            <w:tcW w:w="2425" w:type="dxa"/>
          </w:tcPr>
          <w:p w14:paraId="09F6E04E" w14:textId="6129CA40" w:rsidR="00730F28" w:rsidRPr="00B808BD" w:rsidDel="00C774DC" w:rsidRDefault="00730F28" w:rsidP="007C127C">
            <w:pPr>
              <w:spacing w:line="276" w:lineRule="auto"/>
              <w:rPr>
                <w:del w:id="2052" w:author="phuong vu" w:date="2018-11-22T13:51:00Z"/>
                <w:b/>
              </w:rPr>
            </w:pPr>
            <w:del w:id="2053" w:author="phuong vu" w:date="2018-11-22T13:51:00Z">
              <w:r w:rsidRPr="00B808BD" w:rsidDel="00C774DC">
                <w:rPr>
                  <w:b/>
                </w:rPr>
                <w:delText>Kết quả</w:delText>
              </w:r>
              <w:bookmarkStart w:id="2054" w:name="_Toc530658414"/>
              <w:bookmarkStart w:id="2055" w:name="_Toc530662138"/>
              <w:bookmarkStart w:id="2056" w:name="_Toc530662605"/>
              <w:bookmarkEnd w:id="2054"/>
              <w:bookmarkEnd w:id="2055"/>
              <w:bookmarkEnd w:id="2056"/>
            </w:del>
          </w:p>
        </w:tc>
        <w:tc>
          <w:tcPr>
            <w:tcW w:w="6686" w:type="dxa"/>
          </w:tcPr>
          <w:p w14:paraId="1C92C4EF" w14:textId="5C1783D5" w:rsidR="00730F28" w:rsidDel="00C774DC" w:rsidRDefault="003752F8" w:rsidP="007C127C">
            <w:pPr>
              <w:spacing w:line="276" w:lineRule="auto"/>
              <w:jc w:val="left"/>
              <w:rPr>
                <w:del w:id="2057" w:author="phuong vu" w:date="2018-11-22T13:51:00Z"/>
                <w:lang w:val="en-US"/>
              </w:rPr>
            </w:pPr>
            <w:del w:id="2058" w:author="phuong vu" w:date="2018-11-22T13:51:00Z">
              <w:r w:rsidDel="00C774DC">
                <w:rPr>
                  <w:lang w:val="en-US"/>
                </w:rPr>
                <w:delText>Hiển thị thông tin tất cả đơn hàng dưới dạng bảng.</w:delText>
              </w:r>
              <w:bookmarkStart w:id="2059" w:name="_Toc530658415"/>
              <w:bookmarkStart w:id="2060" w:name="_Toc530662139"/>
              <w:bookmarkStart w:id="2061" w:name="_Toc530662606"/>
              <w:bookmarkEnd w:id="2059"/>
              <w:bookmarkEnd w:id="2060"/>
              <w:bookmarkEnd w:id="2061"/>
            </w:del>
          </w:p>
          <w:p w14:paraId="5F07C768" w14:textId="201B2AC7" w:rsidR="003752F8" w:rsidRPr="007C127C" w:rsidDel="00C774DC" w:rsidRDefault="003752F8" w:rsidP="007C127C">
            <w:pPr>
              <w:spacing w:line="276" w:lineRule="auto"/>
              <w:jc w:val="left"/>
              <w:rPr>
                <w:del w:id="2062" w:author="phuong vu" w:date="2018-11-22T13:51:00Z"/>
                <w:lang w:val="en-US"/>
              </w:rPr>
            </w:pPr>
            <w:del w:id="2063"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đơn hàng.</w:delText>
              </w:r>
              <w:bookmarkStart w:id="2064" w:name="_Toc530658416"/>
              <w:bookmarkStart w:id="2065" w:name="_Toc530662140"/>
              <w:bookmarkStart w:id="2066" w:name="_Toc530662607"/>
              <w:bookmarkEnd w:id="2064"/>
              <w:bookmarkEnd w:id="2065"/>
              <w:bookmarkEnd w:id="2066"/>
            </w:del>
          </w:p>
        </w:tc>
        <w:bookmarkStart w:id="2067" w:name="_Toc530658417"/>
        <w:bookmarkStart w:id="2068" w:name="_Toc530662141"/>
        <w:bookmarkStart w:id="2069" w:name="_Toc530662608"/>
        <w:bookmarkEnd w:id="2067"/>
        <w:bookmarkEnd w:id="2068"/>
        <w:bookmarkEnd w:id="2069"/>
      </w:tr>
      <w:tr w:rsidR="005D16EE" w:rsidDel="00C774DC" w14:paraId="759C3D38" w14:textId="1C88500C" w:rsidTr="007C127C">
        <w:trPr>
          <w:del w:id="2070" w:author="phuong vu" w:date="2018-11-22T13:51:00Z"/>
        </w:trPr>
        <w:tc>
          <w:tcPr>
            <w:tcW w:w="2425" w:type="dxa"/>
          </w:tcPr>
          <w:p w14:paraId="03E1B5F1" w14:textId="44F95410" w:rsidR="00730F28" w:rsidRPr="00B808BD" w:rsidDel="00C774DC" w:rsidRDefault="00730F28" w:rsidP="007C127C">
            <w:pPr>
              <w:spacing w:line="276" w:lineRule="auto"/>
              <w:rPr>
                <w:del w:id="2071" w:author="phuong vu" w:date="2018-11-22T13:51:00Z"/>
                <w:b/>
              </w:rPr>
            </w:pPr>
            <w:del w:id="2072" w:author="phuong vu" w:date="2018-11-22T13:51:00Z">
              <w:r w:rsidRPr="00B808BD" w:rsidDel="00C774DC">
                <w:rPr>
                  <w:b/>
                </w:rPr>
                <w:delText>Ghi chú</w:delText>
              </w:r>
              <w:bookmarkStart w:id="2073" w:name="_Toc530658418"/>
              <w:bookmarkStart w:id="2074" w:name="_Toc530662142"/>
              <w:bookmarkStart w:id="2075" w:name="_Toc530662609"/>
              <w:bookmarkEnd w:id="2073"/>
              <w:bookmarkEnd w:id="2074"/>
              <w:bookmarkEnd w:id="2075"/>
            </w:del>
          </w:p>
        </w:tc>
        <w:tc>
          <w:tcPr>
            <w:tcW w:w="6686" w:type="dxa"/>
          </w:tcPr>
          <w:p w14:paraId="050D9866" w14:textId="2C1AD5C9" w:rsidR="00730F28" w:rsidDel="00C774DC" w:rsidRDefault="00730F28" w:rsidP="007C127C">
            <w:pPr>
              <w:keepNext/>
              <w:spacing w:line="276" w:lineRule="auto"/>
              <w:rPr>
                <w:del w:id="2076" w:author="phuong vu" w:date="2018-11-22T13:51:00Z"/>
              </w:rPr>
            </w:pPr>
            <w:bookmarkStart w:id="2077" w:name="_Toc530658419"/>
            <w:bookmarkStart w:id="2078" w:name="_Toc530662143"/>
            <w:bookmarkStart w:id="2079" w:name="_Toc530662610"/>
            <w:bookmarkEnd w:id="2077"/>
            <w:bookmarkEnd w:id="2078"/>
            <w:bookmarkEnd w:id="2079"/>
          </w:p>
        </w:tc>
        <w:bookmarkStart w:id="2080" w:name="_Toc530658420"/>
        <w:bookmarkStart w:id="2081" w:name="_Toc530662144"/>
        <w:bookmarkStart w:id="2082" w:name="_Toc530662611"/>
        <w:bookmarkEnd w:id="2080"/>
        <w:bookmarkEnd w:id="2081"/>
        <w:bookmarkEnd w:id="2082"/>
      </w:tr>
    </w:tbl>
    <w:p w14:paraId="4A61CF49" w14:textId="34738F89" w:rsidR="00730F28" w:rsidRPr="00A06DD8" w:rsidDel="00C774DC" w:rsidRDefault="00730F28" w:rsidP="00A06DD8">
      <w:pPr>
        <w:rPr>
          <w:del w:id="2083" w:author="phuong vu" w:date="2018-11-22T13:51:00Z"/>
        </w:rPr>
      </w:pPr>
      <w:bookmarkStart w:id="2084" w:name="_Toc530658421"/>
      <w:bookmarkStart w:id="2085" w:name="_Toc530662145"/>
      <w:bookmarkStart w:id="2086" w:name="_Toc530662612"/>
      <w:bookmarkEnd w:id="2084"/>
      <w:bookmarkEnd w:id="2085"/>
      <w:bookmarkEnd w:id="2086"/>
    </w:p>
    <w:p w14:paraId="779E8A83" w14:textId="423999C1" w:rsidR="00730F28" w:rsidDel="00C774DC" w:rsidRDefault="00730F28" w:rsidP="00730F28">
      <w:pPr>
        <w:pStyle w:val="Heading4"/>
        <w:rPr>
          <w:del w:id="2087" w:author="phuong vu" w:date="2018-11-22T13:51:00Z"/>
        </w:rPr>
      </w:pPr>
      <w:del w:id="2088" w:author="phuong vu" w:date="2018-11-22T13:51:00Z">
        <w:r w:rsidDel="00C774DC">
          <w:rPr>
            <w:lang w:val="en-US"/>
          </w:rPr>
          <w:delText xml:space="preserve"> </w:delText>
        </w:r>
        <w:r w:rsidR="00FC2466" w:rsidDel="00C774DC">
          <w:delText>Quản lí biên nhận</w:delText>
        </w:r>
        <w:bookmarkStart w:id="2089" w:name="_Toc530658422"/>
        <w:bookmarkStart w:id="2090" w:name="_Toc530662146"/>
        <w:bookmarkStart w:id="2091" w:name="_Toc530662613"/>
        <w:bookmarkEnd w:id="2089"/>
        <w:bookmarkEnd w:id="2090"/>
        <w:bookmarkEnd w:id="2091"/>
      </w:del>
    </w:p>
    <w:tbl>
      <w:tblPr>
        <w:tblStyle w:val="TableGrid"/>
        <w:tblW w:w="0" w:type="auto"/>
        <w:tblLook w:val="04A0" w:firstRow="1" w:lastRow="0" w:firstColumn="1" w:lastColumn="0" w:noHBand="0" w:noVBand="1"/>
      </w:tblPr>
      <w:tblGrid>
        <w:gridCol w:w="2346"/>
        <w:gridCol w:w="6431"/>
      </w:tblGrid>
      <w:tr w:rsidR="00FF18BA" w:rsidDel="00C774DC" w14:paraId="6FC5B3E1" w14:textId="70FD906F" w:rsidTr="00A06DD8">
        <w:trPr>
          <w:del w:id="2092" w:author="phuong vu" w:date="2018-11-22T13:51:00Z"/>
        </w:trPr>
        <w:tc>
          <w:tcPr>
            <w:tcW w:w="2425" w:type="dxa"/>
          </w:tcPr>
          <w:p w14:paraId="46ECC2AC" w14:textId="52D9A0B5" w:rsidR="00F5523F" w:rsidRPr="00B808BD" w:rsidDel="00C774DC" w:rsidRDefault="00F5523F" w:rsidP="00A06DD8">
            <w:pPr>
              <w:spacing w:line="276" w:lineRule="auto"/>
              <w:rPr>
                <w:del w:id="2093" w:author="phuong vu" w:date="2018-11-22T13:51:00Z"/>
                <w:b/>
              </w:rPr>
            </w:pPr>
            <w:del w:id="2094" w:author="phuong vu" w:date="2018-11-22T13:51:00Z">
              <w:r w:rsidRPr="00B808BD" w:rsidDel="00C774DC">
                <w:rPr>
                  <w:b/>
                </w:rPr>
                <w:delText>Mã yêu cầu</w:delText>
              </w:r>
              <w:bookmarkStart w:id="2095" w:name="_Toc530658423"/>
              <w:bookmarkStart w:id="2096" w:name="_Toc530662147"/>
              <w:bookmarkStart w:id="2097" w:name="_Toc530662614"/>
              <w:bookmarkEnd w:id="2095"/>
              <w:bookmarkEnd w:id="2096"/>
              <w:bookmarkEnd w:id="2097"/>
            </w:del>
          </w:p>
        </w:tc>
        <w:tc>
          <w:tcPr>
            <w:tcW w:w="6686" w:type="dxa"/>
          </w:tcPr>
          <w:p w14:paraId="03F52CD6" w14:textId="7EDFF66C" w:rsidR="00F5523F" w:rsidRPr="002947C2" w:rsidDel="00C774DC" w:rsidRDefault="00F5523F" w:rsidP="00A06DD8">
            <w:pPr>
              <w:spacing w:line="276" w:lineRule="auto"/>
              <w:rPr>
                <w:del w:id="2098" w:author="phuong vu" w:date="2018-11-22T13:51:00Z"/>
                <w:lang w:val="en-US"/>
              </w:rPr>
            </w:pPr>
            <w:del w:id="2099" w:author="phuong vu" w:date="2018-11-22T13:51:00Z">
              <w:r w:rsidDel="00C774DC">
                <w:rPr>
                  <w:lang w:val="en-US"/>
                </w:rPr>
                <w:delText>GU_02</w:delText>
              </w:r>
              <w:bookmarkStart w:id="2100" w:name="_Toc530658424"/>
              <w:bookmarkStart w:id="2101" w:name="_Toc530662148"/>
              <w:bookmarkStart w:id="2102" w:name="_Toc530662615"/>
              <w:bookmarkEnd w:id="2100"/>
              <w:bookmarkEnd w:id="2101"/>
              <w:bookmarkEnd w:id="2102"/>
            </w:del>
          </w:p>
        </w:tc>
        <w:bookmarkStart w:id="2103" w:name="_Toc530658425"/>
        <w:bookmarkStart w:id="2104" w:name="_Toc530662149"/>
        <w:bookmarkStart w:id="2105" w:name="_Toc530662616"/>
        <w:bookmarkEnd w:id="2103"/>
        <w:bookmarkEnd w:id="2104"/>
        <w:bookmarkEnd w:id="2105"/>
      </w:tr>
      <w:tr w:rsidR="00FF18BA" w:rsidDel="00C774DC" w14:paraId="1A15FD9B" w14:textId="6DBC9254" w:rsidTr="00A06DD8">
        <w:trPr>
          <w:del w:id="2106" w:author="phuong vu" w:date="2018-11-22T13:51:00Z"/>
        </w:trPr>
        <w:tc>
          <w:tcPr>
            <w:tcW w:w="2425" w:type="dxa"/>
          </w:tcPr>
          <w:p w14:paraId="0E92AA0A" w14:textId="35291609" w:rsidR="00F5523F" w:rsidRPr="00B808BD" w:rsidDel="00C774DC" w:rsidRDefault="00F5523F" w:rsidP="00A06DD8">
            <w:pPr>
              <w:spacing w:line="276" w:lineRule="auto"/>
              <w:rPr>
                <w:del w:id="2107" w:author="phuong vu" w:date="2018-11-22T13:51:00Z"/>
                <w:b/>
              </w:rPr>
            </w:pPr>
            <w:del w:id="2108" w:author="phuong vu" w:date="2018-11-22T13:51:00Z">
              <w:r w:rsidRPr="00B808BD" w:rsidDel="00C774DC">
                <w:rPr>
                  <w:b/>
                </w:rPr>
                <w:delText>Tên chức năng</w:delText>
              </w:r>
              <w:bookmarkStart w:id="2109" w:name="_Toc530658426"/>
              <w:bookmarkStart w:id="2110" w:name="_Toc530662150"/>
              <w:bookmarkStart w:id="2111" w:name="_Toc530662617"/>
              <w:bookmarkEnd w:id="2109"/>
              <w:bookmarkEnd w:id="2110"/>
              <w:bookmarkEnd w:id="2111"/>
            </w:del>
          </w:p>
        </w:tc>
        <w:tc>
          <w:tcPr>
            <w:tcW w:w="6686" w:type="dxa"/>
          </w:tcPr>
          <w:p w14:paraId="2B91F94E" w14:textId="255CA1EC" w:rsidR="00F5523F" w:rsidRPr="007C127C" w:rsidDel="00C774DC" w:rsidRDefault="00FC2466" w:rsidP="00A06DD8">
            <w:pPr>
              <w:spacing w:line="276" w:lineRule="auto"/>
              <w:rPr>
                <w:del w:id="2112" w:author="phuong vu" w:date="2018-11-22T13:51:00Z"/>
                <w:lang w:val="en-US"/>
              </w:rPr>
            </w:pPr>
            <w:del w:id="2113" w:author="phuong vu" w:date="2018-11-22T13:51:00Z">
              <w:r w:rsidDel="00C774DC">
                <w:delText>Quản lí biên nhận</w:delText>
              </w:r>
              <w:bookmarkStart w:id="2114" w:name="_Toc530658427"/>
              <w:bookmarkStart w:id="2115" w:name="_Toc530662151"/>
              <w:bookmarkStart w:id="2116" w:name="_Toc530662618"/>
              <w:bookmarkEnd w:id="2114"/>
              <w:bookmarkEnd w:id="2115"/>
              <w:bookmarkEnd w:id="2116"/>
            </w:del>
          </w:p>
        </w:tc>
        <w:bookmarkStart w:id="2117" w:name="_Toc530658428"/>
        <w:bookmarkStart w:id="2118" w:name="_Toc530662152"/>
        <w:bookmarkStart w:id="2119" w:name="_Toc530662619"/>
        <w:bookmarkEnd w:id="2117"/>
        <w:bookmarkEnd w:id="2118"/>
        <w:bookmarkEnd w:id="2119"/>
      </w:tr>
      <w:tr w:rsidR="00FF18BA" w:rsidDel="00C774DC" w14:paraId="30CACB39" w14:textId="0280CCB9" w:rsidTr="00A06DD8">
        <w:trPr>
          <w:del w:id="2120" w:author="phuong vu" w:date="2018-11-22T13:51:00Z"/>
        </w:trPr>
        <w:tc>
          <w:tcPr>
            <w:tcW w:w="2425" w:type="dxa"/>
          </w:tcPr>
          <w:p w14:paraId="58AED5BC" w14:textId="21C1FCF0" w:rsidR="00F5523F" w:rsidRPr="00B808BD" w:rsidDel="00C774DC" w:rsidRDefault="00F5523F" w:rsidP="00A06DD8">
            <w:pPr>
              <w:spacing w:line="276" w:lineRule="auto"/>
              <w:rPr>
                <w:del w:id="2121" w:author="phuong vu" w:date="2018-11-22T13:51:00Z"/>
                <w:b/>
              </w:rPr>
            </w:pPr>
            <w:del w:id="2122" w:author="phuong vu" w:date="2018-11-22T13:51:00Z">
              <w:r w:rsidRPr="00B808BD" w:rsidDel="00C774DC">
                <w:rPr>
                  <w:b/>
                </w:rPr>
                <w:delText>Đối tượng sử dụng</w:delText>
              </w:r>
              <w:bookmarkStart w:id="2123" w:name="_Toc530658429"/>
              <w:bookmarkStart w:id="2124" w:name="_Toc530662153"/>
              <w:bookmarkStart w:id="2125" w:name="_Toc530662620"/>
              <w:bookmarkEnd w:id="2123"/>
              <w:bookmarkEnd w:id="2124"/>
              <w:bookmarkEnd w:id="2125"/>
            </w:del>
          </w:p>
        </w:tc>
        <w:tc>
          <w:tcPr>
            <w:tcW w:w="6686" w:type="dxa"/>
          </w:tcPr>
          <w:p w14:paraId="464A7080" w14:textId="3918ABBA" w:rsidR="00F5523F" w:rsidRPr="002947C2" w:rsidDel="00C774DC" w:rsidRDefault="00F5523F" w:rsidP="00A06DD8">
            <w:pPr>
              <w:spacing w:line="276" w:lineRule="auto"/>
              <w:rPr>
                <w:del w:id="2126" w:author="phuong vu" w:date="2018-11-22T13:51:00Z"/>
                <w:lang w:val="en-US"/>
              </w:rPr>
            </w:pPr>
            <w:del w:id="2127"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C127C" w:rsidDel="00C774DC">
                <w:rPr>
                  <w:lang w:val="en-US"/>
                </w:rPr>
                <w:delText>Nhân viên nhận và trả quần áo</w:delText>
              </w:r>
              <w:r w:rsidDel="00C774DC">
                <w:rPr>
                  <w:lang w:val="en-US"/>
                </w:rPr>
                <w:delText>)</w:delText>
              </w:r>
              <w:bookmarkStart w:id="2128" w:name="_Toc530658430"/>
              <w:bookmarkStart w:id="2129" w:name="_Toc530662154"/>
              <w:bookmarkStart w:id="2130" w:name="_Toc530662621"/>
              <w:bookmarkEnd w:id="2128"/>
              <w:bookmarkEnd w:id="2129"/>
              <w:bookmarkEnd w:id="2130"/>
            </w:del>
          </w:p>
        </w:tc>
        <w:bookmarkStart w:id="2131" w:name="_Toc530658431"/>
        <w:bookmarkStart w:id="2132" w:name="_Toc530662155"/>
        <w:bookmarkStart w:id="2133" w:name="_Toc530662622"/>
        <w:bookmarkEnd w:id="2131"/>
        <w:bookmarkEnd w:id="2132"/>
        <w:bookmarkEnd w:id="2133"/>
      </w:tr>
      <w:tr w:rsidR="00FF18BA" w:rsidDel="00C774DC" w14:paraId="6CFAC078" w14:textId="636480E7" w:rsidTr="00A06DD8">
        <w:trPr>
          <w:del w:id="2134" w:author="phuong vu" w:date="2018-11-22T13:51:00Z"/>
        </w:trPr>
        <w:tc>
          <w:tcPr>
            <w:tcW w:w="2425" w:type="dxa"/>
          </w:tcPr>
          <w:p w14:paraId="6EE312AF" w14:textId="23BB2D34" w:rsidR="00F5523F" w:rsidRPr="00B808BD" w:rsidDel="00C774DC" w:rsidRDefault="00F5523F" w:rsidP="00A06DD8">
            <w:pPr>
              <w:spacing w:line="276" w:lineRule="auto"/>
              <w:rPr>
                <w:del w:id="2135" w:author="phuong vu" w:date="2018-11-22T13:51:00Z"/>
                <w:b/>
              </w:rPr>
            </w:pPr>
            <w:del w:id="2136" w:author="phuong vu" w:date="2018-11-22T13:51:00Z">
              <w:r w:rsidRPr="00B808BD" w:rsidDel="00C774DC">
                <w:rPr>
                  <w:b/>
                </w:rPr>
                <w:delText>Tiền điều kiện</w:delText>
              </w:r>
              <w:bookmarkStart w:id="2137" w:name="_Toc530658432"/>
              <w:bookmarkStart w:id="2138" w:name="_Toc530662156"/>
              <w:bookmarkStart w:id="2139" w:name="_Toc530662623"/>
              <w:bookmarkEnd w:id="2137"/>
              <w:bookmarkEnd w:id="2138"/>
              <w:bookmarkEnd w:id="2139"/>
            </w:del>
          </w:p>
        </w:tc>
        <w:tc>
          <w:tcPr>
            <w:tcW w:w="6686" w:type="dxa"/>
          </w:tcPr>
          <w:p w14:paraId="1850C0A2" w14:textId="2169656B" w:rsidR="00F5523F" w:rsidRPr="002947C2" w:rsidDel="00C774DC" w:rsidRDefault="00F5523F" w:rsidP="00A06DD8">
            <w:pPr>
              <w:spacing w:line="276" w:lineRule="auto"/>
              <w:rPr>
                <w:del w:id="2140" w:author="phuong vu" w:date="2018-11-22T13:51:00Z"/>
                <w:lang w:val="en-US"/>
              </w:rPr>
            </w:pPr>
            <w:del w:id="2141"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2142" w:name="_Toc530658433"/>
              <w:bookmarkStart w:id="2143" w:name="_Toc530662157"/>
              <w:bookmarkStart w:id="2144" w:name="_Toc530662624"/>
              <w:bookmarkEnd w:id="2142"/>
              <w:bookmarkEnd w:id="2143"/>
              <w:bookmarkEnd w:id="2144"/>
            </w:del>
          </w:p>
        </w:tc>
        <w:bookmarkStart w:id="2145" w:name="_Toc530658434"/>
        <w:bookmarkStart w:id="2146" w:name="_Toc530662158"/>
        <w:bookmarkStart w:id="2147" w:name="_Toc530662625"/>
        <w:bookmarkEnd w:id="2145"/>
        <w:bookmarkEnd w:id="2146"/>
        <w:bookmarkEnd w:id="2147"/>
      </w:tr>
      <w:tr w:rsidR="00FF18BA" w:rsidDel="00C774DC" w14:paraId="1C33292B" w14:textId="5DEA635B" w:rsidTr="00A06DD8">
        <w:trPr>
          <w:del w:id="2148" w:author="phuong vu" w:date="2018-11-22T13:51:00Z"/>
        </w:trPr>
        <w:tc>
          <w:tcPr>
            <w:tcW w:w="2425" w:type="dxa"/>
          </w:tcPr>
          <w:p w14:paraId="6AB6AF95" w14:textId="1EEBF6AB" w:rsidR="00F5523F" w:rsidRPr="00B808BD" w:rsidDel="00C774DC" w:rsidRDefault="00F5523F" w:rsidP="00A06DD8">
            <w:pPr>
              <w:spacing w:line="276" w:lineRule="auto"/>
              <w:rPr>
                <w:del w:id="2149" w:author="phuong vu" w:date="2018-11-22T13:51:00Z"/>
                <w:b/>
              </w:rPr>
            </w:pPr>
            <w:del w:id="2150" w:author="phuong vu" w:date="2018-11-22T13:51:00Z">
              <w:r w:rsidRPr="00B808BD" w:rsidDel="00C774DC">
                <w:rPr>
                  <w:b/>
                </w:rPr>
                <w:delText>Cách xử lí</w:delText>
              </w:r>
              <w:bookmarkStart w:id="2151" w:name="_Toc530658435"/>
              <w:bookmarkStart w:id="2152" w:name="_Toc530662159"/>
              <w:bookmarkStart w:id="2153" w:name="_Toc530662626"/>
              <w:bookmarkEnd w:id="2151"/>
              <w:bookmarkEnd w:id="2152"/>
              <w:bookmarkEnd w:id="2153"/>
            </w:del>
          </w:p>
        </w:tc>
        <w:tc>
          <w:tcPr>
            <w:tcW w:w="6686" w:type="dxa"/>
          </w:tcPr>
          <w:p w14:paraId="7D7AC7DC" w14:textId="6270B7CA" w:rsidR="00F5523F" w:rsidDel="00C774DC" w:rsidRDefault="00F5523F" w:rsidP="007C127C">
            <w:pPr>
              <w:spacing w:line="276" w:lineRule="auto"/>
              <w:rPr>
                <w:del w:id="2154" w:author="phuong vu" w:date="2018-11-22T13:51:00Z"/>
                <w:lang w:val="en-US"/>
              </w:rPr>
            </w:pPr>
            <w:del w:id="2155" w:author="phuong vu" w:date="2018-11-22T13:51:00Z">
              <w:r w:rsidDel="00C774DC">
                <w:rPr>
                  <w:lang w:val="en-US"/>
                </w:rPr>
                <w:delText>Bước 1: Click “</w:delText>
              </w:r>
              <w:r w:rsidRPr="002947C2" w:rsidDel="00C774DC">
                <w:rPr>
                  <w:i/>
                  <w:lang w:val="en-US"/>
                </w:rPr>
                <w:delText xml:space="preserve">Quản lí </w:delText>
              </w:r>
              <w:r w:rsidDel="00C774DC">
                <w:rPr>
                  <w:i/>
                  <w:lang w:val="en-US"/>
                </w:rPr>
                <w:delText>biên nhận</w:delText>
              </w:r>
              <w:r w:rsidDel="00C774DC">
                <w:rPr>
                  <w:lang w:val="en-US"/>
                </w:rPr>
                <w:delText>” ở bên thanh menu cạnh trái và chọn trạng thái của biên nhận. Danh mục con của quản lí biên nhận được hiển thị như sau:</w:delText>
              </w:r>
              <w:bookmarkStart w:id="2156" w:name="_Toc530658436"/>
              <w:bookmarkStart w:id="2157" w:name="_Toc530662160"/>
              <w:bookmarkStart w:id="2158" w:name="_Toc530662627"/>
              <w:bookmarkEnd w:id="2156"/>
              <w:bookmarkEnd w:id="2157"/>
              <w:bookmarkEnd w:id="2158"/>
            </w:del>
          </w:p>
          <w:p w14:paraId="6A522FDE" w14:textId="57E98DC5" w:rsidR="00F5523F" w:rsidDel="00C774DC" w:rsidRDefault="00F5523F" w:rsidP="007C127C">
            <w:pPr>
              <w:pStyle w:val="ListParagraph"/>
              <w:numPr>
                <w:ilvl w:val="0"/>
                <w:numId w:val="29"/>
              </w:numPr>
              <w:spacing w:line="276" w:lineRule="auto"/>
              <w:rPr>
                <w:del w:id="2159" w:author="phuong vu" w:date="2018-11-22T13:51:00Z"/>
                <w:lang w:val="en-US"/>
              </w:rPr>
            </w:pPr>
            <w:del w:id="2160" w:author="phuong vu" w:date="2018-11-22T13:51:00Z">
              <w:r w:rsidRPr="002947C2" w:rsidDel="00C774DC">
                <w:rPr>
                  <w:i/>
                  <w:lang w:val="en-US"/>
                </w:rPr>
                <w:delText>Nhân viên quản lí đơn hàng</w:delText>
              </w:r>
              <w:r w:rsidDel="00C774DC">
                <w:rPr>
                  <w:lang w:val="en-US"/>
                </w:rPr>
                <w:delText xml:space="preserve">: </w:delText>
              </w:r>
              <w:r w:rsidR="00C23007" w:rsidDel="00C774DC">
                <w:rPr>
                  <w:lang w:val="en-US"/>
                </w:rPr>
                <w:delText>Đang chờ nhận đồ, đã nhận đồ, đang chờ giao đồ, đã giao đồ.</w:delText>
              </w:r>
              <w:bookmarkStart w:id="2161" w:name="_Toc530658437"/>
              <w:bookmarkStart w:id="2162" w:name="_Toc530662161"/>
              <w:bookmarkStart w:id="2163" w:name="_Toc530662628"/>
              <w:bookmarkEnd w:id="2161"/>
              <w:bookmarkEnd w:id="2162"/>
              <w:bookmarkEnd w:id="2163"/>
            </w:del>
          </w:p>
          <w:p w14:paraId="455C2DB8" w14:textId="669B4042" w:rsidR="00C23007" w:rsidRPr="00A06DD8" w:rsidDel="00C774DC" w:rsidRDefault="00C23007" w:rsidP="007C127C">
            <w:pPr>
              <w:pStyle w:val="ListParagraph"/>
              <w:numPr>
                <w:ilvl w:val="0"/>
                <w:numId w:val="29"/>
              </w:numPr>
              <w:spacing w:line="276" w:lineRule="auto"/>
              <w:rPr>
                <w:del w:id="2164" w:author="phuong vu" w:date="2018-11-22T13:51:00Z"/>
                <w:lang w:val="en-US"/>
              </w:rPr>
            </w:pPr>
            <w:del w:id="2165" w:author="phuong vu" w:date="2018-11-22T13:51:00Z">
              <w:r w:rsidRPr="007C127C" w:rsidDel="00C774DC">
                <w:rPr>
                  <w:i/>
                  <w:lang w:val="en-US"/>
                </w:rPr>
                <w:delText>Nhân viên nhận và trả quần áo</w:delText>
              </w:r>
              <w:r w:rsidR="00F5523F" w:rsidRPr="00A06DD8" w:rsidDel="00C774DC">
                <w:rPr>
                  <w:i/>
                  <w:lang w:val="en-US"/>
                </w:rPr>
                <w:delText>:</w:delText>
              </w:r>
              <w:r w:rsidR="00F5523F" w:rsidRPr="00A06DD8" w:rsidDel="00C774DC">
                <w:rPr>
                  <w:lang w:val="en-US"/>
                </w:rPr>
                <w:delText xml:space="preserve"> </w:delText>
              </w:r>
              <w:r w:rsidRPr="00A06DD8" w:rsidDel="00C774DC">
                <w:rPr>
                  <w:lang w:val="en-US"/>
                </w:rPr>
                <w:delText>Đang ch</w:delText>
              </w:r>
              <w:r w:rsidRPr="007C127C" w:rsidDel="00C774DC">
                <w:rPr>
                  <w:lang w:val="en-US"/>
                </w:rPr>
                <w:delText>ờ nhận đồ, đã nhận đồ, đang chờ giao đồ, đã giao đồ</w:delText>
              </w:r>
              <w:r w:rsidDel="00C774DC">
                <w:rPr>
                  <w:lang w:val="en-US"/>
                </w:rPr>
                <w:delText>.</w:delText>
              </w:r>
              <w:r w:rsidRPr="00A06DD8" w:rsidDel="00C774DC">
                <w:rPr>
                  <w:lang w:val="en-US"/>
                </w:rPr>
                <w:delText xml:space="preserve"> </w:delText>
              </w:r>
              <w:bookmarkStart w:id="2166" w:name="_Toc530658438"/>
              <w:bookmarkStart w:id="2167" w:name="_Toc530662162"/>
              <w:bookmarkStart w:id="2168" w:name="_Toc530662629"/>
              <w:bookmarkEnd w:id="2166"/>
              <w:bookmarkEnd w:id="2167"/>
              <w:bookmarkEnd w:id="2168"/>
            </w:del>
          </w:p>
          <w:p w14:paraId="0C2F52D8" w14:textId="0E7F1EA0" w:rsidR="00F5523F" w:rsidDel="00C774DC" w:rsidRDefault="00F5523F" w:rsidP="007C127C">
            <w:pPr>
              <w:spacing w:line="276" w:lineRule="auto"/>
              <w:rPr>
                <w:del w:id="2169" w:author="phuong vu" w:date="2018-11-22T13:51:00Z"/>
                <w:lang w:val="en-US"/>
              </w:rPr>
            </w:pPr>
            <w:del w:id="2170" w:author="phuong vu" w:date="2018-11-22T13:51:00Z">
              <w:r w:rsidDel="00C774DC">
                <w:rPr>
                  <w:lang w:val="en-US"/>
                </w:rPr>
                <w:delText xml:space="preserve">Bước 2: Danh sách </w:delText>
              </w:r>
              <w:r w:rsidR="00C23007" w:rsidDel="00C774DC">
                <w:rPr>
                  <w:lang w:val="en-US"/>
                </w:rPr>
                <w:delText>biên nhận</w:delText>
              </w:r>
              <w:r w:rsidDel="00C774DC">
                <w:rPr>
                  <w:lang w:val="en-US"/>
                </w:rPr>
                <w:delText xml:space="preserve"> được hiển thị theo dạng bảng. Ở đây người dùng có thể tìm kiếm </w:delText>
              </w:r>
              <w:r w:rsidR="00C23007" w:rsidDel="00C774DC">
                <w:rPr>
                  <w:lang w:val="en-US"/>
                </w:rPr>
                <w:delText>biên nhận</w:delText>
              </w:r>
              <w:r w:rsidDel="00C774DC">
                <w:rPr>
                  <w:lang w:val="en-US"/>
                </w:rPr>
                <w:delText xml:space="preserve"> dựa trên các tiêu chí là các cột của bảng.</w:delText>
              </w:r>
              <w:bookmarkStart w:id="2171" w:name="_Toc530658439"/>
              <w:bookmarkStart w:id="2172" w:name="_Toc530662163"/>
              <w:bookmarkStart w:id="2173" w:name="_Toc530662630"/>
              <w:bookmarkEnd w:id="2171"/>
              <w:bookmarkEnd w:id="2172"/>
              <w:bookmarkEnd w:id="2173"/>
            </w:del>
          </w:p>
          <w:p w14:paraId="0E89DB0C" w14:textId="27ADC36C" w:rsidR="00F5523F" w:rsidDel="00C774DC" w:rsidRDefault="00F5523F" w:rsidP="007C127C">
            <w:pPr>
              <w:spacing w:line="276" w:lineRule="auto"/>
              <w:rPr>
                <w:del w:id="2174" w:author="phuong vu" w:date="2018-11-22T13:51:00Z"/>
                <w:lang w:val="en-US"/>
              </w:rPr>
            </w:pPr>
            <w:del w:id="2175"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w:delText>
              </w:r>
              <w:r w:rsidR="00C23007" w:rsidDel="00C774DC">
                <w:rPr>
                  <w:lang w:val="en-US"/>
                </w:rPr>
                <w:delText>biên nhận</w:delText>
              </w:r>
              <w:r w:rsidDel="00C774DC">
                <w:rPr>
                  <w:lang w:val="en-US"/>
                </w:rPr>
                <w:delText xml:space="preserve">. Ở đây, người dùng có thể xem thông tin chi tiết </w:delText>
              </w:r>
              <w:r w:rsidR="00C23007" w:rsidDel="00C774DC">
                <w:rPr>
                  <w:lang w:val="en-US"/>
                </w:rPr>
                <w:delText xml:space="preserve">biên nhận. </w:delText>
              </w:r>
              <w:r w:rsidDel="00C774DC">
                <w:rPr>
                  <w:lang w:val="en-US"/>
                </w:rPr>
                <w:delText>Các chức năng có thể tại trang chi tiết</w:delText>
              </w:r>
              <w:r w:rsidR="00C23007" w:rsidDel="00C774DC">
                <w:rPr>
                  <w:lang w:val="en-US"/>
                </w:rPr>
                <w:delText xml:space="preserve"> biên nhận </w:delText>
              </w:r>
              <w:r w:rsidDel="00C774DC">
                <w:rPr>
                  <w:lang w:val="en-US"/>
                </w:rPr>
                <w:delText>theo loại nhân viên và trạng thái đơn hàng:</w:delText>
              </w:r>
              <w:bookmarkStart w:id="2176" w:name="_Toc530658440"/>
              <w:bookmarkStart w:id="2177" w:name="_Toc530662164"/>
              <w:bookmarkStart w:id="2178" w:name="_Toc530662631"/>
              <w:bookmarkEnd w:id="2176"/>
              <w:bookmarkEnd w:id="2177"/>
              <w:bookmarkEnd w:id="2178"/>
            </w:del>
          </w:p>
          <w:p w14:paraId="3CCC9CCD" w14:textId="5A0D97C3" w:rsidR="00F5523F" w:rsidRPr="007C127C" w:rsidDel="00C774DC" w:rsidRDefault="00F5523F" w:rsidP="007C127C">
            <w:pPr>
              <w:pStyle w:val="ListParagraph"/>
              <w:numPr>
                <w:ilvl w:val="0"/>
                <w:numId w:val="30"/>
              </w:numPr>
              <w:spacing w:line="276" w:lineRule="auto"/>
              <w:rPr>
                <w:del w:id="2179" w:author="phuong vu" w:date="2018-11-22T13:51:00Z"/>
                <w:lang w:val="en-US"/>
              </w:rPr>
            </w:pPr>
            <w:del w:id="2180" w:author="phuong vu" w:date="2018-11-22T13:51:00Z">
              <w:r w:rsidDel="00C774DC">
                <w:rPr>
                  <w:lang w:val="en-US"/>
                </w:rPr>
                <w:delText>Trạng thái “</w:delText>
              </w:r>
              <w:r w:rsidRPr="002947C2" w:rsidDel="00C774DC">
                <w:rPr>
                  <w:i/>
                  <w:lang w:val="en-US"/>
                </w:rPr>
                <w:delText>đang chờ</w:delText>
              </w:r>
              <w:r w:rsidR="00C23007" w:rsidDel="00C774DC">
                <w:rPr>
                  <w:i/>
                  <w:lang w:val="en-US"/>
                </w:rPr>
                <w:delText xml:space="preserve"> nhận đồ</w:delText>
              </w:r>
              <w:r w:rsidDel="00C774DC">
                <w:rPr>
                  <w:lang w:val="en-US"/>
                </w:rPr>
                <w:delText xml:space="preserve">”: </w:delText>
              </w:r>
              <w:r w:rsidR="00C23007" w:rsidRPr="002947C2" w:rsidDel="00C774DC">
                <w:rPr>
                  <w:lang w:val="en-US"/>
                </w:rPr>
                <w:delText xml:space="preserve">Nhân viên nhận và trả quần </w:delText>
              </w:r>
              <w:r w:rsidR="00C23007" w:rsidDel="00C774DC">
                <w:rPr>
                  <w:lang w:val="en-US"/>
                </w:rPr>
                <w:delText xml:space="preserve">áo </w:delText>
              </w:r>
              <w:r w:rsidR="00A06DD8" w:rsidDel="00C774DC">
                <w:rPr>
                  <w:lang w:val="en-US"/>
                </w:rPr>
                <w:delText>nhấn</w:delText>
              </w:r>
              <w:r w:rsidDel="00C774DC">
                <w:rPr>
                  <w:lang w:val="en-US"/>
                </w:rPr>
                <w:delText xml:space="preserve"> “</w:delText>
              </w:r>
              <w:r w:rsidRPr="002947C2" w:rsidDel="00C774DC">
                <w:rPr>
                  <w:i/>
                  <w:lang w:val="en-US"/>
                </w:rPr>
                <w:delText>chấp nhận</w:delText>
              </w:r>
              <w:r w:rsidDel="00C774DC">
                <w:rPr>
                  <w:lang w:val="en-US"/>
                </w:rPr>
                <w:delText>”</w:delText>
              </w:r>
              <w:r w:rsidR="003C2A70" w:rsidDel="00C774DC">
                <w:rPr>
                  <w:lang w:val="en-US"/>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7C127C" w:rsidDel="00C774DC">
                <w:rPr>
                  <w:i/>
                  <w:lang w:val="en-US"/>
                </w:rPr>
                <w:delText>“đã nhận</w:delText>
              </w:r>
              <w:r w:rsidR="003C2A70" w:rsidDel="00C774DC">
                <w:rPr>
                  <w:i/>
                  <w:lang w:val="en-US"/>
                </w:rPr>
                <w:delText>”</w:delText>
              </w:r>
              <w:r w:rsidR="003C2A70" w:rsidDel="00C774DC">
                <w:rPr>
                  <w:lang w:val="en-US"/>
                </w:rPr>
                <w:delText xml:space="preserve"> để thay đổi trạng thái biên nhận thành </w:delText>
              </w:r>
              <w:r w:rsidR="003C2A70" w:rsidDel="00C774DC">
                <w:rPr>
                  <w:i/>
                  <w:lang w:val="en-US"/>
                </w:rPr>
                <w:delText xml:space="preserve">“đã nhận đồ” </w:delText>
              </w:r>
              <w:r w:rsidR="003C2A70" w:rsidDel="00C774DC">
                <w:rPr>
                  <w:lang w:val="en-US"/>
                </w:rPr>
                <w:delText xml:space="preserve">và đơn hàng ứng với biên nhận chuyển từ </w:delText>
              </w:r>
              <w:r w:rsidR="003C2A70" w:rsidDel="00C774DC">
                <w:rPr>
                  <w:i/>
                  <w:lang w:val="en-US"/>
                </w:rPr>
                <w:delText xml:space="preserve">“đã nhận” </w:delText>
              </w:r>
              <w:r w:rsidR="003C2A70" w:rsidDel="00C774DC">
                <w:rPr>
                  <w:lang w:val="en-US"/>
                </w:rPr>
                <w:delText xml:space="preserve">thành </w:delText>
              </w:r>
              <w:r w:rsidR="003C2A70" w:rsidDel="00C774DC">
                <w:rPr>
                  <w:i/>
                  <w:lang w:val="en-US"/>
                </w:rPr>
                <w:delText xml:space="preserve">“đang chờ xử lí”. </w:delText>
              </w:r>
              <w:bookmarkStart w:id="2181" w:name="_Toc530658441"/>
              <w:bookmarkStart w:id="2182" w:name="_Toc530662165"/>
              <w:bookmarkStart w:id="2183" w:name="_Toc530662632"/>
              <w:bookmarkEnd w:id="2181"/>
              <w:bookmarkEnd w:id="2182"/>
              <w:bookmarkEnd w:id="2183"/>
            </w:del>
          </w:p>
          <w:p w14:paraId="4E1524D7" w14:textId="057B153C" w:rsidR="003C2A70" w:rsidRPr="002947C2" w:rsidDel="00C774DC" w:rsidRDefault="003C2A70" w:rsidP="007C127C">
            <w:pPr>
              <w:pStyle w:val="ListParagraph"/>
              <w:numPr>
                <w:ilvl w:val="0"/>
                <w:numId w:val="30"/>
              </w:numPr>
              <w:spacing w:line="276" w:lineRule="auto"/>
              <w:rPr>
                <w:del w:id="2184" w:author="phuong vu" w:date="2018-11-22T13:51:00Z"/>
                <w:lang w:val="en-US"/>
              </w:rPr>
            </w:pPr>
            <w:del w:id="2185" w:author="phuong vu" w:date="2018-11-22T13:51:00Z">
              <w:r w:rsidDel="00C774DC">
                <w:rPr>
                  <w:lang w:val="en-US"/>
                </w:rPr>
                <w:delText xml:space="preserve">Trạng thái </w:delText>
              </w:r>
              <w:r w:rsidDel="00C774DC">
                <w:rPr>
                  <w:i/>
                  <w:lang w:val="en-US"/>
                </w:rPr>
                <w:delText xml:space="preserve">“đang chờ giao đồ”: </w:delText>
              </w:r>
              <w:r w:rsidDel="00C774DC">
                <w:rPr>
                  <w:lang w:val="en-US"/>
                </w:rPr>
                <w:delText xml:space="preserve">Nhân viên nhận và trả quần ảo </w:delText>
              </w:r>
              <w:r w:rsidR="00A06DD8" w:rsidDel="00C774DC">
                <w:rPr>
                  <w:lang w:val="en-US"/>
                </w:rPr>
                <w:delText>nhấn</w:delText>
              </w:r>
              <w:r w:rsidDel="00C774DC">
                <w:rPr>
                  <w:lang w:val="en-US"/>
                </w:rPr>
                <w:delText xml:space="preserve"> vào nút </w:delText>
              </w:r>
              <w:r w:rsidDel="00C774DC">
                <w:rPr>
                  <w:i/>
                  <w:lang w:val="en-US"/>
                </w:rPr>
                <w:delText xml:space="preserve">“giao đồ”, </w:delText>
              </w:r>
              <w:r w:rsidDel="00C774DC">
                <w:rPr>
                  <w:lang w:val="en-US"/>
                </w:rPr>
                <w:delText>người dùng sẽ được gán thành người đi giao đơn hàng đó và có nhiệm vụ câp nhật thông tin biên nhận (bao gồm thời gian, ngày giao đơn hàng). Sau khi giao hoàn tất buộc nhấn nút “</w:delText>
              </w:r>
              <w:r w:rsidRPr="007C127C" w:rsidDel="00C774DC">
                <w:rPr>
                  <w:i/>
                  <w:lang w:val="en-US"/>
                </w:rPr>
                <w:delText>đã giao</w:delText>
              </w:r>
              <w:r w:rsidDel="00C774DC">
                <w:rPr>
                  <w:lang w:val="en-US"/>
                </w:rPr>
                <w:delText>”</w:delText>
              </w:r>
              <w:r w:rsidR="00FF18BA" w:rsidDel="00C774DC">
                <w:rPr>
                  <w:lang w:val="en-US"/>
                </w:rPr>
                <w:delText xml:space="preserve"> và đơn hàng ứng với biên nhận chuyển từ “</w:delText>
              </w:r>
              <w:r w:rsidR="00FF18BA" w:rsidRPr="007C127C" w:rsidDel="00C774DC">
                <w:rPr>
                  <w:i/>
                  <w:lang w:val="en-US"/>
                </w:rPr>
                <w:delText>đã xử lí hoàn tất</w:delText>
              </w:r>
              <w:r w:rsidR="00FF18BA" w:rsidDel="00C774DC">
                <w:rPr>
                  <w:lang w:val="en-US"/>
                </w:rPr>
                <w:delText xml:space="preserve">” thành </w:delText>
              </w:r>
              <w:r w:rsidR="00FF18BA" w:rsidDel="00C774DC">
                <w:rPr>
                  <w:i/>
                  <w:lang w:val="en-US"/>
                </w:rPr>
                <w:delText>“thành công”.</w:delText>
              </w:r>
              <w:bookmarkStart w:id="2186" w:name="_Toc530658442"/>
              <w:bookmarkStart w:id="2187" w:name="_Toc530662166"/>
              <w:bookmarkStart w:id="2188" w:name="_Toc530662633"/>
              <w:bookmarkEnd w:id="2186"/>
              <w:bookmarkEnd w:id="2187"/>
              <w:bookmarkEnd w:id="2188"/>
            </w:del>
          </w:p>
        </w:tc>
        <w:bookmarkStart w:id="2189" w:name="_Toc530658443"/>
        <w:bookmarkStart w:id="2190" w:name="_Toc530662167"/>
        <w:bookmarkStart w:id="2191" w:name="_Toc530662634"/>
        <w:bookmarkEnd w:id="2189"/>
        <w:bookmarkEnd w:id="2190"/>
        <w:bookmarkEnd w:id="2191"/>
      </w:tr>
      <w:tr w:rsidR="00FF18BA" w:rsidDel="00C774DC" w14:paraId="3E9ED423" w14:textId="207384AC" w:rsidTr="00A06DD8">
        <w:trPr>
          <w:del w:id="2192" w:author="phuong vu" w:date="2018-11-22T13:51:00Z"/>
        </w:trPr>
        <w:tc>
          <w:tcPr>
            <w:tcW w:w="2425" w:type="dxa"/>
          </w:tcPr>
          <w:p w14:paraId="71BF2106" w14:textId="105D1E7B" w:rsidR="00F5523F" w:rsidRPr="00B808BD" w:rsidDel="00C774DC" w:rsidRDefault="00F5523F" w:rsidP="00A06DD8">
            <w:pPr>
              <w:spacing w:line="276" w:lineRule="auto"/>
              <w:rPr>
                <w:del w:id="2193" w:author="phuong vu" w:date="2018-11-22T13:51:00Z"/>
                <w:b/>
              </w:rPr>
            </w:pPr>
            <w:del w:id="2194" w:author="phuong vu" w:date="2018-11-22T13:51:00Z">
              <w:r w:rsidRPr="00B808BD" w:rsidDel="00C774DC">
                <w:rPr>
                  <w:b/>
                </w:rPr>
                <w:delText>Kết quả</w:delText>
              </w:r>
              <w:bookmarkStart w:id="2195" w:name="_Toc530658444"/>
              <w:bookmarkStart w:id="2196" w:name="_Toc530662168"/>
              <w:bookmarkStart w:id="2197" w:name="_Toc530662635"/>
              <w:bookmarkEnd w:id="2195"/>
              <w:bookmarkEnd w:id="2196"/>
              <w:bookmarkEnd w:id="2197"/>
            </w:del>
          </w:p>
        </w:tc>
        <w:tc>
          <w:tcPr>
            <w:tcW w:w="6686" w:type="dxa"/>
          </w:tcPr>
          <w:p w14:paraId="4C62CB2E" w14:textId="1282B1A9" w:rsidR="00F5523F" w:rsidDel="00C774DC" w:rsidRDefault="00F5523F" w:rsidP="00A06DD8">
            <w:pPr>
              <w:spacing w:line="276" w:lineRule="auto"/>
              <w:rPr>
                <w:del w:id="2198" w:author="phuong vu" w:date="2018-11-22T13:51:00Z"/>
                <w:lang w:val="en-US"/>
              </w:rPr>
            </w:pPr>
            <w:del w:id="2199" w:author="phuong vu" w:date="2018-11-22T13:51:00Z">
              <w:r w:rsidDel="00C774DC">
                <w:rPr>
                  <w:lang w:val="en-US"/>
                </w:rPr>
                <w:delText xml:space="preserve">Hiển thị thông tin tất cả </w:delText>
              </w:r>
              <w:r w:rsidR="00FF18BA" w:rsidDel="00C774DC">
                <w:rPr>
                  <w:lang w:val="en-US"/>
                </w:rPr>
                <w:delText xml:space="preserve">biên nhận </w:delText>
              </w:r>
              <w:r w:rsidDel="00C774DC">
                <w:rPr>
                  <w:lang w:val="en-US"/>
                </w:rPr>
                <w:delText>dưới dạng bảng.</w:delText>
              </w:r>
              <w:bookmarkStart w:id="2200" w:name="_Toc530658445"/>
              <w:bookmarkStart w:id="2201" w:name="_Toc530662169"/>
              <w:bookmarkStart w:id="2202" w:name="_Toc530662636"/>
              <w:bookmarkEnd w:id="2200"/>
              <w:bookmarkEnd w:id="2201"/>
              <w:bookmarkEnd w:id="2202"/>
            </w:del>
          </w:p>
          <w:p w14:paraId="0519820D" w14:textId="244905E2" w:rsidR="00F5523F" w:rsidRPr="002947C2" w:rsidDel="00C774DC" w:rsidRDefault="00F5523F" w:rsidP="007C127C">
            <w:pPr>
              <w:spacing w:line="276" w:lineRule="auto"/>
              <w:rPr>
                <w:del w:id="2203" w:author="phuong vu" w:date="2018-11-22T13:51:00Z"/>
                <w:lang w:val="en-US"/>
              </w:rPr>
            </w:pPr>
            <w:del w:id="2204"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w:delText>
              </w:r>
              <w:r w:rsidR="00FF18BA" w:rsidDel="00C774DC">
                <w:rPr>
                  <w:lang w:val="en-US"/>
                </w:rPr>
                <w:delText>biên nhận</w:delText>
              </w:r>
              <w:r w:rsidDel="00C774DC">
                <w:rPr>
                  <w:lang w:val="en-US"/>
                </w:rPr>
                <w:delText>.</w:delText>
              </w:r>
              <w:bookmarkStart w:id="2205" w:name="_Toc530658446"/>
              <w:bookmarkStart w:id="2206" w:name="_Toc530662170"/>
              <w:bookmarkStart w:id="2207" w:name="_Toc530662637"/>
              <w:bookmarkEnd w:id="2205"/>
              <w:bookmarkEnd w:id="2206"/>
              <w:bookmarkEnd w:id="2207"/>
            </w:del>
          </w:p>
        </w:tc>
        <w:bookmarkStart w:id="2208" w:name="_Toc530658447"/>
        <w:bookmarkStart w:id="2209" w:name="_Toc530662171"/>
        <w:bookmarkStart w:id="2210" w:name="_Toc530662638"/>
        <w:bookmarkEnd w:id="2208"/>
        <w:bookmarkEnd w:id="2209"/>
        <w:bookmarkEnd w:id="2210"/>
      </w:tr>
      <w:tr w:rsidR="00FF18BA" w:rsidDel="00C774DC" w14:paraId="497A03F3" w14:textId="4F901E7E" w:rsidTr="00A06DD8">
        <w:trPr>
          <w:del w:id="2211" w:author="phuong vu" w:date="2018-11-22T13:51:00Z"/>
        </w:trPr>
        <w:tc>
          <w:tcPr>
            <w:tcW w:w="2425" w:type="dxa"/>
          </w:tcPr>
          <w:p w14:paraId="6E3D0B05" w14:textId="6FC66B53" w:rsidR="00F5523F" w:rsidRPr="00B808BD" w:rsidDel="00C774DC" w:rsidRDefault="00F5523F" w:rsidP="00A06DD8">
            <w:pPr>
              <w:spacing w:line="276" w:lineRule="auto"/>
              <w:rPr>
                <w:del w:id="2212" w:author="phuong vu" w:date="2018-11-22T13:51:00Z"/>
                <w:b/>
              </w:rPr>
            </w:pPr>
            <w:del w:id="2213" w:author="phuong vu" w:date="2018-11-22T13:51:00Z">
              <w:r w:rsidRPr="00B808BD" w:rsidDel="00C774DC">
                <w:rPr>
                  <w:b/>
                </w:rPr>
                <w:delText>Ghi chú</w:delText>
              </w:r>
              <w:bookmarkStart w:id="2214" w:name="_Toc530658448"/>
              <w:bookmarkStart w:id="2215" w:name="_Toc530662172"/>
              <w:bookmarkStart w:id="2216" w:name="_Toc530662639"/>
              <w:bookmarkEnd w:id="2214"/>
              <w:bookmarkEnd w:id="2215"/>
              <w:bookmarkEnd w:id="2216"/>
            </w:del>
          </w:p>
        </w:tc>
        <w:tc>
          <w:tcPr>
            <w:tcW w:w="6686" w:type="dxa"/>
          </w:tcPr>
          <w:p w14:paraId="36DCA385" w14:textId="2A1054C0" w:rsidR="00F5523F" w:rsidDel="00C774DC" w:rsidRDefault="00F5523F" w:rsidP="00A06DD8">
            <w:pPr>
              <w:keepNext/>
              <w:spacing w:line="276" w:lineRule="auto"/>
              <w:rPr>
                <w:del w:id="2217" w:author="phuong vu" w:date="2018-11-22T13:51:00Z"/>
              </w:rPr>
            </w:pPr>
            <w:bookmarkStart w:id="2218" w:name="_Toc530658449"/>
            <w:bookmarkStart w:id="2219" w:name="_Toc530662173"/>
            <w:bookmarkStart w:id="2220" w:name="_Toc530662640"/>
            <w:bookmarkEnd w:id="2218"/>
            <w:bookmarkEnd w:id="2219"/>
            <w:bookmarkEnd w:id="2220"/>
          </w:p>
        </w:tc>
        <w:bookmarkStart w:id="2221" w:name="_Toc530658450"/>
        <w:bookmarkStart w:id="2222" w:name="_Toc530662174"/>
        <w:bookmarkStart w:id="2223" w:name="_Toc530662641"/>
        <w:bookmarkEnd w:id="2221"/>
        <w:bookmarkEnd w:id="2222"/>
        <w:bookmarkEnd w:id="2223"/>
      </w:tr>
    </w:tbl>
    <w:p w14:paraId="61D1C12D" w14:textId="66EEB252" w:rsidR="00F5523F" w:rsidRPr="00A06DD8" w:rsidDel="00C774DC" w:rsidRDefault="00F5523F" w:rsidP="00A06DD8">
      <w:pPr>
        <w:rPr>
          <w:del w:id="2224" w:author="phuong vu" w:date="2018-11-22T13:51:00Z"/>
        </w:rPr>
      </w:pPr>
      <w:bookmarkStart w:id="2225" w:name="_Toc530658451"/>
      <w:bookmarkStart w:id="2226" w:name="_Toc530662175"/>
      <w:bookmarkStart w:id="2227" w:name="_Toc530662642"/>
      <w:bookmarkEnd w:id="2225"/>
      <w:bookmarkEnd w:id="2226"/>
      <w:bookmarkEnd w:id="2227"/>
    </w:p>
    <w:p w14:paraId="1834BFC0" w14:textId="7E0B7BBC" w:rsidR="00730F28" w:rsidDel="00C774DC" w:rsidRDefault="00730F28" w:rsidP="00730F28">
      <w:pPr>
        <w:pStyle w:val="Heading4"/>
        <w:rPr>
          <w:del w:id="2228" w:author="phuong vu" w:date="2018-11-22T13:51:00Z"/>
        </w:rPr>
      </w:pPr>
      <w:del w:id="2229" w:author="phuong vu" w:date="2018-11-22T13:51:00Z">
        <w:r w:rsidDel="00C774DC">
          <w:rPr>
            <w:lang w:val="en-US"/>
          </w:rPr>
          <w:delText xml:space="preserve"> </w:delText>
        </w:r>
        <w:r w:rsidDel="00C774DC">
          <w:delText>Quản lí phân công xử lí đơn hàng</w:delText>
        </w:r>
        <w:bookmarkStart w:id="2230" w:name="_Toc530658452"/>
        <w:bookmarkStart w:id="2231" w:name="_Toc530662176"/>
        <w:bookmarkStart w:id="2232" w:name="_Toc530662643"/>
        <w:bookmarkEnd w:id="2230"/>
        <w:bookmarkEnd w:id="2231"/>
        <w:bookmarkEnd w:id="2232"/>
      </w:del>
    </w:p>
    <w:tbl>
      <w:tblPr>
        <w:tblStyle w:val="TableGrid"/>
        <w:tblW w:w="0" w:type="auto"/>
        <w:tblLook w:val="04A0" w:firstRow="1" w:lastRow="0" w:firstColumn="1" w:lastColumn="0" w:noHBand="0" w:noVBand="1"/>
      </w:tblPr>
      <w:tblGrid>
        <w:gridCol w:w="2346"/>
        <w:gridCol w:w="6431"/>
      </w:tblGrid>
      <w:tr w:rsidR="009B0E96" w:rsidDel="00C774DC" w14:paraId="42FD3F12" w14:textId="10C33A3B" w:rsidTr="00225404">
        <w:trPr>
          <w:del w:id="2233" w:author="phuong vu" w:date="2018-11-22T13:51:00Z"/>
        </w:trPr>
        <w:tc>
          <w:tcPr>
            <w:tcW w:w="2425" w:type="dxa"/>
          </w:tcPr>
          <w:p w14:paraId="4C6AE9A3" w14:textId="4B76ECF2" w:rsidR="009B0E96" w:rsidRPr="00B808BD" w:rsidDel="00C774DC" w:rsidRDefault="009B0E96" w:rsidP="00225404">
            <w:pPr>
              <w:spacing w:line="276" w:lineRule="auto"/>
              <w:rPr>
                <w:del w:id="2234" w:author="phuong vu" w:date="2018-11-22T13:51:00Z"/>
                <w:b/>
              </w:rPr>
            </w:pPr>
            <w:del w:id="2235" w:author="phuong vu" w:date="2018-11-22T13:51:00Z">
              <w:r w:rsidRPr="00B808BD" w:rsidDel="00C774DC">
                <w:rPr>
                  <w:b/>
                </w:rPr>
                <w:delText>Mã yêu cầu</w:delText>
              </w:r>
              <w:bookmarkStart w:id="2236" w:name="_Toc530658453"/>
              <w:bookmarkStart w:id="2237" w:name="_Toc530662177"/>
              <w:bookmarkStart w:id="2238" w:name="_Toc530662644"/>
              <w:bookmarkEnd w:id="2236"/>
              <w:bookmarkEnd w:id="2237"/>
              <w:bookmarkEnd w:id="2238"/>
            </w:del>
          </w:p>
        </w:tc>
        <w:tc>
          <w:tcPr>
            <w:tcW w:w="6686" w:type="dxa"/>
          </w:tcPr>
          <w:p w14:paraId="3C91DDF8" w14:textId="6893FFA5" w:rsidR="009B0E96" w:rsidRPr="002947C2" w:rsidDel="00C774DC" w:rsidRDefault="009B0E96" w:rsidP="00225404">
            <w:pPr>
              <w:spacing w:line="276" w:lineRule="auto"/>
              <w:rPr>
                <w:del w:id="2239" w:author="phuong vu" w:date="2018-11-22T13:51:00Z"/>
                <w:lang w:val="en-US"/>
              </w:rPr>
            </w:pPr>
            <w:del w:id="2240" w:author="phuong vu" w:date="2018-11-22T13:51:00Z">
              <w:r w:rsidDel="00C774DC">
                <w:rPr>
                  <w:lang w:val="en-US"/>
                </w:rPr>
                <w:delText>GU_04</w:delText>
              </w:r>
              <w:bookmarkStart w:id="2241" w:name="_Toc530658454"/>
              <w:bookmarkStart w:id="2242" w:name="_Toc530662178"/>
              <w:bookmarkStart w:id="2243" w:name="_Toc530662645"/>
              <w:bookmarkEnd w:id="2241"/>
              <w:bookmarkEnd w:id="2242"/>
              <w:bookmarkEnd w:id="2243"/>
            </w:del>
          </w:p>
        </w:tc>
        <w:bookmarkStart w:id="2244" w:name="_Toc530658455"/>
        <w:bookmarkStart w:id="2245" w:name="_Toc530662179"/>
        <w:bookmarkStart w:id="2246" w:name="_Toc530662646"/>
        <w:bookmarkEnd w:id="2244"/>
        <w:bookmarkEnd w:id="2245"/>
        <w:bookmarkEnd w:id="2246"/>
      </w:tr>
      <w:tr w:rsidR="009B0E96" w:rsidDel="00C774DC" w14:paraId="44117EC2" w14:textId="2C3632DA" w:rsidTr="00225404">
        <w:trPr>
          <w:del w:id="2247" w:author="phuong vu" w:date="2018-11-22T13:51:00Z"/>
        </w:trPr>
        <w:tc>
          <w:tcPr>
            <w:tcW w:w="2425" w:type="dxa"/>
          </w:tcPr>
          <w:p w14:paraId="0869766D" w14:textId="08A532F5" w:rsidR="009B0E96" w:rsidRPr="00B808BD" w:rsidDel="00C774DC" w:rsidRDefault="009B0E96" w:rsidP="00225404">
            <w:pPr>
              <w:spacing w:line="276" w:lineRule="auto"/>
              <w:rPr>
                <w:del w:id="2248" w:author="phuong vu" w:date="2018-11-22T13:51:00Z"/>
                <w:b/>
              </w:rPr>
            </w:pPr>
            <w:del w:id="2249" w:author="phuong vu" w:date="2018-11-22T13:51:00Z">
              <w:r w:rsidRPr="00B808BD" w:rsidDel="00C774DC">
                <w:rPr>
                  <w:b/>
                </w:rPr>
                <w:delText>Tên chức năng</w:delText>
              </w:r>
              <w:bookmarkStart w:id="2250" w:name="_Toc530658456"/>
              <w:bookmarkStart w:id="2251" w:name="_Toc530662180"/>
              <w:bookmarkStart w:id="2252" w:name="_Toc530662647"/>
              <w:bookmarkEnd w:id="2250"/>
              <w:bookmarkEnd w:id="2251"/>
              <w:bookmarkEnd w:id="2252"/>
            </w:del>
          </w:p>
        </w:tc>
        <w:tc>
          <w:tcPr>
            <w:tcW w:w="6686" w:type="dxa"/>
          </w:tcPr>
          <w:p w14:paraId="50F0E1C1" w14:textId="13AE9927" w:rsidR="009B0E96" w:rsidRPr="00A06DD8" w:rsidDel="00C774DC" w:rsidRDefault="009B0E96" w:rsidP="00225404">
            <w:pPr>
              <w:spacing w:line="276" w:lineRule="auto"/>
              <w:rPr>
                <w:del w:id="2253" w:author="phuong vu" w:date="2018-11-22T13:51:00Z"/>
                <w:lang w:val="en-US"/>
              </w:rPr>
            </w:pPr>
            <w:del w:id="2254" w:author="phuong vu" w:date="2018-11-22T13:51:00Z">
              <w:r w:rsidDel="00C774DC">
                <w:delText>Quản lí phân công xử lí đơn hàng</w:delText>
              </w:r>
              <w:bookmarkStart w:id="2255" w:name="_Toc530658457"/>
              <w:bookmarkStart w:id="2256" w:name="_Toc530662181"/>
              <w:bookmarkStart w:id="2257" w:name="_Toc530662648"/>
              <w:bookmarkEnd w:id="2255"/>
              <w:bookmarkEnd w:id="2256"/>
              <w:bookmarkEnd w:id="2257"/>
            </w:del>
          </w:p>
        </w:tc>
        <w:bookmarkStart w:id="2258" w:name="_Toc530658458"/>
        <w:bookmarkStart w:id="2259" w:name="_Toc530662182"/>
        <w:bookmarkStart w:id="2260" w:name="_Toc530662649"/>
        <w:bookmarkEnd w:id="2258"/>
        <w:bookmarkEnd w:id="2259"/>
        <w:bookmarkEnd w:id="2260"/>
      </w:tr>
      <w:tr w:rsidR="009B0E96" w:rsidDel="00C774DC" w14:paraId="7F3DDF15" w14:textId="0338AEF4" w:rsidTr="00225404">
        <w:trPr>
          <w:del w:id="2261" w:author="phuong vu" w:date="2018-11-22T13:51:00Z"/>
        </w:trPr>
        <w:tc>
          <w:tcPr>
            <w:tcW w:w="2425" w:type="dxa"/>
          </w:tcPr>
          <w:p w14:paraId="6E38A38D" w14:textId="6A88CA01" w:rsidR="009B0E96" w:rsidRPr="00B808BD" w:rsidDel="00C774DC" w:rsidRDefault="009B0E96" w:rsidP="00225404">
            <w:pPr>
              <w:spacing w:line="276" w:lineRule="auto"/>
              <w:rPr>
                <w:del w:id="2262" w:author="phuong vu" w:date="2018-11-22T13:51:00Z"/>
                <w:b/>
              </w:rPr>
            </w:pPr>
            <w:del w:id="2263" w:author="phuong vu" w:date="2018-11-22T13:51:00Z">
              <w:r w:rsidRPr="00B808BD" w:rsidDel="00C774DC">
                <w:rPr>
                  <w:b/>
                </w:rPr>
                <w:delText>Đối tượng sử dụng</w:delText>
              </w:r>
              <w:bookmarkStart w:id="2264" w:name="_Toc530658459"/>
              <w:bookmarkStart w:id="2265" w:name="_Toc530662183"/>
              <w:bookmarkStart w:id="2266" w:name="_Toc530662650"/>
              <w:bookmarkEnd w:id="2264"/>
              <w:bookmarkEnd w:id="2265"/>
              <w:bookmarkEnd w:id="2266"/>
            </w:del>
          </w:p>
        </w:tc>
        <w:tc>
          <w:tcPr>
            <w:tcW w:w="6686" w:type="dxa"/>
          </w:tcPr>
          <w:p w14:paraId="0DE75894" w14:textId="14D67AFB" w:rsidR="009B0E96" w:rsidRPr="002947C2" w:rsidDel="00C774DC" w:rsidRDefault="009B0E96" w:rsidP="00225404">
            <w:pPr>
              <w:spacing w:line="276" w:lineRule="auto"/>
              <w:rPr>
                <w:del w:id="2267" w:author="phuong vu" w:date="2018-11-22T13:51:00Z"/>
                <w:lang w:val="en-US"/>
              </w:rPr>
            </w:pPr>
            <w:del w:id="2268" w:author="phuong vu" w:date="2018-11-22T13:51:00Z">
              <w:r w:rsidRPr="009B0E96" w:rsidDel="00C774DC">
                <w:rPr>
                  <w:lang w:val="en-US"/>
                </w:rPr>
                <w:delText>Nhân viên cửa hàng</w:delText>
              </w:r>
              <w:r w:rsidDel="00C774DC">
                <w:rPr>
                  <w:lang w:val="en-US"/>
                </w:rPr>
                <w:delText xml:space="preserve"> (Nhân viên quản lí </w:delText>
              </w:r>
            </w:del>
            <w:del w:id="2269" w:author="phuong vu" w:date="2018-11-21T22:44:00Z">
              <w:r w:rsidDel="00E12820">
                <w:rPr>
                  <w:lang w:val="en-US"/>
                </w:rPr>
                <w:delText>cửa hàng</w:delText>
              </w:r>
            </w:del>
            <w:del w:id="2270" w:author="phuong vu" w:date="2018-11-22T13:51:00Z">
              <w:r w:rsidDel="00C774DC">
                <w:rPr>
                  <w:lang w:val="en-US"/>
                </w:rPr>
                <w:delText>)</w:delText>
              </w:r>
              <w:bookmarkStart w:id="2271" w:name="_Toc530658460"/>
              <w:bookmarkStart w:id="2272" w:name="_Toc530662184"/>
              <w:bookmarkStart w:id="2273" w:name="_Toc530662651"/>
              <w:bookmarkEnd w:id="2271"/>
              <w:bookmarkEnd w:id="2272"/>
              <w:bookmarkEnd w:id="2273"/>
            </w:del>
          </w:p>
        </w:tc>
        <w:bookmarkStart w:id="2274" w:name="_Toc530658461"/>
        <w:bookmarkStart w:id="2275" w:name="_Toc530662185"/>
        <w:bookmarkStart w:id="2276" w:name="_Toc530662652"/>
        <w:bookmarkEnd w:id="2274"/>
        <w:bookmarkEnd w:id="2275"/>
        <w:bookmarkEnd w:id="2276"/>
      </w:tr>
      <w:tr w:rsidR="009B0E96" w:rsidDel="00C774DC" w14:paraId="1B7559A1" w14:textId="53956607" w:rsidTr="00225404">
        <w:trPr>
          <w:del w:id="2277" w:author="phuong vu" w:date="2018-11-22T13:51:00Z"/>
        </w:trPr>
        <w:tc>
          <w:tcPr>
            <w:tcW w:w="2425" w:type="dxa"/>
          </w:tcPr>
          <w:p w14:paraId="03A4271D" w14:textId="366EF333" w:rsidR="009B0E96" w:rsidRPr="00B808BD" w:rsidDel="00C774DC" w:rsidRDefault="009B0E96" w:rsidP="00225404">
            <w:pPr>
              <w:spacing w:line="276" w:lineRule="auto"/>
              <w:rPr>
                <w:del w:id="2278" w:author="phuong vu" w:date="2018-11-22T13:51:00Z"/>
                <w:b/>
              </w:rPr>
            </w:pPr>
            <w:del w:id="2279" w:author="phuong vu" w:date="2018-11-22T13:51:00Z">
              <w:r w:rsidRPr="00B808BD" w:rsidDel="00C774DC">
                <w:rPr>
                  <w:b/>
                </w:rPr>
                <w:delText>Tiền điều kiện</w:delText>
              </w:r>
              <w:bookmarkStart w:id="2280" w:name="_Toc530658462"/>
              <w:bookmarkStart w:id="2281" w:name="_Toc530662186"/>
              <w:bookmarkStart w:id="2282" w:name="_Toc530662653"/>
              <w:bookmarkEnd w:id="2280"/>
              <w:bookmarkEnd w:id="2281"/>
              <w:bookmarkEnd w:id="2282"/>
            </w:del>
          </w:p>
        </w:tc>
        <w:tc>
          <w:tcPr>
            <w:tcW w:w="6686" w:type="dxa"/>
          </w:tcPr>
          <w:p w14:paraId="4B7D2806" w14:textId="4E74029F" w:rsidR="009B0E96" w:rsidRPr="002947C2" w:rsidDel="00C774DC" w:rsidRDefault="009B0E96" w:rsidP="00225404">
            <w:pPr>
              <w:spacing w:line="276" w:lineRule="auto"/>
              <w:rPr>
                <w:del w:id="2283" w:author="phuong vu" w:date="2018-11-22T13:51:00Z"/>
                <w:lang w:val="en-US"/>
              </w:rPr>
            </w:pPr>
            <w:del w:id="2284" w:author="phuong vu" w:date="2018-11-22T13:51:00Z">
              <w:r w:rsidDel="00C774DC">
                <w:rPr>
                  <w:lang w:val="en-US"/>
                </w:rPr>
                <w:delText>Truy cập được trang web quản lí đối với nhân viên cửa hàng và đăng nhập thành công.</w:delText>
              </w:r>
              <w:bookmarkStart w:id="2285" w:name="_Toc530658463"/>
              <w:bookmarkStart w:id="2286" w:name="_Toc530662187"/>
              <w:bookmarkStart w:id="2287" w:name="_Toc530662654"/>
              <w:bookmarkEnd w:id="2285"/>
              <w:bookmarkEnd w:id="2286"/>
              <w:bookmarkEnd w:id="2287"/>
            </w:del>
          </w:p>
        </w:tc>
        <w:bookmarkStart w:id="2288" w:name="_Toc530658464"/>
        <w:bookmarkStart w:id="2289" w:name="_Toc530662188"/>
        <w:bookmarkStart w:id="2290" w:name="_Toc530662655"/>
        <w:bookmarkEnd w:id="2288"/>
        <w:bookmarkEnd w:id="2289"/>
        <w:bookmarkEnd w:id="2290"/>
      </w:tr>
      <w:tr w:rsidR="009B0E96" w:rsidDel="00C774DC" w14:paraId="1EE82B5A" w14:textId="4A451196" w:rsidTr="00225404">
        <w:trPr>
          <w:del w:id="2291" w:author="phuong vu" w:date="2018-11-22T13:51:00Z"/>
        </w:trPr>
        <w:tc>
          <w:tcPr>
            <w:tcW w:w="2425" w:type="dxa"/>
          </w:tcPr>
          <w:p w14:paraId="7FFC3B18" w14:textId="1F0B2EAE" w:rsidR="009B0E96" w:rsidRPr="00B808BD" w:rsidDel="00C774DC" w:rsidRDefault="009B0E96" w:rsidP="00225404">
            <w:pPr>
              <w:spacing w:line="276" w:lineRule="auto"/>
              <w:rPr>
                <w:del w:id="2292" w:author="phuong vu" w:date="2018-11-22T13:51:00Z"/>
                <w:b/>
              </w:rPr>
            </w:pPr>
            <w:del w:id="2293" w:author="phuong vu" w:date="2018-11-22T13:51:00Z">
              <w:r w:rsidRPr="00B808BD" w:rsidDel="00C774DC">
                <w:rPr>
                  <w:b/>
                </w:rPr>
                <w:delText>Cách xử lí</w:delText>
              </w:r>
              <w:bookmarkStart w:id="2294" w:name="_Toc530658465"/>
              <w:bookmarkStart w:id="2295" w:name="_Toc530662189"/>
              <w:bookmarkStart w:id="2296" w:name="_Toc530662656"/>
              <w:bookmarkEnd w:id="2294"/>
              <w:bookmarkEnd w:id="2295"/>
              <w:bookmarkEnd w:id="2296"/>
            </w:del>
          </w:p>
        </w:tc>
        <w:tc>
          <w:tcPr>
            <w:tcW w:w="6686" w:type="dxa"/>
          </w:tcPr>
          <w:p w14:paraId="748DF11F" w14:textId="16CD3615" w:rsidR="009B0E96" w:rsidDel="003743EA" w:rsidRDefault="00B43068">
            <w:pPr>
              <w:spacing w:line="276" w:lineRule="auto"/>
              <w:rPr>
                <w:del w:id="2297" w:author="phuong vu" w:date="2018-11-21T21:13:00Z"/>
                <w:lang w:val="en-US"/>
              </w:rPr>
            </w:pPr>
            <w:del w:id="2298" w:author="phuong vu" w:date="2018-11-21T21:13:00Z">
              <w:r w:rsidDel="003743EA">
                <w:rPr>
                  <w:lang w:val="en-US"/>
                </w:rPr>
                <w:delText xml:space="preserve">Phân công loại một: </w:delText>
              </w:r>
              <w:bookmarkStart w:id="2299" w:name="_Toc530658466"/>
              <w:bookmarkStart w:id="2300" w:name="_Toc530662190"/>
              <w:bookmarkStart w:id="2301" w:name="_Toc530662657"/>
              <w:bookmarkEnd w:id="2299"/>
              <w:bookmarkEnd w:id="2300"/>
              <w:bookmarkEnd w:id="2301"/>
            </w:del>
          </w:p>
          <w:p w14:paraId="25FE8799" w14:textId="5D37CBC7" w:rsidR="00B43068" w:rsidDel="00C774DC" w:rsidRDefault="00B43068">
            <w:pPr>
              <w:spacing w:line="276" w:lineRule="auto"/>
              <w:rPr>
                <w:del w:id="2302" w:author="phuong vu" w:date="2018-11-22T13:51:00Z"/>
                <w:lang w:val="en-US"/>
              </w:rPr>
              <w:pPrChange w:id="2303" w:author="phuong vu" w:date="2018-11-21T21:13:00Z">
                <w:pPr>
                  <w:spacing w:line="276" w:lineRule="auto"/>
                  <w:ind w:left="720"/>
                </w:pPr>
              </w:pPrChange>
            </w:pPr>
            <w:del w:id="2304" w:author="phuong vu" w:date="2018-11-22T13:51:00Z">
              <w:r w:rsidDel="00C774DC">
                <w:rPr>
                  <w:lang w:val="en-US"/>
                </w:rPr>
                <w:delText>Bước 1: Phân loại đơn h</w:delText>
              </w:r>
              <w:r w:rsidR="00DF1465" w:rsidDel="00C774DC">
                <w:rPr>
                  <w:lang w:val="en-US"/>
                </w:rPr>
                <w:delText>à</w:delText>
              </w:r>
              <w:r w:rsidDel="00C774DC">
                <w:rPr>
                  <w:lang w:val="en-US"/>
                </w:rPr>
                <w:delText>ng theo thứ tự loại dịch vụ trước và nhóm màu sau cùng. Sau đó, lưu thành từng túi giặt trong cơ sở dữ liệu.</w:delText>
              </w:r>
              <w:bookmarkStart w:id="2305" w:name="_Toc530658467"/>
              <w:bookmarkStart w:id="2306" w:name="_Toc530662191"/>
              <w:bookmarkStart w:id="2307" w:name="_Toc530662658"/>
              <w:bookmarkEnd w:id="2305"/>
              <w:bookmarkEnd w:id="2306"/>
              <w:bookmarkEnd w:id="2307"/>
            </w:del>
          </w:p>
          <w:p w14:paraId="28902F9C" w14:textId="6F0034FB" w:rsidR="00B43068" w:rsidDel="00C774DC" w:rsidRDefault="00B43068">
            <w:pPr>
              <w:spacing w:line="276" w:lineRule="auto"/>
              <w:rPr>
                <w:del w:id="2308" w:author="phuong vu" w:date="2018-11-22T13:51:00Z"/>
                <w:lang w:val="en-US"/>
              </w:rPr>
              <w:pPrChange w:id="2309" w:author="phuong vu" w:date="2018-11-21T21:13:00Z">
                <w:pPr>
                  <w:spacing w:line="276" w:lineRule="auto"/>
                  <w:ind w:left="720"/>
                </w:pPr>
              </w:pPrChange>
            </w:pPr>
            <w:del w:id="2310" w:author="phuong vu" w:date="2018-11-22T13:51:00Z">
              <w:r w:rsidDel="00C774DC">
                <w:rPr>
                  <w:lang w:val="en-US"/>
                </w:rPr>
                <w:delText>Bước 2: Phân công mỗi đơn hàng được xử lí trên một máy</w:delText>
              </w:r>
              <w:r w:rsidR="00DF1465" w:rsidDel="00C774DC">
                <w:rPr>
                  <w:lang w:val="en-US"/>
                </w:rPr>
                <w:delText xml:space="preserve"> (tương ứng tất cả túi giặt của đơn hàng sẽ cùng có một mã máy giặt). </w:delText>
              </w:r>
              <w:bookmarkStart w:id="2311" w:name="_Toc530658468"/>
              <w:bookmarkStart w:id="2312" w:name="_Toc530662192"/>
              <w:bookmarkStart w:id="2313" w:name="_Toc530662659"/>
              <w:bookmarkEnd w:id="2311"/>
              <w:bookmarkEnd w:id="2312"/>
              <w:bookmarkEnd w:id="2313"/>
            </w:del>
          </w:p>
          <w:p w14:paraId="59D5A4B6" w14:textId="19EEBF32" w:rsidR="00DF1465" w:rsidDel="00C774DC" w:rsidRDefault="00DF1465">
            <w:pPr>
              <w:pStyle w:val="ListParagraph"/>
              <w:numPr>
                <w:ilvl w:val="0"/>
                <w:numId w:val="37"/>
              </w:numPr>
              <w:spacing w:line="276" w:lineRule="auto"/>
              <w:ind w:left="720"/>
              <w:rPr>
                <w:del w:id="2314" w:author="phuong vu" w:date="2018-11-22T13:51:00Z"/>
                <w:lang w:val="en-US"/>
              </w:rPr>
              <w:pPrChange w:id="2315" w:author="phuong vu" w:date="2018-11-21T21:13:00Z">
                <w:pPr>
                  <w:pStyle w:val="ListParagraph"/>
                  <w:numPr>
                    <w:numId w:val="37"/>
                  </w:numPr>
                  <w:spacing w:line="276" w:lineRule="auto"/>
                  <w:ind w:left="1440" w:hanging="360"/>
                </w:pPr>
              </w:pPrChange>
            </w:pPr>
            <w:del w:id="2316" w:author="phuong vu" w:date="2018-11-22T13:51:00Z">
              <w:r w:rsidDel="00C774DC">
                <w:rPr>
                  <w:lang w:val="en-US"/>
                </w:rPr>
                <w:delText>Ưu tiên các máy có số đơn hàng đang đợi là ít nhất.</w:delText>
              </w:r>
              <w:bookmarkStart w:id="2317" w:name="_Toc530658469"/>
              <w:bookmarkStart w:id="2318" w:name="_Toc530662193"/>
              <w:bookmarkStart w:id="2319" w:name="_Toc530662660"/>
              <w:bookmarkEnd w:id="2317"/>
              <w:bookmarkEnd w:id="2318"/>
              <w:bookmarkEnd w:id="2319"/>
            </w:del>
          </w:p>
          <w:p w14:paraId="26A43FBA" w14:textId="3FA8BE59" w:rsidR="00DF1465" w:rsidDel="00C774DC" w:rsidRDefault="00DF1465">
            <w:pPr>
              <w:pStyle w:val="ListParagraph"/>
              <w:numPr>
                <w:ilvl w:val="0"/>
                <w:numId w:val="37"/>
              </w:numPr>
              <w:spacing w:line="276" w:lineRule="auto"/>
              <w:ind w:left="720"/>
              <w:rPr>
                <w:del w:id="2320" w:author="phuong vu" w:date="2018-11-22T13:51:00Z"/>
                <w:lang w:val="en-US"/>
              </w:rPr>
              <w:pPrChange w:id="2321" w:author="phuong vu" w:date="2018-11-21T21:13:00Z">
                <w:pPr>
                  <w:pStyle w:val="ListParagraph"/>
                  <w:numPr>
                    <w:numId w:val="37"/>
                  </w:numPr>
                  <w:spacing w:line="276" w:lineRule="auto"/>
                  <w:ind w:left="1440" w:hanging="360"/>
                </w:pPr>
              </w:pPrChange>
            </w:pPr>
            <w:del w:id="2322" w:author="phuong vu" w:date="2018-11-22T13:51:00Z">
              <w:r w:rsidDel="00C774DC">
                <w:rPr>
                  <w:lang w:val="en-US"/>
                </w:rPr>
                <w:delText>Các đơn hàng được sắp xếp theo thứ tự t</w:delText>
              </w:r>
            </w:del>
            <w:del w:id="2323" w:author="phuong vu" w:date="2018-11-21T21:17:00Z">
              <w:r w:rsidDel="003743EA">
                <w:rPr>
                  <w:lang w:val="en-US"/>
                </w:rPr>
                <w:delText>a</w:delText>
              </w:r>
            </w:del>
            <w:del w:id="2324" w:author="phuong vu" w:date="2018-11-22T13:51:00Z">
              <w:r w:rsidDel="00C774DC">
                <w:rPr>
                  <w:lang w:val="en-US"/>
                </w:rPr>
                <w:delText>ng dần dựa trên ngày và khung giờ trả đồ cho khách hàng.</w:delText>
              </w:r>
              <w:bookmarkStart w:id="2325" w:name="_Toc530658470"/>
              <w:bookmarkStart w:id="2326" w:name="_Toc530662194"/>
              <w:bookmarkStart w:id="2327" w:name="_Toc530662661"/>
              <w:bookmarkEnd w:id="2325"/>
              <w:bookmarkEnd w:id="2326"/>
              <w:bookmarkEnd w:id="2327"/>
            </w:del>
          </w:p>
          <w:p w14:paraId="38DF3443" w14:textId="50578CB2" w:rsidR="00DF1465" w:rsidDel="00C774DC" w:rsidRDefault="00DF1465">
            <w:pPr>
              <w:pStyle w:val="ListParagraph"/>
              <w:numPr>
                <w:ilvl w:val="0"/>
                <w:numId w:val="37"/>
              </w:numPr>
              <w:spacing w:line="276" w:lineRule="auto"/>
              <w:ind w:left="720"/>
              <w:rPr>
                <w:del w:id="2328" w:author="phuong vu" w:date="2018-11-22T13:51:00Z"/>
                <w:lang w:val="en-US"/>
              </w:rPr>
              <w:pPrChange w:id="2329" w:author="phuong vu" w:date="2018-11-21T21:13:00Z">
                <w:pPr>
                  <w:pStyle w:val="ListParagraph"/>
                  <w:numPr>
                    <w:numId w:val="37"/>
                  </w:numPr>
                  <w:spacing w:line="276" w:lineRule="auto"/>
                  <w:ind w:left="1440" w:hanging="360"/>
                </w:pPr>
              </w:pPrChange>
            </w:pPr>
            <w:del w:id="2330" w:author="phuong vu" w:date="2018-11-22T13:51:00Z">
              <w:r w:rsidDel="00C774DC">
                <w:rPr>
                  <w:lang w:val="en-US"/>
                </w:rPr>
                <w:delText>Các đơn hàng cùng xử lí trên một máy sẽ được gán thứ tự xử lí.</w:delText>
              </w:r>
              <w:bookmarkStart w:id="2331" w:name="_Toc530658471"/>
              <w:bookmarkStart w:id="2332" w:name="_Toc530662195"/>
              <w:bookmarkStart w:id="2333" w:name="_Toc530662662"/>
              <w:bookmarkEnd w:id="2331"/>
              <w:bookmarkEnd w:id="2332"/>
              <w:bookmarkEnd w:id="2333"/>
            </w:del>
          </w:p>
          <w:p w14:paraId="69AE0287" w14:textId="75D243F2" w:rsidR="00DF1465" w:rsidDel="003743EA" w:rsidRDefault="00DF1465">
            <w:pPr>
              <w:spacing w:line="276" w:lineRule="auto"/>
              <w:rPr>
                <w:del w:id="2334" w:author="phuong vu" w:date="2018-11-21T21:13:00Z"/>
                <w:lang w:val="en-US"/>
              </w:rPr>
              <w:pPrChange w:id="2335" w:author="phuong vu" w:date="2018-11-21T21:13:00Z">
                <w:pPr>
                  <w:spacing w:line="276" w:lineRule="auto"/>
                  <w:ind w:left="720"/>
                </w:pPr>
              </w:pPrChange>
            </w:pPr>
            <w:del w:id="2336" w:author="phuong vu" w:date="2018-11-22T13:51:00Z">
              <w:r w:rsidDel="00C774DC">
                <w:rPr>
                  <w:lang w:val="en-US"/>
                </w:rPr>
                <w:delText>Bước 3: Lưu kết quả vào cơ sở dữ liệu.</w:delText>
              </w:r>
            </w:del>
            <w:bookmarkStart w:id="2337" w:name="_Toc530658472"/>
            <w:bookmarkStart w:id="2338" w:name="_Toc530662196"/>
            <w:bookmarkStart w:id="2339" w:name="_Toc530662663"/>
            <w:bookmarkEnd w:id="2337"/>
            <w:bookmarkEnd w:id="2338"/>
            <w:bookmarkEnd w:id="2339"/>
          </w:p>
          <w:p w14:paraId="714E47C4" w14:textId="2B521848" w:rsidR="00DF1465" w:rsidDel="003743EA" w:rsidRDefault="00DF1465">
            <w:pPr>
              <w:spacing w:line="276" w:lineRule="auto"/>
              <w:rPr>
                <w:del w:id="2340" w:author="phuong vu" w:date="2018-11-21T21:13:00Z"/>
                <w:lang w:val="en-US"/>
              </w:rPr>
            </w:pPr>
            <w:del w:id="2341" w:author="phuong vu" w:date="2018-11-21T21:13:00Z">
              <w:r w:rsidDel="003743EA">
                <w:rPr>
                  <w:lang w:val="en-US"/>
                </w:rPr>
                <w:delText>Phân công loại hai:</w:delText>
              </w:r>
              <w:bookmarkStart w:id="2342" w:name="_Toc530658473"/>
              <w:bookmarkStart w:id="2343" w:name="_Toc530662197"/>
              <w:bookmarkStart w:id="2344" w:name="_Toc530662664"/>
              <w:bookmarkEnd w:id="2342"/>
              <w:bookmarkEnd w:id="2343"/>
              <w:bookmarkEnd w:id="2344"/>
            </w:del>
          </w:p>
          <w:p w14:paraId="7F4FA206" w14:textId="72BDA554" w:rsidR="00DF1465" w:rsidDel="003743EA" w:rsidRDefault="00DF1465">
            <w:pPr>
              <w:spacing w:line="276" w:lineRule="auto"/>
              <w:rPr>
                <w:del w:id="2345" w:author="phuong vu" w:date="2018-11-21T21:13:00Z"/>
                <w:lang w:val="en-US"/>
              </w:rPr>
              <w:pPrChange w:id="2346" w:author="phuong vu" w:date="2018-11-21T21:13:00Z">
                <w:pPr>
                  <w:spacing w:line="276" w:lineRule="auto"/>
                  <w:ind w:left="720"/>
                </w:pPr>
              </w:pPrChange>
            </w:pPr>
            <w:del w:id="2347" w:author="phuong vu" w:date="2018-11-21T21:13:00Z">
              <w:r w:rsidDel="003743EA">
                <w:rPr>
                  <w:lang w:val="en-US"/>
                </w:rPr>
                <w:delText>Bước 1: Tương tự bước 1 của phân công loại một.</w:delText>
              </w:r>
              <w:bookmarkStart w:id="2348" w:name="_Toc530658474"/>
              <w:bookmarkStart w:id="2349" w:name="_Toc530662198"/>
              <w:bookmarkStart w:id="2350" w:name="_Toc530662665"/>
              <w:bookmarkEnd w:id="2348"/>
              <w:bookmarkEnd w:id="2349"/>
              <w:bookmarkEnd w:id="2350"/>
            </w:del>
          </w:p>
          <w:p w14:paraId="0A73FE1C" w14:textId="21A17653" w:rsidR="00080487" w:rsidRPr="00DF1465" w:rsidDel="00C774DC" w:rsidRDefault="00DF1465" w:rsidP="003166DB">
            <w:pPr>
              <w:spacing w:line="276" w:lineRule="auto"/>
              <w:ind w:left="720"/>
              <w:rPr>
                <w:del w:id="2351" w:author="phuong vu" w:date="2018-11-22T13:51:00Z"/>
                <w:lang w:val="en-US"/>
              </w:rPr>
            </w:pPr>
            <w:del w:id="2352" w:author="phuong vu" w:date="2018-11-21T21:13:00Z">
              <w:r w:rsidDel="003743EA">
                <w:rPr>
                  <w:lang w:val="en-US"/>
                </w:rPr>
                <w:delText>Bước 2:</w:delText>
              </w:r>
            </w:del>
            <w:del w:id="2353" w:author="phuong vu" w:date="2018-11-22T13:51:00Z">
              <w:r w:rsidDel="00C774DC">
                <w:rPr>
                  <w:lang w:val="en-US"/>
                </w:rPr>
                <w:delText xml:space="preserve"> </w:delText>
              </w:r>
              <w:bookmarkStart w:id="2354" w:name="_Toc530658475"/>
              <w:bookmarkStart w:id="2355" w:name="_Toc530662199"/>
              <w:bookmarkStart w:id="2356" w:name="_Toc530662666"/>
              <w:bookmarkEnd w:id="2354"/>
              <w:bookmarkEnd w:id="2355"/>
              <w:bookmarkEnd w:id="2356"/>
            </w:del>
          </w:p>
        </w:tc>
        <w:bookmarkStart w:id="2357" w:name="_Toc530658476"/>
        <w:bookmarkStart w:id="2358" w:name="_Toc530662200"/>
        <w:bookmarkStart w:id="2359" w:name="_Toc530662667"/>
        <w:bookmarkEnd w:id="2357"/>
        <w:bookmarkEnd w:id="2358"/>
        <w:bookmarkEnd w:id="2359"/>
      </w:tr>
      <w:tr w:rsidR="009B0E96" w:rsidDel="00C774DC" w14:paraId="07708509" w14:textId="67D469CD" w:rsidTr="00225404">
        <w:trPr>
          <w:del w:id="2360" w:author="phuong vu" w:date="2018-11-22T13:51:00Z"/>
        </w:trPr>
        <w:tc>
          <w:tcPr>
            <w:tcW w:w="2425" w:type="dxa"/>
          </w:tcPr>
          <w:p w14:paraId="4BD3D17E" w14:textId="05F45E22" w:rsidR="009B0E96" w:rsidRPr="00B808BD" w:rsidDel="00C774DC" w:rsidRDefault="009B0E96" w:rsidP="00225404">
            <w:pPr>
              <w:spacing w:line="276" w:lineRule="auto"/>
              <w:rPr>
                <w:del w:id="2361" w:author="phuong vu" w:date="2018-11-22T13:51:00Z"/>
                <w:b/>
              </w:rPr>
            </w:pPr>
            <w:del w:id="2362" w:author="phuong vu" w:date="2018-11-22T13:51:00Z">
              <w:r w:rsidRPr="00B808BD" w:rsidDel="00C774DC">
                <w:rPr>
                  <w:b/>
                </w:rPr>
                <w:delText>Kết quả</w:delText>
              </w:r>
              <w:bookmarkStart w:id="2363" w:name="_Toc530658477"/>
              <w:bookmarkStart w:id="2364" w:name="_Toc530662201"/>
              <w:bookmarkStart w:id="2365" w:name="_Toc530662668"/>
              <w:bookmarkEnd w:id="2363"/>
              <w:bookmarkEnd w:id="2364"/>
              <w:bookmarkEnd w:id="2365"/>
            </w:del>
          </w:p>
        </w:tc>
        <w:tc>
          <w:tcPr>
            <w:tcW w:w="6686" w:type="dxa"/>
          </w:tcPr>
          <w:p w14:paraId="1818B8A6" w14:textId="38386DAD" w:rsidR="009B0E96" w:rsidRPr="002947C2" w:rsidDel="00C774DC" w:rsidRDefault="00DF1465" w:rsidP="00225404">
            <w:pPr>
              <w:spacing w:line="276" w:lineRule="auto"/>
              <w:rPr>
                <w:del w:id="2366" w:author="phuong vu" w:date="2018-11-22T13:51:00Z"/>
                <w:lang w:val="en-US"/>
              </w:rPr>
            </w:pPr>
            <w:del w:id="2367" w:author="phuong vu" w:date="2018-11-22T13:51:00Z">
              <w:r w:rsidDel="00C774DC">
                <w:rPr>
                  <w:lang w:val="en-US"/>
                </w:rPr>
                <w:delText>Hiển thị được bảng phân công bao gồm các thông tin: mã máy giặt + số thứ tự xử lí, tên khách hàng + mã số đơn hàng, mã biên nhận, trạng thái đơn hàng.</w:delText>
              </w:r>
              <w:bookmarkStart w:id="2368" w:name="_Toc530658478"/>
              <w:bookmarkStart w:id="2369" w:name="_Toc530662202"/>
              <w:bookmarkStart w:id="2370" w:name="_Toc530662669"/>
              <w:bookmarkEnd w:id="2368"/>
              <w:bookmarkEnd w:id="2369"/>
              <w:bookmarkEnd w:id="2370"/>
            </w:del>
          </w:p>
        </w:tc>
        <w:bookmarkStart w:id="2371" w:name="_Toc530658479"/>
        <w:bookmarkStart w:id="2372" w:name="_Toc530662203"/>
        <w:bookmarkStart w:id="2373" w:name="_Toc530662670"/>
        <w:bookmarkEnd w:id="2371"/>
        <w:bookmarkEnd w:id="2372"/>
        <w:bookmarkEnd w:id="2373"/>
      </w:tr>
      <w:tr w:rsidR="009B0E96" w:rsidDel="00C774DC" w14:paraId="5CE12AD7" w14:textId="1B9AB3A5" w:rsidTr="00225404">
        <w:trPr>
          <w:del w:id="2374" w:author="phuong vu" w:date="2018-11-22T13:51:00Z"/>
        </w:trPr>
        <w:tc>
          <w:tcPr>
            <w:tcW w:w="2425" w:type="dxa"/>
          </w:tcPr>
          <w:p w14:paraId="02AC5DC0" w14:textId="21AA754E" w:rsidR="009B0E96" w:rsidRPr="00B808BD" w:rsidDel="00C774DC" w:rsidRDefault="009B0E96" w:rsidP="00225404">
            <w:pPr>
              <w:spacing w:line="276" w:lineRule="auto"/>
              <w:rPr>
                <w:del w:id="2375" w:author="phuong vu" w:date="2018-11-22T13:51:00Z"/>
                <w:b/>
              </w:rPr>
            </w:pPr>
            <w:del w:id="2376" w:author="phuong vu" w:date="2018-11-22T13:51:00Z">
              <w:r w:rsidRPr="00B808BD" w:rsidDel="00C774DC">
                <w:rPr>
                  <w:b/>
                </w:rPr>
                <w:delText>Ghi chú</w:delText>
              </w:r>
              <w:bookmarkStart w:id="2377" w:name="_Toc530658480"/>
              <w:bookmarkStart w:id="2378" w:name="_Toc530662204"/>
              <w:bookmarkStart w:id="2379" w:name="_Toc530662671"/>
              <w:bookmarkEnd w:id="2377"/>
              <w:bookmarkEnd w:id="2378"/>
              <w:bookmarkEnd w:id="2379"/>
            </w:del>
          </w:p>
        </w:tc>
        <w:tc>
          <w:tcPr>
            <w:tcW w:w="6686" w:type="dxa"/>
          </w:tcPr>
          <w:p w14:paraId="29953A0F" w14:textId="26D384CF" w:rsidR="009B0E96" w:rsidRPr="00E4365A" w:rsidDel="00C774DC" w:rsidRDefault="00B43068" w:rsidP="00225404">
            <w:pPr>
              <w:keepNext/>
              <w:spacing w:line="276" w:lineRule="auto"/>
              <w:rPr>
                <w:del w:id="2380" w:author="phuong vu" w:date="2018-11-22T13:51:00Z"/>
                <w:lang w:val="en-US"/>
              </w:rPr>
            </w:pPr>
            <w:del w:id="2381" w:author="phuong vu" w:date="2018-11-22T13:51:00Z">
              <w:r w:rsidDel="00C774DC">
                <w:rPr>
                  <w:lang w:val="en-US"/>
                </w:rPr>
                <w:delText>Một đơn hàng có thể có một hoặc nhiều túi giặt khác nhau dựa trên phân loại.</w:delText>
              </w:r>
              <w:bookmarkStart w:id="2382" w:name="_Toc530658481"/>
              <w:bookmarkStart w:id="2383" w:name="_Toc530662205"/>
              <w:bookmarkStart w:id="2384" w:name="_Toc530662672"/>
              <w:bookmarkEnd w:id="2382"/>
              <w:bookmarkEnd w:id="2383"/>
              <w:bookmarkEnd w:id="2384"/>
            </w:del>
          </w:p>
        </w:tc>
        <w:bookmarkStart w:id="2385" w:name="_Toc530658482"/>
        <w:bookmarkStart w:id="2386" w:name="_Toc530662206"/>
        <w:bookmarkStart w:id="2387" w:name="_Toc530662673"/>
        <w:bookmarkEnd w:id="2385"/>
        <w:bookmarkEnd w:id="2386"/>
        <w:bookmarkEnd w:id="2387"/>
      </w:tr>
    </w:tbl>
    <w:p w14:paraId="358681A1" w14:textId="6D23ECB5" w:rsidR="00D41CA7" w:rsidRPr="00D41CA7" w:rsidDel="00D41CA7" w:rsidRDefault="00D41CA7">
      <w:pPr>
        <w:rPr>
          <w:del w:id="2388" w:author="phuong vu" w:date="2018-11-21T20:43:00Z"/>
          <w:lang w:val="en-US"/>
          <w:rPrChange w:id="2389" w:author="phuong vu" w:date="2018-11-21T20:41:00Z">
            <w:rPr>
              <w:del w:id="2390" w:author="phuong vu" w:date="2018-11-21T20:43:00Z"/>
            </w:rPr>
          </w:rPrChange>
        </w:rPr>
      </w:pPr>
      <w:bookmarkStart w:id="2391" w:name="_Toc530605662"/>
      <w:bookmarkStart w:id="2392" w:name="_Toc530657368"/>
      <w:bookmarkStart w:id="2393" w:name="_Toc530658483"/>
      <w:bookmarkStart w:id="2394" w:name="_Toc530662207"/>
      <w:bookmarkStart w:id="2395" w:name="_Toc530662674"/>
      <w:bookmarkEnd w:id="2391"/>
      <w:bookmarkEnd w:id="2392"/>
      <w:bookmarkEnd w:id="2393"/>
      <w:bookmarkEnd w:id="2394"/>
      <w:bookmarkEnd w:id="2395"/>
    </w:p>
    <w:p w14:paraId="3AACDB7A" w14:textId="2788A7CB" w:rsidR="00730F28" w:rsidDel="00C774DC" w:rsidRDefault="00730F28" w:rsidP="00730F28">
      <w:pPr>
        <w:pStyle w:val="Heading4"/>
        <w:rPr>
          <w:del w:id="2396" w:author="phuong vu" w:date="2018-11-22T13:51:00Z"/>
        </w:rPr>
      </w:pPr>
      <w:del w:id="2397" w:author="phuong vu" w:date="2018-11-22T13:51:00Z">
        <w:r w:rsidDel="00C774DC">
          <w:delText>Tạo đơn hàng</w:delText>
        </w:r>
        <w:bookmarkStart w:id="2398" w:name="_Toc530658484"/>
        <w:bookmarkStart w:id="2399" w:name="_Toc530662208"/>
        <w:bookmarkStart w:id="2400" w:name="_Toc530662675"/>
        <w:bookmarkEnd w:id="2398"/>
        <w:bookmarkEnd w:id="2399"/>
        <w:bookmarkEnd w:id="2400"/>
      </w:del>
    </w:p>
    <w:tbl>
      <w:tblPr>
        <w:tblStyle w:val="TableGrid"/>
        <w:tblW w:w="0" w:type="auto"/>
        <w:tblLook w:val="04A0" w:firstRow="1" w:lastRow="0" w:firstColumn="1" w:lastColumn="0" w:noHBand="0" w:noVBand="1"/>
      </w:tblPr>
      <w:tblGrid>
        <w:gridCol w:w="2342"/>
        <w:gridCol w:w="6435"/>
      </w:tblGrid>
      <w:tr w:rsidR="00225404" w:rsidDel="00C774DC" w14:paraId="1EFDCBF7" w14:textId="3CDCB628" w:rsidTr="00225404">
        <w:trPr>
          <w:del w:id="2401" w:author="phuong vu" w:date="2018-11-22T13:51:00Z"/>
        </w:trPr>
        <w:tc>
          <w:tcPr>
            <w:tcW w:w="2425" w:type="dxa"/>
          </w:tcPr>
          <w:p w14:paraId="6F46BA12" w14:textId="42AF582C" w:rsidR="009B0E96" w:rsidRPr="00B808BD" w:rsidDel="00C774DC" w:rsidRDefault="009B0E96" w:rsidP="00225404">
            <w:pPr>
              <w:spacing w:line="276" w:lineRule="auto"/>
              <w:rPr>
                <w:del w:id="2402" w:author="phuong vu" w:date="2018-11-22T13:51:00Z"/>
                <w:b/>
              </w:rPr>
            </w:pPr>
            <w:del w:id="2403" w:author="phuong vu" w:date="2018-11-22T13:51:00Z">
              <w:r w:rsidRPr="00B808BD" w:rsidDel="00C774DC">
                <w:rPr>
                  <w:b/>
                </w:rPr>
                <w:delText>Mã yêu cầu</w:delText>
              </w:r>
              <w:bookmarkStart w:id="2404" w:name="_Toc530658485"/>
              <w:bookmarkStart w:id="2405" w:name="_Toc530662209"/>
              <w:bookmarkStart w:id="2406" w:name="_Toc530662676"/>
              <w:bookmarkEnd w:id="2404"/>
              <w:bookmarkEnd w:id="2405"/>
              <w:bookmarkEnd w:id="2406"/>
            </w:del>
          </w:p>
        </w:tc>
        <w:tc>
          <w:tcPr>
            <w:tcW w:w="6686" w:type="dxa"/>
          </w:tcPr>
          <w:p w14:paraId="075D3D1A" w14:textId="4CB7A90A" w:rsidR="009B0E96" w:rsidRPr="002947C2" w:rsidDel="00C774DC" w:rsidRDefault="009B0E96" w:rsidP="00225404">
            <w:pPr>
              <w:spacing w:line="276" w:lineRule="auto"/>
              <w:rPr>
                <w:del w:id="2407" w:author="phuong vu" w:date="2018-11-22T13:51:00Z"/>
                <w:lang w:val="en-US"/>
              </w:rPr>
            </w:pPr>
            <w:del w:id="2408" w:author="phuong vu" w:date="2018-11-22T13:51:00Z">
              <w:r w:rsidDel="00C774DC">
                <w:rPr>
                  <w:lang w:val="en-US"/>
                </w:rPr>
                <w:delText>GU_04</w:delText>
              </w:r>
              <w:bookmarkStart w:id="2409" w:name="_Toc530658486"/>
              <w:bookmarkStart w:id="2410" w:name="_Toc530662210"/>
              <w:bookmarkStart w:id="2411" w:name="_Toc530662677"/>
              <w:bookmarkEnd w:id="2409"/>
              <w:bookmarkEnd w:id="2410"/>
              <w:bookmarkEnd w:id="2411"/>
            </w:del>
          </w:p>
        </w:tc>
        <w:bookmarkStart w:id="2412" w:name="_Toc530658487"/>
        <w:bookmarkStart w:id="2413" w:name="_Toc530662211"/>
        <w:bookmarkStart w:id="2414" w:name="_Toc530662678"/>
        <w:bookmarkEnd w:id="2412"/>
        <w:bookmarkEnd w:id="2413"/>
        <w:bookmarkEnd w:id="2414"/>
      </w:tr>
      <w:tr w:rsidR="00225404" w:rsidDel="00C774DC" w14:paraId="50186061" w14:textId="0B6743D2" w:rsidTr="00225404">
        <w:trPr>
          <w:del w:id="2415" w:author="phuong vu" w:date="2018-11-22T13:51:00Z"/>
        </w:trPr>
        <w:tc>
          <w:tcPr>
            <w:tcW w:w="2425" w:type="dxa"/>
          </w:tcPr>
          <w:p w14:paraId="09867B15" w14:textId="790CF830" w:rsidR="009B0E96" w:rsidRPr="00B808BD" w:rsidDel="00C774DC" w:rsidRDefault="009B0E96" w:rsidP="00225404">
            <w:pPr>
              <w:spacing w:line="276" w:lineRule="auto"/>
              <w:rPr>
                <w:del w:id="2416" w:author="phuong vu" w:date="2018-11-22T13:51:00Z"/>
                <w:b/>
              </w:rPr>
            </w:pPr>
            <w:del w:id="2417" w:author="phuong vu" w:date="2018-11-22T13:51:00Z">
              <w:r w:rsidRPr="00B808BD" w:rsidDel="00C774DC">
                <w:rPr>
                  <w:b/>
                </w:rPr>
                <w:delText>Tên chức năng</w:delText>
              </w:r>
              <w:bookmarkStart w:id="2418" w:name="_Toc530658488"/>
              <w:bookmarkStart w:id="2419" w:name="_Toc530662212"/>
              <w:bookmarkStart w:id="2420" w:name="_Toc530662679"/>
              <w:bookmarkEnd w:id="2418"/>
              <w:bookmarkEnd w:id="2419"/>
              <w:bookmarkEnd w:id="2420"/>
            </w:del>
          </w:p>
        </w:tc>
        <w:tc>
          <w:tcPr>
            <w:tcW w:w="6686" w:type="dxa"/>
          </w:tcPr>
          <w:p w14:paraId="072C7886" w14:textId="5BCE10CC" w:rsidR="009B0E96" w:rsidRPr="00A06DD8" w:rsidDel="00C774DC" w:rsidRDefault="009B0E96" w:rsidP="00225404">
            <w:pPr>
              <w:spacing w:line="276" w:lineRule="auto"/>
              <w:rPr>
                <w:del w:id="2421" w:author="phuong vu" w:date="2018-11-22T13:51:00Z"/>
                <w:lang w:val="en-US"/>
              </w:rPr>
            </w:pPr>
            <w:del w:id="2422" w:author="phuong vu" w:date="2018-11-22T13:51:00Z">
              <w:r w:rsidDel="00C774DC">
                <w:delText>Tạo đơn hàng</w:delText>
              </w:r>
              <w:bookmarkStart w:id="2423" w:name="_Toc530658489"/>
              <w:bookmarkStart w:id="2424" w:name="_Toc530662213"/>
              <w:bookmarkStart w:id="2425" w:name="_Toc530662680"/>
              <w:bookmarkEnd w:id="2423"/>
              <w:bookmarkEnd w:id="2424"/>
              <w:bookmarkEnd w:id="2425"/>
            </w:del>
          </w:p>
        </w:tc>
        <w:bookmarkStart w:id="2426" w:name="_Toc530658490"/>
        <w:bookmarkStart w:id="2427" w:name="_Toc530662214"/>
        <w:bookmarkStart w:id="2428" w:name="_Toc530662681"/>
        <w:bookmarkEnd w:id="2426"/>
        <w:bookmarkEnd w:id="2427"/>
        <w:bookmarkEnd w:id="2428"/>
      </w:tr>
      <w:tr w:rsidR="00225404" w:rsidDel="00C774DC" w14:paraId="1CA34CFE" w14:textId="2E566646" w:rsidTr="00225404">
        <w:trPr>
          <w:del w:id="2429" w:author="phuong vu" w:date="2018-11-22T13:51:00Z"/>
        </w:trPr>
        <w:tc>
          <w:tcPr>
            <w:tcW w:w="2425" w:type="dxa"/>
          </w:tcPr>
          <w:p w14:paraId="52364FD0" w14:textId="4C67B74D" w:rsidR="009B0E96" w:rsidRPr="00B808BD" w:rsidDel="00C774DC" w:rsidRDefault="009B0E96" w:rsidP="00225404">
            <w:pPr>
              <w:spacing w:line="276" w:lineRule="auto"/>
              <w:rPr>
                <w:del w:id="2430" w:author="phuong vu" w:date="2018-11-22T13:51:00Z"/>
                <w:b/>
              </w:rPr>
            </w:pPr>
            <w:del w:id="2431" w:author="phuong vu" w:date="2018-11-22T13:51:00Z">
              <w:r w:rsidRPr="00B808BD" w:rsidDel="00C774DC">
                <w:rPr>
                  <w:b/>
                </w:rPr>
                <w:delText>Đối tượng sử dụng</w:delText>
              </w:r>
              <w:bookmarkStart w:id="2432" w:name="_Toc530658491"/>
              <w:bookmarkStart w:id="2433" w:name="_Toc530662215"/>
              <w:bookmarkStart w:id="2434" w:name="_Toc530662682"/>
              <w:bookmarkEnd w:id="2432"/>
              <w:bookmarkEnd w:id="2433"/>
              <w:bookmarkEnd w:id="2434"/>
            </w:del>
          </w:p>
        </w:tc>
        <w:tc>
          <w:tcPr>
            <w:tcW w:w="6686" w:type="dxa"/>
          </w:tcPr>
          <w:p w14:paraId="08A0D1F5" w14:textId="43B26841" w:rsidR="009B0E96" w:rsidRPr="002947C2" w:rsidDel="00C774DC" w:rsidRDefault="009B0E96" w:rsidP="00225404">
            <w:pPr>
              <w:spacing w:line="276" w:lineRule="auto"/>
              <w:rPr>
                <w:del w:id="2435" w:author="phuong vu" w:date="2018-11-22T13:51:00Z"/>
                <w:lang w:val="en-US"/>
              </w:rPr>
            </w:pPr>
            <w:del w:id="2436" w:author="phuong vu" w:date="2018-11-22T13:51:00Z">
              <w:r w:rsidRPr="009B0E96" w:rsidDel="00C774DC">
                <w:rPr>
                  <w:lang w:val="en-US"/>
                </w:rPr>
                <w:delText>Nhân viên cửa hàng</w:delText>
              </w:r>
              <w:r w:rsidDel="00C774DC">
                <w:rPr>
                  <w:lang w:val="en-US"/>
                </w:rPr>
                <w:delText xml:space="preserve"> (Nhân viên quản lí cửa hàng), khách hàng</w:delText>
              </w:r>
              <w:bookmarkStart w:id="2437" w:name="_Toc530658492"/>
              <w:bookmarkStart w:id="2438" w:name="_Toc530662216"/>
              <w:bookmarkStart w:id="2439" w:name="_Toc530662683"/>
              <w:bookmarkEnd w:id="2437"/>
              <w:bookmarkEnd w:id="2438"/>
              <w:bookmarkEnd w:id="2439"/>
            </w:del>
          </w:p>
        </w:tc>
        <w:bookmarkStart w:id="2440" w:name="_Toc530658493"/>
        <w:bookmarkStart w:id="2441" w:name="_Toc530662217"/>
        <w:bookmarkStart w:id="2442" w:name="_Toc530662684"/>
        <w:bookmarkEnd w:id="2440"/>
        <w:bookmarkEnd w:id="2441"/>
        <w:bookmarkEnd w:id="2442"/>
      </w:tr>
      <w:tr w:rsidR="00225404" w:rsidDel="00C774DC" w14:paraId="125B2C9E" w14:textId="5381002F" w:rsidTr="00225404">
        <w:trPr>
          <w:del w:id="2443" w:author="phuong vu" w:date="2018-11-22T13:51:00Z"/>
        </w:trPr>
        <w:tc>
          <w:tcPr>
            <w:tcW w:w="2425" w:type="dxa"/>
          </w:tcPr>
          <w:p w14:paraId="3FCD6D76" w14:textId="76776A42" w:rsidR="009B0E96" w:rsidRPr="00B808BD" w:rsidDel="00C774DC" w:rsidRDefault="009B0E96" w:rsidP="00225404">
            <w:pPr>
              <w:spacing w:line="276" w:lineRule="auto"/>
              <w:rPr>
                <w:del w:id="2444" w:author="phuong vu" w:date="2018-11-22T13:51:00Z"/>
                <w:b/>
              </w:rPr>
            </w:pPr>
            <w:del w:id="2445" w:author="phuong vu" w:date="2018-11-22T13:51:00Z">
              <w:r w:rsidRPr="00B808BD" w:rsidDel="00C774DC">
                <w:rPr>
                  <w:b/>
                </w:rPr>
                <w:delText>Tiền điều kiện</w:delText>
              </w:r>
              <w:bookmarkStart w:id="2446" w:name="_Toc530658494"/>
              <w:bookmarkStart w:id="2447" w:name="_Toc530662218"/>
              <w:bookmarkStart w:id="2448" w:name="_Toc530662685"/>
              <w:bookmarkEnd w:id="2446"/>
              <w:bookmarkEnd w:id="2447"/>
              <w:bookmarkEnd w:id="2448"/>
            </w:del>
          </w:p>
        </w:tc>
        <w:tc>
          <w:tcPr>
            <w:tcW w:w="6686" w:type="dxa"/>
          </w:tcPr>
          <w:p w14:paraId="46ED22C1" w14:textId="50471F1A" w:rsidR="009B0E96" w:rsidRPr="002947C2" w:rsidDel="00C774DC" w:rsidRDefault="009B0E96" w:rsidP="00225404">
            <w:pPr>
              <w:spacing w:line="276" w:lineRule="auto"/>
              <w:rPr>
                <w:del w:id="2449" w:author="phuong vu" w:date="2018-11-22T13:51:00Z"/>
                <w:lang w:val="en-US"/>
              </w:rPr>
            </w:pPr>
            <w:del w:id="2450" w:author="phuong vu" w:date="2018-11-22T13:51:00Z">
              <w:r w:rsidDel="00C774DC">
                <w:rPr>
                  <w:lang w:val="en-US"/>
                </w:rPr>
                <w:delText>Truy cập được trang web quản lí đối với nhân viên cửa hàng và ứng dụng điện thoại đối với khách hàng và đăng nhập thành công.</w:delText>
              </w:r>
              <w:bookmarkStart w:id="2451" w:name="_Toc530658495"/>
              <w:bookmarkStart w:id="2452" w:name="_Toc530662219"/>
              <w:bookmarkStart w:id="2453" w:name="_Toc530662686"/>
              <w:bookmarkEnd w:id="2451"/>
              <w:bookmarkEnd w:id="2452"/>
              <w:bookmarkEnd w:id="2453"/>
            </w:del>
          </w:p>
        </w:tc>
        <w:bookmarkStart w:id="2454" w:name="_Toc530658496"/>
        <w:bookmarkStart w:id="2455" w:name="_Toc530662220"/>
        <w:bookmarkStart w:id="2456" w:name="_Toc530662687"/>
        <w:bookmarkEnd w:id="2454"/>
        <w:bookmarkEnd w:id="2455"/>
        <w:bookmarkEnd w:id="2456"/>
      </w:tr>
      <w:tr w:rsidR="00225404" w:rsidDel="00C774DC" w14:paraId="56686DA2" w14:textId="7342240F" w:rsidTr="00225404">
        <w:trPr>
          <w:del w:id="2457" w:author="phuong vu" w:date="2018-11-22T13:51:00Z"/>
        </w:trPr>
        <w:tc>
          <w:tcPr>
            <w:tcW w:w="2425" w:type="dxa"/>
          </w:tcPr>
          <w:p w14:paraId="4ECB6F75" w14:textId="14E75D36" w:rsidR="009B0E96" w:rsidRPr="00B808BD" w:rsidDel="00C774DC" w:rsidRDefault="009B0E96" w:rsidP="00225404">
            <w:pPr>
              <w:spacing w:line="276" w:lineRule="auto"/>
              <w:rPr>
                <w:del w:id="2458" w:author="phuong vu" w:date="2018-11-22T13:51:00Z"/>
                <w:b/>
              </w:rPr>
            </w:pPr>
            <w:del w:id="2459" w:author="phuong vu" w:date="2018-11-22T13:51:00Z">
              <w:r w:rsidRPr="00B808BD" w:rsidDel="00C774DC">
                <w:rPr>
                  <w:b/>
                </w:rPr>
                <w:delText>Cách xử lí</w:delText>
              </w:r>
              <w:bookmarkStart w:id="2460" w:name="_Toc530658497"/>
              <w:bookmarkStart w:id="2461" w:name="_Toc530662221"/>
              <w:bookmarkStart w:id="2462" w:name="_Toc530662688"/>
              <w:bookmarkEnd w:id="2460"/>
              <w:bookmarkEnd w:id="2461"/>
              <w:bookmarkEnd w:id="2462"/>
            </w:del>
          </w:p>
        </w:tc>
        <w:tc>
          <w:tcPr>
            <w:tcW w:w="6686" w:type="dxa"/>
          </w:tcPr>
          <w:p w14:paraId="248C92A1" w14:textId="66D908AF" w:rsidR="009B0E96" w:rsidDel="00C774DC" w:rsidRDefault="00225404" w:rsidP="00225404">
            <w:pPr>
              <w:spacing w:line="276" w:lineRule="auto"/>
              <w:rPr>
                <w:del w:id="2463" w:author="phuong vu" w:date="2018-11-22T13:51:00Z"/>
                <w:lang w:val="en-US"/>
              </w:rPr>
            </w:pPr>
            <w:del w:id="2464" w:author="phuong vu" w:date="2018-11-22T13:51:00Z">
              <w:r w:rsidDel="00C774DC">
                <w:rPr>
                  <w:lang w:val="en-US"/>
                </w:rPr>
                <w:delText xml:space="preserve">Đối với </w:delText>
              </w:r>
              <w:r w:rsidR="00261DD6" w:rsidDel="00C774DC">
                <w:rPr>
                  <w:lang w:val="en-US"/>
                </w:rPr>
                <w:delText>đặt đơn hàng từ trang quản lí</w:delText>
              </w:r>
              <w:r w:rsidR="004F2566" w:rsidDel="00C774DC">
                <w:rPr>
                  <w:lang w:val="en-US"/>
                </w:rPr>
                <w:delText xml:space="preserve"> (Nhân viên quản lí cửa hàng)</w:delText>
              </w:r>
              <w:r w:rsidR="00261DD6" w:rsidDel="00C774DC">
                <w:rPr>
                  <w:lang w:val="en-US"/>
                </w:rPr>
                <w:delText>:</w:delText>
              </w:r>
              <w:bookmarkStart w:id="2465" w:name="_Toc530658498"/>
              <w:bookmarkStart w:id="2466" w:name="_Toc530662222"/>
              <w:bookmarkStart w:id="2467" w:name="_Toc530662689"/>
              <w:bookmarkEnd w:id="2465"/>
              <w:bookmarkEnd w:id="2466"/>
              <w:bookmarkEnd w:id="2467"/>
            </w:del>
          </w:p>
          <w:p w14:paraId="4EAF689E" w14:textId="67723667" w:rsidR="00225404" w:rsidDel="00C774DC" w:rsidRDefault="00225404" w:rsidP="00225404">
            <w:pPr>
              <w:spacing w:line="276" w:lineRule="auto"/>
              <w:ind w:left="498"/>
              <w:rPr>
                <w:del w:id="2468" w:author="phuong vu" w:date="2018-11-22T13:51:00Z"/>
                <w:lang w:val="en-US"/>
              </w:rPr>
            </w:pPr>
            <w:del w:id="2469" w:author="phuong vu" w:date="2018-11-22T13:51:00Z">
              <w:r w:rsidDel="00C774DC">
                <w:rPr>
                  <w:lang w:val="en-US"/>
                </w:rPr>
                <w:delText xml:space="preserve">Bước 1: Nhấn vào </w:delText>
              </w:r>
              <w:r w:rsidDel="00C774DC">
                <w:rPr>
                  <w:i/>
                  <w:lang w:val="en-US"/>
                </w:rPr>
                <w:delText>“tạo đơn hàng”</w:delText>
              </w:r>
              <w:r w:rsidDel="00C774DC">
                <w:rPr>
                  <w:lang w:val="en-US"/>
                </w:rPr>
                <w:delText xml:space="preserve"> ở thanh danh mục</w:delText>
              </w:r>
              <w:bookmarkStart w:id="2470" w:name="_Toc530658499"/>
              <w:bookmarkStart w:id="2471" w:name="_Toc530662223"/>
              <w:bookmarkStart w:id="2472" w:name="_Toc530662690"/>
              <w:bookmarkEnd w:id="2470"/>
              <w:bookmarkEnd w:id="2471"/>
              <w:bookmarkEnd w:id="2472"/>
            </w:del>
          </w:p>
          <w:p w14:paraId="02B56390" w14:textId="7CE5B353" w:rsidR="00225404" w:rsidDel="00C774DC" w:rsidRDefault="00225404" w:rsidP="00225404">
            <w:pPr>
              <w:spacing w:line="276" w:lineRule="auto"/>
              <w:ind w:left="499"/>
              <w:rPr>
                <w:del w:id="2473" w:author="phuong vu" w:date="2018-11-22T13:51:00Z"/>
                <w:lang w:val="en-US"/>
              </w:rPr>
            </w:pPr>
            <w:del w:id="2474" w:author="phuong vu" w:date="2018-11-22T13:51:00Z">
              <w:r w:rsidDel="00C774DC">
                <w:rPr>
                  <w:lang w:val="en-US"/>
                </w:rPr>
                <w:delText xml:space="preserve">bên trái màn hình. </w:delText>
              </w:r>
              <w:bookmarkStart w:id="2475" w:name="_Toc530658500"/>
              <w:bookmarkStart w:id="2476" w:name="_Toc530662224"/>
              <w:bookmarkStart w:id="2477" w:name="_Toc530662691"/>
              <w:bookmarkEnd w:id="2475"/>
              <w:bookmarkEnd w:id="2476"/>
              <w:bookmarkEnd w:id="2477"/>
            </w:del>
          </w:p>
          <w:p w14:paraId="4AE63DCA" w14:textId="10322DB9" w:rsidR="00225404" w:rsidDel="00C774DC" w:rsidRDefault="00225404" w:rsidP="00225404">
            <w:pPr>
              <w:spacing w:line="276" w:lineRule="auto"/>
              <w:ind w:left="499"/>
              <w:rPr>
                <w:del w:id="2478" w:author="phuong vu" w:date="2018-11-22T13:51:00Z"/>
                <w:lang w:val="en-US"/>
              </w:rPr>
            </w:pPr>
            <w:del w:id="2479" w:author="phuong vu" w:date="2018-11-22T13:51:00Z">
              <w:r w:rsidDel="00C774DC">
                <w:rPr>
                  <w:lang w:val="en-US"/>
                </w:rPr>
                <w:delText>Bước 2: Những thông tin được mặc định sẵn: Thông tin chi nhánh, danh sách loại dịch vụ theo chi nhánh.</w:delText>
              </w:r>
              <w:bookmarkStart w:id="2480" w:name="_Toc530658501"/>
              <w:bookmarkStart w:id="2481" w:name="_Toc530662225"/>
              <w:bookmarkStart w:id="2482" w:name="_Toc530662692"/>
              <w:bookmarkEnd w:id="2480"/>
              <w:bookmarkEnd w:id="2481"/>
              <w:bookmarkEnd w:id="2482"/>
            </w:del>
          </w:p>
          <w:p w14:paraId="0CAB0434" w14:textId="26DA2C05" w:rsidR="00225404" w:rsidDel="00C774DC" w:rsidRDefault="00225404" w:rsidP="00225404">
            <w:pPr>
              <w:spacing w:line="276" w:lineRule="auto"/>
              <w:ind w:left="499"/>
              <w:rPr>
                <w:del w:id="2483" w:author="phuong vu" w:date="2018-11-22T13:51:00Z"/>
                <w:lang w:val="en-US"/>
              </w:rPr>
            </w:pPr>
            <w:del w:id="2484" w:author="phuong vu" w:date="2018-11-22T13:51:00Z">
              <w:r w:rsidDel="00C774DC">
                <w:rPr>
                  <w:lang w:val="en-US"/>
                </w:rPr>
                <w:delText>Bước 3: Người dùng nhập các thông tin khách hàng,</w:delText>
              </w:r>
              <w:r w:rsidR="00261DD6" w:rsidDel="00C774DC">
                <w:rPr>
                  <w:lang w:val="en-US"/>
                </w:rPr>
                <w:delText xml:space="preserve"> địa chỉ lấy và trả đồ,</w:delText>
              </w:r>
              <w:r w:rsidDel="00C774DC">
                <w:rPr>
                  <w:lang w:val="en-US"/>
                </w:rPr>
                <w:delText xml:space="preserve"> ngày lấy và trả đồ cho khách, chọn khung giờ lấy và trả đồ. Nếu ngày lấy và trả đồ cùng một ngày, thì khung giờ lấy và trả đồ cách ít nhất là 1 khung giờ.</w:delText>
              </w:r>
              <w:r w:rsidR="00261DD6" w:rsidDel="00C774DC">
                <w:rPr>
                  <w:lang w:val="en-US"/>
                </w:rPr>
                <w:delText xml:space="preserve"> </w:delText>
              </w:r>
              <w:bookmarkStart w:id="2485" w:name="_Toc530658502"/>
              <w:bookmarkStart w:id="2486" w:name="_Toc530662226"/>
              <w:bookmarkStart w:id="2487" w:name="_Toc530662693"/>
              <w:bookmarkEnd w:id="2485"/>
              <w:bookmarkEnd w:id="2486"/>
              <w:bookmarkEnd w:id="2487"/>
            </w:del>
          </w:p>
          <w:p w14:paraId="769CFD04" w14:textId="62F88DEC" w:rsidR="00261DD6" w:rsidDel="00C774DC" w:rsidRDefault="00261DD6" w:rsidP="00261DD6">
            <w:pPr>
              <w:spacing w:line="276" w:lineRule="auto"/>
              <w:ind w:left="499"/>
              <w:rPr>
                <w:del w:id="2488" w:author="phuong vu" w:date="2018-11-22T13:51:00Z"/>
                <w:lang w:val="en-US"/>
              </w:rPr>
            </w:pPr>
            <w:del w:id="2489" w:author="phuong vu" w:date="2018-11-22T13:51:00Z">
              <w:r w:rsidDel="00C774DC">
                <w:rPr>
                  <w:lang w:val="en-US"/>
                </w:rPr>
                <w:delText>Bước 4: Nhập thông tin từng quần áo bao gồm: loại dịch vụ, loại quần áo, đơn vị tính, số lượng, màu sắc, …. Ít nhất phải tồn tại một quần áo trong đơn hàng. Nếu rỗng báo lỗi.</w:delText>
              </w:r>
              <w:bookmarkStart w:id="2490" w:name="_Toc530658503"/>
              <w:bookmarkStart w:id="2491" w:name="_Toc530662227"/>
              <w:bookmarkStart w:id="2492" w:name="_Toc530662694"/>
              <w:bookmarkEnd w:id="2490"/>
              <w:bookmarkEnd w:id="2491"/>
              <w:bookmarkEnd w:id="2492"/>
            </w:del>
          </w:p>
          <w:p w14:paraId="45386B67" w14:textId="185EF74A" w:rsidR="00261DD6" w:rsidDel="00C774DC" w:rsidRDefault="00261DD6" w:rsidP="00261DD6">
            <w:pPr>
              <w:spacing w:line="276" w:lineRule="auto"/>
              <w:ind w:left="499"/>
              <w:rPr>
                <w:del w:id="2493" w:author="phuong vu" w:date="2018-11-22T13:51:00Z"/>
                <w:lang w:val="en-US"/>
              </w:rPr>
            </w:pPr>
            <w:del w:id="2494" w:author="phuong vu" w:date="2018-11-22T13:51:00Z">
              <w:r w:rsidDel="00C774DC">
                <w:rPr>
                  <w:lang w:val="en-US"/>
                </w:rPr>
                <w:delText xml:space="preserve">Bước 5: Nhấn nút </w:delText>
              </w:r>
              <w:r w:rsidDel="00C774DC">
                <w:rPr>
                  <w:i/>
                  <w:lang w:val="en-US"/>
                </w:rPr>
                <w:delText>“đặt hàng”.</w:delText>
              </w:r>
              <w:r w:rsidDel="00C774DC">
                <w:rPr>
                  <w:lang w:val="en-US"/>
                </w:rPr>
                <w:delText xml:space="preserve"> Đơn hàng được lưu vào cơ sở dữ liệu với trạng thái là </w:delText>
              </w:r>
              <w:r w:rsidDel="00C774DC">
                <w:rPr>
                  <w:i/>
                  <w:lang w:val="en-US"/>
                </w:rPr>
                <w:delText xml:space="preserve">“nháp”. </w:delText>
              </w:r>
              <w:r w:rsidDel="00C774DC">
                <w:rPr>
                  <w:lang w:val="en-US"/>
                </w:rPr>
                <w:delText>Và chuyển sang trang xác nhận đơn hàng với thông tin chi tiết và tổng giá tiền đối với đơn hàng.</w:delText>
              </w:r>
              <w:bookmarkStart w:id="2495" w:name="_Toc530658504"/>
              <w:bookmarkStart w:id="2496" w:name="_Toc530662228"/>
              <w:bookmarkStart w:id="2497" w:name="_Toc530662695"/>
              <w:bookmarkEnd w:id="2495"/>
              <w:bookmarkEnd w:id="2496"/>
              <w:bookmarkEnd w:id="2497"/>
            </w:del>
          </w:p>
          <w:p w14:paraId="5CBFFDC8" w14:textId="6337B03A" w:rsidR="00225404" w:rsidRPr="007C127C" w:rsidDel="00C774DC" w:rsidRDefault="00261DD6" w:rsidP="007C127C">
            <w:pPr>
              <w:spacing w:line="276" w:lineRule="auto"/>
              <w:ind w:left="499"/>
              <w:rPr>
                <w:del w:id="2498" w:author="phuong vu" w:date="2018-11-22T13:51:00Z"/>
              </w:rPr>
            </w:pPr>
            <w:del w:id="2499" w:author="phuong vu" w:date="2018-11-22T13:51:00Z">
              <w:r w:rsidDel="00C774DC">
                <w:rPr>
                  <w:lang w:val="en-US"/>
                </w:rPr>
                <w:delText>Bước 6: Nhấn nút “</w:delText>
              </w:r>
              <w:r w:rsidRPr="007C127C" w:rsidDel="00C774DC">
                <w:rPr>
                  <w:i/>
                  <w:lang w:val="en-US"/>
                </w:rPr>
                <w:delText>đặt hàng</w:delText>
              </w:r>
              <w:r w:rsidDel="00C774DC">
                <w:rPr>
                  <w:lang w:val="en-US"/>
                </w:rPr>
                <w:delText xml:space="preserve">” một lần nữa để xác nhận đơn hàng. Đơn hàng được cập nhật với trạng thái </w:delText>
              </w:r>
              <w:r w:rsidDel="00C774DC">
                <w:rPr>
                  <w:i/>
                  <w:lang w:val="en-US"/>
                </w:rPr>
                <w:delText>“đang chờ”.</w:delText>
              </w:r>
              <w:bookmarkStart w:id="2500" w:name="_Toc530658505"/>
              <w:bookmarkStart w:id="2501" w:name="_Toc530662229"/>
              <w:bookmarkStart w:id="2502" w:name="_Toc530662696"/>
              <w:bookmarkEnd w:id="2500"/>
              <w:bookmarkEnd w:id="2501"/>
              <w:bookmarkEnd w:id="2502"/>
            </w:del>
          </w:p>
          <w:p w14:paraId="7A79ACA5" w14:textId="52BC254A" w:rsidR="00225404" w:rsidDel="00C774DC" w:rsidRDefault="00261DD6" w:rsidP="00261DD6">
            <w:pPr>
              <w:spacing w:line="276" w:lineRule="auto"/>
              <w:rPr>
                <w:del w:id="2503" w:author="phuong vu" w:date="2018-11-22T13:51:00Z"/>
                <w:lang w:val="en-US"/>
              </w:rPr>
            </w:pPr>
            <w:del w:id="2504" w:author="phuong vu" w:date="2018-11-22T13:51:00Z">
              <w:r w:rsidDel="00C774DC">
                <w:rPr>
                  <w:lang w:val="en-US"/>
                </w:rPr>
                <w:delText>Đối với đặt đơn hàng tử ứng dụng điện thoại</w:delText>
              </w:r>
              <w:r w:rsidR="004F2566" w:rsidDel="00C774DC">
                <w:rPr>
                  <w:lang w:val="en-US"/>
                </w:rPr>
                <w:delText xml:space="preserve"> (khách hàng)</w:delText>
              </w:r>
              <w:r w:rsidDel="00C774DC">
                <w:rPr>
                  <w:lang w:val="en-US"/>
                </w:rPr>
                <w:delText>:</w:delText>
              </w:r>
              <w:bookmarkStart w:id="2505" w:name="_Toc530658506"/>
              <w:bookmarkStart w:id="2506" w:name="_Toc530662230"/>
              <w:bookmarkStart w:id="2507" w:name="_Toc530662697"/>
              <w:bookmarkEnd w:id="2505"/>
              <w:bookmarkEnd w:id="2506"/>
              <w:bookmarkEnd w:id="2507"/>
            </w:del>
          </w:p>
          <w:p w14:paraId="728A849F" w14:textId="586F7EC1" w:rsidR="00261DD6" w:rsidDel="00C774DC" w:rsidRDefault="00261DD6" w:rsidP="00261DD6">
            <w:pPr>
              <w:spacing w:line="276" w:lineRule="auto"/>
              <w:ind w:left="516"/>
              <w:rPr>
                <w:del w:id="2508" w:author="phuong vu" w:date="2018-11-22T13:51:00Z"/>
                <w:lang w:val="en-US"/>
              </w:rPr>
            </w:pPr>
            <w:del w:id="2509" w:author="phuong vu" w:date="2018-11-22T13:51:00Z">
              <w:r w:rsidDel="00C774DC">
                <w:rPr>
                  <w:lang w:val="en-US"/>
                </w:rPr>
                <w:delText>Bước 1: Người dùng chọn loại dịch vụ mong muốn. Kế tiếp chọn đơn vị tính là cái hay kilogram.</w:delText>
              </w:r>
              <w:bookmarkStart w:id="2510" w:name="_Toc530658507"/>
              <w:bookmarkStart w:id="2511" w:name="_Toc530662231"/>
              <w:bookmarkStart w:id="2512" w:name="_Toc530662698"/>
              <w:bookmarkEnd w:id="2510"/>
              <w:bookmarkEnd w:id="2511"/>
              <w:bookmarkEnd w:id="2512"/>
            </w:del>
          </w:p>
          <w:p w14:paraId="4491EAF6" w14:textId="331C6FD3" w:rsidR="004F2566" w:rsidDel="00C774DC" w:rsidRDefault="00261DD6" w:rsidP="004F2566">
            <w:pPr>
              <w:spacing w:line="276" w:lineRule="auto"/>
              <w:ind w:left="516"/>
              <w:rPr>
                <w:del w:id="2513" w:author="phuong vu" w:date="2018-11-22T13:51:00Z"/>
                <w:lang w:val="en-US"/>
              </w:rPr>
            </w:pPr>
            <w:del w:id="2514" w:author="phuong vu" w:date="2018-11-22T13:51:00Z">
              <w:r w:rsidDel="00C774DC">
                <w:rPr>
                  <w:lang w:val="en-US"/>
                </w:rPr>
                <w:delText>Bước 2: Người dùng chọn những quần áo dành cho loại dịch vụ này. Ở đây người dùng có thể dùng chức năng “</w:delText>
              </w:r>
              <w:r w:rsidDel="00C774DC">
                <w:rPr>
                  <w:i/>
                  <w:lang w:val="en-US"/>
                </w:rPr>
                <w:delText>GU_06</w:delText>
              </w:r>
              <w:r w:rsidDel="00C774DC">
                <w:rPr>
                  <w:lang w:val="en-US"/>
                </w:rPr>
                <w:delText xml:space="preserve">” để giúp thêm quần áo nhanh chóng. </w:delText>
              </w:r>
              <w:r w:rsidR="004F2566" w:rsidDel="00C774DC">
                <w:rPr>
                  <w:lang w:val="en-US"/>
                </w:rPr>
                <w:delText>Khi người dùng chọn một quần áo, thông tin về số lượng là bắt buộc. Mọi thông tin đơn hàng được giữ tạm thời vào trong giỏ hàng.</w:delText>
              </w:r>
              <w:bookmarkStart w:id="2515" w:name="_Toc530658508"/>
              <w:bookmarkStart w:id="2516" w:name="_Toc530662232"/>
              <w:bookmarkStart w:id="2517" w:name="_Toc530662699"/>
              <w:bookmarkEnd w:id="2515"/>
              <w:bookmarkEnd w:id="2516"/>
              <w:bookmarkEnd w:id="2517"/>
            </w:del>
          </w:p>
          <w:p w14:paraId="501B26AC" w14:textId="163FA477" w:rsidR="004F2566" w:rsidDel="00C774DC" w:rsidRDefault="004F2566" w:rsidP="004F2566">
            <w:pPr>
              <w:spacing w:line="276" w:lineRule="auto"/>
              <w:ind w:left="516"/>
              <w:rPr>
                <w:del w:id="2518" w:author="phuong vu" w:date="2018-11-22T13:51:00Z"/>
                <w:lang w:val="en-US"/>
              </w:rPr>
            </w:pPr>
            <w:del w:id="2519" w:author="phuong vu" w:date="2018-11-22T13:51:00Z">
              <w:r w:rsidDel="00C774DC">
                <w:rPr>
                  <w:lang w:val="en-US"/>
                </w:rPr>
                <w:delText xml:space="preserve">Bước 3: Nếu người dùng có nhu cầu đặt thêm dịch vụ, quay lại trang chọn dịch vụ và thực lại tuần tự các bước 1, 2. </w:delText>
              </w:r>
              <w:bookmarkStart w:id="2520" w:name="_Toc530658509"/>
              <w:bookmarkStart w:id="2521" w:name="_Toc530662233"/>
              <w:bookmarkStart w:id="2522" w:name="_Toc530662700"/>
              <w:bookmarkEnd w:id="2520"/>
              <w:bookmarkEnd w:id="2521"/>
              <w:bookmarkEnd w:id="2522"/>
            </w:del>
          </w:p>
          <w:p w14:paraId="0BFEB936" w14:textId="37217CBA" w:rsidR="004F2566" w:rsidDel="00C774DC" w:rsidRDefault="004F2566" w:rsidP="004F2566">
            <w:pPr>
              <w:spacing w:line="276" w:lineRule="auto"/>
              <w:ind w:left="516"/>
              <w:rPr>
                <w:del w:id="2523" w:author="phuong vu" w:date="2018-11-22T13:51:00Z"/>
                <w:lang w:val="en-US"/>
              </w:rPr>
            </w:pPr>
            <w:del w:id="2524" w:author="phuong vu" w:date="2018-11-22T13:51:00Z">
              <w:r w:rsidDel="00C774DC">
                <w:rPr>
                  <w:lang w:val="en-US"/>
                </w:rPr>
                <w:delText>Bước 4: Người dùng truy cập vào màn hình giỏ hàng và xác nhận đặt đơn hàng. Sau đó chuyển sang màn hình thực hiện chức “</w:delText>
              </w:r>
              <w:r w:rsidDel="00C774DC">
                <w:rPr>
                  <w:i/>
                  <w:lang w:val="en-US"/>
                </w:rPr>
                <w:delText>GU_05</w:delText>
              </w:r>
              <w:r w:rsidDel="00C774DC">
                <w:rPr>
                  <w:lang w:val="en-US"/>
                </w:rPr>
                <w:delText xml:space="preserve">”. Người dùng chọn chi nhánh mong muốn. </w:delText>
              </w:r>
              <w:bookmarkStart w:id="2525" w:name="_Toc530658510"/>
              <w:bookmarkStart w:id="2526" w:name="_Toc530662234"/>
              <w:bookmarkStart w:id="2527" w:name="_Toc530662701"/>
              <w:bookmarkEnd w:id="2525"/>
              <w:bookmarkEnd w:id="2526"/>
              <w:bookmarkEnd w:id="2527"/>
            </w:del>
          </w:p>
          <w:p w14:paraId="45A52B4F" w14:textId="2AD61848" w:rsidR="004F2566" w:rsidDel="00C774DC" w:rsidRDefault="004F2566" w:rsidP="004F2566">
            <w:pPr>
              <w:spacing w:line="276" w:lineRule="auto"/>
              <w:ind w:left="516"/>
              <w:rPr>
                <w:del w:id="2528" w:author="phuong vu" w:date="2018-11-22T13:51:00Z"/>
                <w:lang w:val="en-US"/>
              </w:rPr>
            </w:pPr>
            <w:del w:id="2529" w:author="phuong vu" w:date="2018-11-22T13:51:00Z">
              <w:r w:rsidDel="00C774DC">
                <w:rPr>
                  <w:lang w:val="en-US"/>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2530" w:name="_Toc530658511"/>
              <w:bookmarkStart w:id="2531" w:name="_Toc530662235"/>
              <w:bookmarkStart w:id="2532" w:name="_Toc530662702"/>
              <w:bookmarkEnd w:id="2530"/>
              <w:bookmarkEnd w:id="2531"/>
              <w:bookmarkEnd w:id="2532"/>
            </w:del>
          </w:p>
          <w:p w14:paraId="479A1632" w14:textId="6C737F52" w:rsidR="004F2566" w:rsidDel="00C774DC" w:rsidRDefault="004F2566" w:rsidP="004F2566">
            <w:pPr>
              <w:spacing w:line="276" w:lineRule="auto"/>
              <w:ind w:left="516"/>
              <w:rPr>
                <w:del w:id="2533" w:author="phuong vu" w:date="2018-11-22T13:51:00Z"/>
                <w:i/>
                <w:lang w:val="en-US"/>
              </w:rPr>
            </w:pPr>
            <w:del w:id="2534" w:author="phuong vu" w:date="2018-11-22T13:51:00Z">
              <w:r w:rsidDel="00C774DC">
                <w:rPr>
                  <w:lang w:val="en-US"/>
                </w:rPr>
                <w:delText xml:space="preserve">Bước 6: Người dùng nhấn </w:delText>
              </w:r>
              <w:r w:rsidDel="00C774DC">
                <w:rPr>
                  <w:i/>
                  <w:lang w:val="en-US"/>
                </w:rPr>
                <w:delText xml:space="preserve">“xác nhận” </w:delText>
              </w:r>
              <w:r w:rsidDel="00C774DC">
                <w:rPr>
                  <w:lang w:val="en-US"/>
                </w:rPr>
                <w:delText xml:space="preserve">lần cuối. Đơn hàng được gửi lên server và lưu lại vào cơ sở dữ liệu với trạng thái </w:delText>
              </w:r>
              <w:r w:rsidDel="00C774DC">
                <w:rPr>
                  <w:i/>
                  <w:lang w:val="en-US"/>
                </w:rPr>
                <w:delText>“đang chờ”.</w:delText>
              </w:r>
              <w:r w:rsidDel="00C774DC">
                <w:rPr>
                  <w:lang w:val="en-US"/>
                </w:rPr>
                <w:delText xml:space="preserve"> Không lưu trạng thái là </w:delText>
              </w:r>
              <w:r w:rsidDel="00C774DC">
                <w:rPr>
                  <w:i/>
                  <w:lang w:val="en-US"/>
                </w:rPr>
                <w:delText>“nháp”.</w:delText>
              </w:r>
              <w:bookmarkStart w:id="2535" w:name="_Toc530658512"/>
              <w:bookmarkStart w:id="2536" w:name="_Toc530662236"/>
              <w:bookmarkStart w:id="2537" w:name="_Toc530662703"/>
              <w:bookmarkEnd w:id="2535"/>
              <w:bookmarkEnd w:id="2536"/>
              <w:bookmarkEnd w:id="2537"/>
            </w:del>
          </w:p>
          <w:p w14:paraId="6D7FAEF9" w14:textId="09ADFFFC" w:rsidR="001A372D" w:rsidRPr="007C127C" w:rsidDel="00C774DC" w:rsidRDefault="004F2566" w:rsidP="007C127C">
            <w:pPr>
              <w:spacing w:line="276" w:lineRule="auto"/>
              <w:ind w:left="516"/>
              <w:rPr>
                <w:del w:id="2538" w:author="phuong vu" w:date="2018-11-22T13:51:00Z"/>
                <w:lang w:val="en-US"/>
              </w:rPr>
            </w:pPr>
            <w:del w:id="2539" w:author="phuong vu" w:date="2018-11-22T13:51:00Z">
              <w:r w:rsidDel="00C774DC">
                <w:rPr>
                  <w:lang w:val="en-US"/>
                </w:rPr>
                <w:delText>Bước 7: Người dùng sẽ được chuyển sang màn hình cảm ơn cùng với mã QR Code ứng với đơn hàng</w:delText>
              </w:r>
              <w:r w:rsidR="001A372D" w:rsidDel="00C774DC">
                <w:rPr>
                  <w:lang w:val="en-US"/>
                </w:rPr>
                <w:delText>.</w:delText>
              </w:r>
              <w:bookmarkStart w:id="2540" w:name="_Toc530658513"/>
              <w:bookmarkStart w:id="2541" w:name="_Toc530662237"/>
              <w:bookmarkStart w:id="2542" w:name="_Toc530662704"/>
              <w:bookmarkEnd w:id="2540"/>
              <w:bookmarkEnd w:id="2541"/>
              <w:bookmarkEnd w:id="2542"/>
            </w:del>
          </w:p>
        </w:tc>
        <w:bookmarkStart w:id="2543" w:name="_Toc530658514"/>
        <w:bookmarkStart w:id="2544" w:name="_Toc530662238"/>
        <w:bookmarkStart w:id="2545" w:name="_Toc530662705"/>
        <w:bookmarkEnd w:id="2543"/>
        <w:bookmarkEnd w:id="2544"/>
        <w:bookmarkEnd w:id="2545"/>
      </w:tr>
      <w:tr w:rsidR="00225404" w:rsidDel="00C774DC" w14:paraId="396CAB11" w14:textId="4FD0F187" w:rsidTr="00225404">
        <w:trPr>
          <w:del w:id="2546" w:author="phuong vu" w:date="2018-11-22T13:51:00Z"/>
        </w:trPr>
        <w:tc>
          <w:tcPr>
            <w:tcW w:w="2425" w:type="dxa"/>
          </w:tcPr>
          <w:p w14:paraId="7F42BE55" w14:textId="38457A06" w:rsidR="009B0E96" w:rsidRPr="00B808BD" w:rsidDel="00C774DC" w:rsidRDefault="009B0E96" w:rsidP="00225404">
            <w:pPr>
              <w:spacing w:line="276" w:lineRule="auto"/>
              <w:rPr>
                <w:del w:id="2547" w:author="phuong vu" w:date="2018-11-22T13:51:00Z"/>
                <w:b/>
              </w:rPr>
            </w:pPr>
            <w:del w:id="2548" w:author="phuong vu" w:date="2018-11-22T13:51:00Z">
              <w:r w:rsidRPr="00B808BD" w:rsidDel="00C774DC">
                <w:rPr>
                  <w:b/>
                </w:rPr>
                <w:delText>Kết quả</w:delText>
              </w:r>
              <w:bookmarkStart w:id="2549" w:name="_Toc530658515"/>
              <w:bookmarkStart w:id="2550" w:name="_Toc530662239"/>
              <w:bookmarkStart w:id="2551" w:name="_Toc530662706"/>
              <w:bookmarkEnd w:id="2549"/>
              <w:bookmarkEnd w:id="2550"/>
              <w:bookmarkEnd w:id="2551"/>
            </w:del>
          </w:p>
        </w:tc>
        <w:tc>
          <w:tcPr>
            <w:tcW w:w="6686" w:type="dxa"/>
          </w:tcPr>
          <w:p w14:paraId="3E8CC4F4" w14:textId="2F970614" w:rsidR="009B0E96" w:rsidRPr="007C127C" w:rsidDel="00C774DC" w:rsidRDefault="006D4DBC" w:rsidP="00225404">
            <w:pPr>
              <w:spacing w:line="276" w:lineRule="auto"/>
              <w:rPr>
                <w:del w:id="2552" w:author="phuong vu" w:date="2018-11-22T13:51:00Z"/>
                <w:i/>
                <w:lang w:val="en-US"/>
              </w:rPr>
            </w:pPr>
            <w:del w:id="2553" w:author="phuong vu" w:date="2018-11-22T13:51:00Z">
              <w:r w:rsidDel="00C774DC">
                <w:rPr>
                  <w:lang w:val="en-US"/>
                </w:rPr>
                <w:delText xml:space="preserve">Lưu đơn hàng </w:delText>
              </w:r>
              <w:r w:rsidR="006327EB" w:rsidDel="00C774DC">
                <w:rPr>
                  <w:lang w:val="en-US"/>
                </w:rPr>
                <w:delText xml:space="preserve">vào cơ sở dữ liệu với trạng thái </w:delText>
              </w:r>
              <w:r w:rsidR="006327EB" w:rsidDel="00C774DC">
                <w:rPr>
                  <w:i/>
                  <w:lang w:val="en-US"/>
                </w:rPr>
                <w:delText>“đang chờ”.</w:delText>
              </w:r>
              <w:bookmarkStart w:id="2554" w:name="_Toc530658516"/>
              <w:bookmarkStart w:id="2555" w:name="_Toc530662240"/>
              <w:bookmarkStart w:id="2556" w:name="_Toc530662707"/>
              <w:bookmarkEnd w:id="2554"/>
              <w:bookmarkEnd w:id="2555"/>
              <w:bookmarkEnd w:id="2556"/>
            </w:del>
          </w:p>
        </w:tc>
        <w:bookmarkStart w:id="2557" w:name="_Toc530658517"/>
        <w:bookmarkStart w:id="2558" w:name="_Toc530662241"/>
        <w:bookmarkStart w:id="2559" w:name="_Toc530662708"/>
        <w:bookmarkEnd w:id="2557"/>
        <w:bookmarkEnd w:id="2558"/>
        <w:bookmarkEnd w:id="2559"/>
      </w:tr>
      <w:tr w:rsidR="00225404" w:rsidDel="00C774DC" w14:paraId="5E920E11" w14:textId="7627E0B3" w:rsidTr="00225404">
        <w:trPr>
          <w:del w:id="2560" w:author="phuong vu" w:date="2018-11-22T13:51:00Z"/>
        </w:trPr>
        <w:tc>
          <w:tcPr>
            <w:tcW w:w="2425" w:type="dxa"/>
          </w:tcPr>
          <w:p w14:paraId="18EB90A2" w14:textId="1B9267DD" w:rsidR="009B0E96" w:rsidRPr="00B808BD" w:rsidDel="00C774DC" w:rsidRDefault="009B0E96" w:rsidP="00225404">
            <w:pPr>
              <w:spacing w:line="276" w:lineRule="auto"/>
              <w:rPr>
                <w:del w:id="2561" w:author="phuong vu" w:date="2018-11-22T13:51:00Z"/>
                <w:b/>
              </w:rPr>
            </w:pPr>
            <w:del w:id="2562" w:author="phuong vu" w:date="2018-11-22T13:51:00Z">
              <w:r w:rsidRPr="00B808BD" w:rsidDel="00C774DC">
                <w:rPr>
                  <w:b/>
                </w:rPr>
                <w:delText>Ghi chú</w:delText>
              </w:r>
              <w:bookmarkStart w:id="2563" w:name="_Toc530658518"/>
              <w:bookmarkStart w:id="2564" w:name="_Toc530662242"/>
              <w:bookmarkStart w:id="2565" w:name="_Toc530662709"/>
              <w:bookmarkEnd w:id="2563"/>
              <w:bookmarkEnd w:id="2564"/>
              <w:bookmarkEnd w:id="2565"/>
            </w:del>
          </w:p>
        </w:tc>
        <w:tc>
          <w:tcPr>
            <w:tcW w:w="6686" w:type="dxa"/>
          </w:tcPr>
          <w:p w14:paraId="7C1A2E18" w14:textId="7970B0FF" w:rsidR="009B0E96" w:rsidDel="00C774DC" w:rsidRDefault="006327EB" w:rsidP="00225404">
            <w:pPr>
              <w:keepNext/>
              <w:spacing w:line="276" w:lineRule="auto"/>
              <w:rPr>
                <w:del w:id="2566" w:author="phuong vu" w:date="2018-11-22T13:51:00Z"/>
                <w:lang w:val="en-US"/>
              </w:rPr>
            </w:pPr>
            <w:del w:id="2567" w:author="phuong vu" w:date="2018-11-22T13:51:00Z">
              <w:r w:rsidDel="00C774DC">
                <w:rPr>
                  <w:lang w:val="en-US"/>
                </w:rPr>
                <w:delText>Toàn bộ thông tin ở chức năng tạo đơn hàng là bắt buộc. Nếu không được nhập sẽ báo lỗi.</w:delText>
              </w:r>
              <w:bookmarkStart w:id="2568" w:name="_Toc530658519"/>
              <w:bookmarkStart w:id="2569" w:name="_Toc530662243"/>
              <w:bookmarkStart w:id="2570" w:name="_Toc530662710"/>
              <w:bookmarkEnd w:id="2568"/>
              <w:bookmarkEnd w:id="2569"/>
              <w:bookmarkEnd w:id="2570"/>
            </w:del>
          </w:p>
          <w:p w14:paraId="7FCB8DBB" w14:textId="7FD49CCD" w:rsidR="004F2566" w:rsidDel="00C774DC" w:rsidRDefault="004F2566" w:rsidP="00225404">
            <w:pPr>
              <w:keepNext/>
              <w:spacing w:line="276" w:lineRule="auto"/>
              <w:rPr>
                <w:del w:id="2571" w:author="phuong vu" w:date="2018-11-22T13:51:00Z"/>
                <w:lang w:val="en-US"/>
              </w:rPr>
            </w:pPr>
            <w:del w:id="2572" w:author="phuong vu" w:date="2018-11-22T13:51:00Z">
              <w:r w:rsidDel="00C774DC">
                <w:rPr>
                  <w:lang w:val="en-US"/>
                </w:rPr>
                <w:delText>Thông tin đơn hàng sẽ được lưu lại trong SharePreferences của ứng dụng khi chưa được người dùng đặt đơn hàng</w:delText>
              </w:r>
              <w:r w:rsidR="001A372D" w:rsidDel="00C774DC">
                <w:rPr>
                  <w:lang w:val="en-US"/>
                </w:rPr>
                <w:delText>.</w:delText>
              </w:r>
              <w:bookmarkStart w:id="2573" w:name="_Toc530658520"/>
              <w:bookmarkStart w:id="2574" w:name="_Toc530662244"/>
              <w:bookmarkStart w:id="2575" w:name="_Toc530662711"/>
              <w:bookmarkEnd w:id="2573"/>
              <w:bookmarkEnd w:id="2574"/>
              <w:bookmarkEnd w:id="2575"/>
            </w:del>
          </w:p>
          <w:p w14:paraId="20184815" w14:textId="5819F063" w:rsidR="001A372D" w:rsidRPr="007C127C" w:rsidDel="00C774DC" w:rsidRDefault="001A372D" w:rsidP="00225404">
            <w:pPr>
              <w:keepNext/>
              <w:spacing w:line="276" w:lineRule="auto"/>
              <w:rPr>
                <w:del w:id="2576" w:author="phuong vu" w:date="2018-11-22T13:51:00Z"/>
                <w:lang w:val="en-US"/>
              </w:rPr>
            </w:pPr>
            <w:del w:id="2577" w:author="phuong vu" w:date="2018-11-22T13:51:00Z">
              <w:r w:rsidDel="00C774DC">
                <w:rPr>
                  <w:lang w:val="en-US"/>
                </w:rPr>
                <w:delText>Mã QR Code được tạo ra bởi ID đơn hàng + ngày đặt đơn hàng</w:delText>
              </w:r>
              <w:r w:rsidR="00A00487" w:rsidDel="00C774DC">
                <w:rPr>
                  <w:lang w:val="en-US"/>
                </w:rPr>
                <w:delText xml:space="preserve"> </w:delText>
              </w:r>
              <w:r w:rsidDel="00C774DC">
                <w:rPr>
                  <w:lang w:val="en-US"/>
                </w:rPr>
                <w:delText>+ tên khách hàng.</w:delText>
              </w:r>
              <w:bookmarkStart w:id="2578" w:name="_Toc530658521"/>
              <w:bookmarkStart w:id="2579" w:name="_Toc530662245"/>
              <w:bookmarkStart w:id="2580" w:name="_Toc530662712"/>
              <w:bookmarkEnd w:id="2578"/>
              <w:bookmarkEnd w:id="2579"/>
              <w:bookmarkEnd w:id="2580"/>
            </w:del>
          </w:p>
        </w:tc>
        <w:bookmarkStart w:id="2581" w:name="_Toc530658522"/>
        <w:bookmarkStart w:id="2582" w:name="_Toc530662246"/>
        <w:bookmarkStart w:id="2583" w:name="_Toc530662713"/>
        <w:bookmarkEnd w:id="2581"/>
        <w:bookmarkEnd w:id="2582"/>
        <w:bookmarkEnd w:id="2583"/>
      </w:tr>
    </w:tbl>
    <w:p w14:paraId="10D8FBF6" w14:textId="77777777" w:rsidR="009B0E96" w:rsidRPr="007C127C" w:rsidDel="005A4BEF" w:rsidRDefault="009B0E96">
      <w:pPr>
        <w:rPr>
          <w:del w:id="2584" w:author="phuong vu" w:date="2018-11-16T10:03:00Z"/>
        </w:rPr>
      </w:pPr>
      <w:bookmarkStart w:id="2585" w:name="_Toc530658523"/>
      <w:bookmarkStart w:id="2586" w:name="_Toc530662247"/>
      <w:bookmarkStart w:id="2587" w:name="_Toc530662714"/>
      <w:bookmarkEnd w:id="2585"/>
      <w:bookmarkEnd w:id="2586"/>
      <w:bookmarkEnd w:id="2587"/>
    </w:p>
    <w:p w14:paraId="146CB00A" w14:textId="72E431F4" w:rsidR="00730F28" w:rsidDel="00C774DC" w:rsidRDefault="00730F28">
      <w:pPr>
        <w:rPr>
          <w:del w:id="2588" w:author="phuong vu" w:date="2018-11-22T13:51:00Z"/>
        </w:rPr>
        <w:pPrChange w:id="2589" w:author="phuong vu" w:date="2018-11-16T10:03:00Z">
          <w:pPr>
            <w:pStyle w:val="Heading4"/>
          </w:pPr>
        </w:pPrChange>
      </w:pPr>
      <w:del w:id="2590" w:author="phuong vu" w:date="2018-11-16T10:03:00Z">
        <w:r w:rsidDel="005A4BEF">
          <w:delText>Tìm kiếm chi nhánh gần nhất, có đủ các dịch vụ theo yêu cầu</w:delText>
        </w:r>
      </w:del>
      <w:bookmarkStart w:id="2591" w:name="_Toc530658524"/>
      <w:bookmarkStart w:id="2592" w:name="_Toc530662248"/>
      <w:bookmarkStart w:id="2593" w:name="_Toc530662715"/>
      <w:bookmarkEnd w:id="2591"/>
      <w:bookmarkEnd w:id="2592"/>
      <w:bookmarkEnd w:id="2593"/>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2594" w:author="phuong vu" w:date="2018-11-16T10:03:00Z"/>
        </w:trPr>
        <w:tc>
          <w:tcPr>
            <w:tcW w:w="2354" w:type="dxa"/>
          </w:tcPr>
          <w:p w14:paraId="3B051247" w14:textId="2B7A8291" w:rsidR="009B0E96" w:rsidRPr="00B808BD" w:rsidDel="005A4BEF" w:rsidRDefault="009B0E96" w:rsidP="00225404">
            <w:pPr>
              <w:spacing w:line="276" w:lineRule="auto"/>
              <w:rPr>
                <w:del w:id="2595" w:author="phuong vu" w:date="2018-11-16T10:03:00Z"/>
                <w:b/>
              </w:rPr>
            </w:pPr>
            <w:del w:id="2596" w:author="phuong vu" w:date="2018-11-16T10:03:00Z">
              <w:r w:rsidRPr="00B808BD" w:rsidDel="005A4BEF">
                <w:rPr>
                  <w:b/>
                </w:rPr>
                <w:delText>Mã yêu cầu</w:delText>
              </w:r>
              <w:bookmarkStart w:id="2597" w:name="_Toc530605664"/>
              <w:bookmarkStart w:id="2598" w:name="_Toc530657370"/>
              <w:bookmarkStart w:id="2599" w:name="_Toc530658525"/>
              <w:bookmarkStart w:id="2600" w:name="_Toc530662249"/>
              <w:bookmarkStart w:id="2601" w:name="_Toc530662716"/>
              <w:bookmarkEnd w:id="2597"/>
              <w:bookmarkEnd w:id="2598"/>
              <w:bookmarkEnd w:id="2599"/>
              <w:bookmarkEnd w:id="2600"/>
              <w:bookmarkEnd w:id="2601"/>
            </w:del>
          </w:p>
        </w:tc>
        <w:tc>
          <w:tcPr>
            <w:tcW w:w="6423" w:type="dxa"/>
          </w:tcPr>
          <w:p w14:paraId="4C9AFD71" w14:textId="29D2DDA6" w:rsidR="009B0E96" w:rsidRPr="002947C2" w:rsidDel="005A4BEF" w:rsidRDefault="009B0E96" w:rsidP="00225404">
            <w:pPr>
              <w:spacing w:line="276" w:lineRule="auto"/>
              <w:rPr>
                <w:del w:id="2602" w:author="phuong vu" w:date="2018-11-16T10:03:00Z"/>
                <w:lang w:val="en-US"/>
              </w:rPr>
            </w:pPr>
            <w:del w:id="2603" w:author="phuong vu" w:date="2018-11-16T10:03:00Z">
              <w:r w:rsidDel="005A4BEF">
                <w:rPr>
                  <w:lang w:val="en-US"/>
                </w:rPr>
                <w:delText>GU_05</w:delText>
              </w:r>
              <w:bookmarkStart w:id="2604" w:name="_Toc530605665"/>
              <w:bookmarkStart w:id="2605" w:name="_Toc530657371"/>
              <w:bookmarkStart w:id="2606" w:name="_Toc530658526"/>
              <w:bookmarkStart w:id="2607" w:name="_Toc530662250"/>
              <w:bookmarkStart w:id="2608" w:name="_Toc530662717"/>
              <w:bookmarkEnd w:id="2604"/>
              <w:bookmarkEnd w:id="2605"/>
              <w:bookmarkEnd w:id="2606"/>
              <w:bookmarkEnd w:id="2607"/>
              <w:bookmarkEnd w:id="2608"/>
            </w:del>
          </w:p>
        </w:tc>
        <w:bookmarkStart w:id="2609" w:name="_Toc530605666"/>
        <w:bookmarkStart w:id="2610" w:name="_Toc530657372"/>
        <w:bookmarkStart w:id="2611" w:name="_Toc530658527"/>
        <w:bookmarkStart w:id="2612" w:name="_Toc530662251"/>
        <w:bookmarkStart w:id="2613" w:name="_Toc530662718"/>
        <w:bookmarkEnd w:id="2609"/>
        <w:bookmarkEnd w:id="2610"/>
        <w:bookmarkEnd w:id="2611"/>
        <w:bookmarkEnd w:id="2612"/>
        <w:bookmarkEnd w:id="2613"/>
      </w:tr>
      <w:tr w:rsidR="009B0E96" w:rsidDel="005A4BEF" w14:paraId="7AC82DA4" w14:textId="3C99C78C" w:rsidTr="00D41CA7">
        <w:trPr>
          <w:del w:id="2614" w:author="phuong vu" w:date="2018-11-16T10:03:00Z"/>
        </w:trPr>
        <w:tc>
          <w:tcPr>
            <w:tcW w:w="2354" w:type="dxa"/>
          </w:tcPr>
          <w:p w14:paraId="36A5E3F1" w14:textId="60D213EB" w:rsidR="009B0E96" w:rsidRPr="00B808BD" w:rsidDel="005A4BEF" w:rsidRDefault="009B0E96" w:rsidP="00225404">
            <w:pPr>
              <w:spacing w:line="276" w:lineRule="auto"/>
              <w:rPr>
                <w:del w:id="2615" w:author="phuong vu" w:date="2018-11-16T10:03:00Z"/>
                <w:b/>
              </w:rPr>
            </w:pPr>
            <w:del w:id="2616" w:author="phuong vu" w:date="2018-11-16T10:03:00Z">
              <w:r w:rsidRPr="00B808BD" w:rsidDel="005A4BEF">
                <w:rPr>
                  <w:b/>
                </w:rPr>
                <w:delText>Tên chức năng</w:delText>
              </w:r>
              <w:bookmarkStart w:id="2617" w:name="_Toc530605667"/>
              <w:bookmarkStart w:id="2618" w:name="_Toc530657373"/>
              <w:bookmarkStart w:id="2619" w:name="_Toc530658528"/>
              <w:bookmarkStart w:id="2620" w:name="_Toc530662252"/>
              <w:bookmarkStart w:id="2621" w:name="_Toc530662719"/>
              <w:bookmarkEnd w:id="2617"/>
              <w:bookmarkEnd w:id="2618"/>
              <w:bookmarkEnd w:id="2619"/>
              <w:bookmarkEnd w:id="2620"/>
              <w:bookmarkEnd w:id="2621"/>
            </w:del>
          </w:p>
        </w:tc>
        <w:tc>
          <w:tcPr>
            <w:tcW w:w="6423" w:type="dxa"/>
          </w:tcPr>
          <w:p w14:paraId="15265644" w14:textId="5A48F988" w:rsidR="009B0E96" w:rsidRPr="00A06DD8" w:rsidDel="005A4BEF" w:rsidRDefault="009B0E96" w:rsidP="00225404">
            <w:pPr>
              <w:spacing w:line="276" w:lineRule="auto"/>
              <w:rPr>
                <w:del w:id="2622" w:author="phuong vu" w:date="2018-11-16T10:03:00Z"/>
                <w:lang w:val="en-US"/>
              </w:rPr>
            </w:pPr>
            <w:del w:id="2623" w:author="phuong vu" w:date="2018-11-16T10:03:00Z">
              <w:r w:rsidDel="005A4BEF">
                <w:delText>Tìm kiếm chi nhánh gần nhất, có đủ các dịch vụ theo yêu cầu</w:delText>
              </w:r>
              <w:bookmarkStart w:id="2624" w:name="_Toc530605668"/>
              <w:bookmarkStart w:id="2625" w:name="_Toc530657374"/>
              <w:bookmarkStart w:id="2626" w:name="_Toc530658529"/>
              <w:bookmarkStart w:id="2627" w:name="_Toc530662253"/>
              <w:bookmarkStart w:id="2628" w:name="_Toc530662720"/>
              <w:bookmarkEnd w:id="2624"/>
              <w:bookmarkEnd w:id="2625"/>
              <w:bookmarkEnd w:id="2626"/>
              <w:bookmarkEnd w:id="2627"/>
              <w:bookmarkEnd w:id="2628"/>
            </w:del>
          </w:p>
        </w:tc>
        <w:bookmarkStart w:id="2629" w:name="_Toc530605669"/>
        <w:bookmarkStart w:id="2630" w:name="_Toc530657375"/>
        <w:bookmarkStart w:id="2631" w:name="_Toc530658530"/>
        <w:bookmarkStart w:id="2632" w:name="_Toc530662254"/>
        <w:bookmarkStart w:id="2633" w:name="_Toc530662721"/>
        <w:bookmarkEnd w:id="2629"/>
        <w:bookmarkEnd w:id="2630"/>
        <w:bookmarkEnd w:id="2631"/>
        <w:bookmarkEnd w:id="2632"/>
        <w:bookmarkEnd w:id="2633"/>
      </w:tr>
      <w:tr w:rsidR="009B0E96" w:rsidDel="005A4BEF" w14:paraId="6352A577" w14:textId="3A31879D" w:rsidTr="00D41CA7">
        <w:trPr>
          <w:del w:id="2634" w:author="phuong vu" w:date="2018-11-16T10:03:00Z"/>
        </w:trPr>
        <w:tc>
          <w:tcPr>
            <w:tcW w:w="2354" w:type="dxa"/>
          </w:tcPr>
          <w:p w14:paraId="6C8BDC98" w14:textId="67C18296" w:rsidR="009B0E96" w:rsidRPr="00B808BD" w:rsidDel="005A4BEF" w:rsidRDefault="009B0E96" w:rsidP="00225404">
            <w:pPr>
              <w:spacing w:line="276" w:lineRule="auto"/>
              <w:rPr>
                <w:del w:id="2635" w:author="phuong vu" w:date="2018-11-16T10:03:00Z"/>
                <w:b/>
              </w:rPr>
            </w:pPr>
            <w:del w:id="2636" w:author="phuong vu" w:date="2018-11-16T10:03:00Z">
              <w:r w:rsidRPr="00B808BD" w:rsidDel="005A4BEF">
                <w:rPr>
                  <w:b/>
                </w:rPr>
                <w:delText>Đối tượng sử dụng</w:delText>
              </w:r>
              <w:bookmarkStart w:id="2637" w:name="_Toc530605670"/>
              <w:bookmarkStart w:id="2638" w:name="_Toc530657376"/>
              <w:bookmarkStart w:id="2639" w:name="_Toc530658531"/>
              <w:bookmarkStart w:id="2640" w:name="_Toc530662255"/>
              <w:bookmarkStart w:id="2641" w:name="_Toc530662722"/>
              <w:bookmarkEnd w:id="2637"/>
              <w:bookmarkEnd w:id="2638"/>
              <w:bookmarkEnd w:id="2639"/>
              <w:bookmarkEnd w:id="2640"/>
              <w:bookmarkEnd w:id="2641"/>
            </w:del>
          </w:p>
        </w:tc>
        <w:tc>
          <w:tcPr>
            <w:tcW w:w="6423" w:type="dxa"/>
          </w:tcPr>
          <w:p w14:paraId="4C9AA256" w14:textId="08081C47" w:rsidR="009B0E96" w:rsidRPr="002947C2" w:rsidDel="005A4BEF" w:rsidRDefault="009B0E96" w:rsidP="00225404">
            <w:pPr>
              <w:spacing w:line="276" w:lineRule="auto"/>
              <w:rPr>
                <w:del w:id="2642" w:author="phuong vu" w:date="2018-11-16T10:03:00Z"/>
                <w:lang w:val="en-US"/>
              </w:rPr>
            </w:pPr>
            <w:del w:id="2643" w:author="phuong vu" w:date="2018-11-16T10:03:00Z">
              <w:r w:rsidDel="005A4BEF">
                <w:rPr>
                  <w:lang w:val="en-US"/>
                </w:rPr>
                <w:delText>Khách hàng</w:delText>
              </w:r>
              <w:bookmarkStart w:id="2644" w:name="_Toc530605671"/>
              <w:bookmarkStart w:id="2645" w:name="_Toc530657377"/>
              <w:bookmarkStart w:id="2646" w:name="_Toc530658532"/>
              <w:bookmarkStart w:id="2647" w:name="_Toc530662256"/>
              <w:bookmarkStart w:id="2648" w:name="_Toc530662723"/>
              <w:bookmarkEnd w:id="2644"/>
              <w:bookmarkEnd w:id="2645"/>
              <w:bookmarkEnd w:id="2646"/>
              <w:bookmarkEnd w:id="2647"/>
              <w:bookmarkEnd w:id="2648"/>
            </w:del>
          </w:p>
        </w:tc>
        <w:bookmarkStart w:id="2649" w:name="_Toc530605672"/>
        <w:bookmarkStart w:id="2650" w:name="_Toc530657378"/>
        <w:bookmarkStart w:id="2651" w:name="_Toc530658533"/>
        <w:bookmarkStart w:id="2652" w:name="_Toc530662257"/>
        <w:bookmarkStart w:id="2653" w:name="_Toc530662724"/>
        <w:bookmarkEnd w:id="2649"/>
        <w:bookmarkEnd w:id="2650"/>
        <w:bookmarkEnd w:id="2651"/>
        <w:bookmarkEnd w:id="2652"/>
        <w:bookmarkEnd w:id="2653"/>
      </w:tr>
      <w:tr w:rsidR="009B0E96" w:rsidDel="005A4BEF" w14:paraId="485DBE04" w14:textId="6B952346" w:rsidTr="00D41CA7">
        <w:trPr>
          <w:del w:id="2654" w:author="phuong vu" w:date="2018-11-16T10:03:00Z"/>
        </w:trPr>
        <w:tc>
          <w:tcPr>
            <w:tcW w:w="2354" w:type="dxa"/>
          </w:tcPr>
          <w:p w14:paraId="74A2B978" w14:textId="50F99B18" w:rsidR="009B0E96" w:rsidRPr="00B808BD" w:rsidDel="005A4BEF" w:rsidRDefault="009B0E96" w:rsidP="00225404">
            <w:pPr>
              <w:spacing w:line="276" w:lineRule="auto"/>
              <w:rPr>
                <w:del w:id="2655" w:author="phuong vu" w:date="2018-11-16T10:03:00Z"/>
                <w:b/>
              </w:rPr>
            </w:pPr>
            <w:del w:id="2656" w:author="phuong vu" w:date="2018-11-16T10:03:00Z">
              <w:r w:rsidRPr="00B808BD" w:rsidDel="005A4BEF">
                <w:rPr>
                  <w:b/>
                </w:rPr>
                <w:delText>Tiền điều kiện</w:delText>
              </w:r>
              <w:bookmarkStart w:id="2657" w:name="_Toc530605673"/>
              <w:bookmarkStart w:id="2658" w:name="_Toc530657379"/>
              <w:bookmarkStart w:id="2659" w:name="_Toc530658534"/>
              <w:bookmarkStart w:id="2660" w:name="_Toc530662258"/>
              <w:bookmarkStart w:id="2661" w:name="_Toc530662725"/>
              <w:bookmarkEnd w:id="2657"/>
              <w:bookmarkEnd w:id="2658"/>
              <w:bookmarkEnd w:id="2659"/>
              <w:bookmarkEnd w:id="2660"/>
              <w:bookmarkEnd w:id="2661"/>
            </w:del>
          </w:p>
        </w:tc>
        <w:tc>
          <w:tcPr>
            <w:tcW w:w="6423" w:type="dxa"/>
          </w:tcPr>
          <w:p w14:paraId="21B2185F" w14:textId="4AB06164" w:rsidR="009B0E96" w:rsidRPr="002947C2" w:rsidDel="005A4BEF" w:rsidRDefault="009B0E96" w:rsidP="00225404">
            <w:pPr>
              <w:spacing w:line="276" w:lineRule="auto"/>
              <w:rPr>
                <w:del w:id="2662" w:author="phuong vu" w:date="2018-11-16T10:03:00Z"/>
                <w:lang w:val="en-US"/>
              </w:rPr>
            </w:pPr>
            <w:del w:id="2663"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2664" w:name="_Toc530605674"/>
              <w:bookmarkStart w:id="2665" w:name="_Toc530657380"/>
              <w:bookmarkStart w:id="2666" w:name="_Toc530658535"/>
              <w:bookmarkStart w:id="2667" w:name="_Toc530662259"/>
              <w:bookmarkStart w:id="2668" w:name="_Toc530662726"/>
              <w:bookmarkEnd w:id="2664"/>
              <w:bookmarkEnd w:id="2665"/>
              <w:bookmarkEnd w:id="2666"/>
              <w:bookmarkEnd w:id="2667"/>
              <w:bookmarkEnd w:id="2668"/>
            </w:del>
          </w:p>
        </w:tc>
        <w:bookmarkStart w:id="2669" w:name="_Toc530605675"/>
        <w:bookmarkStart w:id="2670" w:name="_Toc530657381"/>
        <w:bookmarkStart w:id="2671" w:name="_Toc530658536"/>
        <w:bookmarkStart w:id="2672" w:name="_Toc530662260"/>
        <w:bookmarkStart w:id="2673" w:name="_Toc530662727"/>
        <w:bookmarkEnd w:id="2669"/>
        <w:bookmarkEnd w:id="2670"/>
        <w:bookmarkEnd w:id="2671"/>
        <w:bookmarkEnd w:id="2672"/>
        <w:bookmarkEnd w:id="2673"/>
      </w:tr>
      <w:tr w:rsidR="009B0E96" w:rsidDel="005A4BEF" w14:paraId="066A4729" w14:textId="608D95D0" w:rsidTr="00D41CA7">
        <w:trPr>
          <w:del w:id="2674" w:author="phuong vu" w:date="2018-11-16T10:03:00Z"/>
        </w:trPr>
        <w:tc>
          <w:tcPr>
            <w:tcW w:w="2354" w:type="dxa"/>
          </w:tcPr>
          <w:p w14:paraId="4F4F808F" w14:textId="71FA8C06" w:rsidR="009B0E96" w:rsidRPr="00B808BD" w:rsidDel="005A4BEF" w:rsidRDefault="009B0E96" w:rsidP="00225404">
            <w:pPr>
              <w:spacing w:line="276" w:lineRule="auto"/>
              <w:rPr>
                <w:del w:id="2675" w:author="phuong vu" w:date="2018-11-16T10:03:00Z"/>
                <w:b/>
              </w:rPr>
            </w:pPr>
            <w:del w:id="2676" w:author="phuong vu" w:date="2018-11-16T10:03:00Z">
              <w:r w:rsidRPr="00B808BD" w:rsidDel="005A4BEF">
                <w:rPr>
                  <w:b/>
                </w:rPr>
                <w:delText>Cách xử lí</w:delText>
              </w:r>
              <w:bookmarkStart w:id="2677" w:name="_Toc530605676"/>
              <w:bookmarkStart w:id="2678" w:name="_Toc530657382"/>
              <w:bookmarkStart w:id="2679" w:name="_Toc530658537"/>
              <w:bookmarkStart w:id="2680" w:name="_Toc530662261"/>
              <w:bookmarkStart w:id="2681" w:name="_Toc530662728"/>
              <w:bookmarkEnd w:id="2677"/>
              <w:bookmarkEnd w:id="2678"/>
              <w:bookmarkEnd w:id="2679"/>
              <w:bookmarkEnd w:id="2680"/>
              <w:bookmarkEnd w:id="2681"/>
            </w:del>
          </w:p>
        </w:tc>
        <w:tc>
          <w:tcPr>
            <w:tcW w:w="6423" w:type="dxa"/>
          </w:tcPr>
          <w:p w14:paraId="7BDB200E" w14:textId="63A005F4" w:rsidR="009B0E96" w:rsidDel="005A4BEF" w:rsidRDefault="00EC36EE" w:rsidP="00225404">
            <w:pPr>
              <w:spacing w:line="276" w:lineRule="auto"/>
              <w:rPr>
                <w:del w:id="2682" w:author="phuong vu" w:date="2018-11-16T10:03:00Z"/>
                <w:lang w:val="en-US"/>
              </w:rPr>
            </w:pPr>
            <w:del w:id="2683"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2684" w:name="_Toc530605677"/>
              <w:bookmarkStart w:id="2685" w:name="_Toc530657383"/>
              <w:bookmarkStart w:id="2686" w:name="_Toc530658538"/>
              <w:bookmarkStart w:id="2687" w:name="_Toc530662262"/>
              <w:bookmarkStart w:id="2688" w:name="_Toc530662729"/>
              <w:bookmarkEnd w:id="2684"/>
              <w:bookmarkEnd w:id="2685"/>
              <w:bookmarkEnd w:id="2686"/>
              <w:bookmarkEnd w:id="2687"/>
              <w:bookmarkEnd w:id="2688"/>
            </w:del>
          </w:p>
          <w:p w14:paraId="19B90582" w14:textId="52918834" w:rsidR="00DF5931" w:rsidDel="005A4BEF" w:rsidRDefault="00DF5931" w:rsidP="00225404">
            <w:pPr>
              <w:spacing w:line="276" w:lineRule="auto"/>
              <w:rPr>
                <w:del w:id="2689" w:author="phuong vu" w:date="2018-11-16T10:03:00Z"/>
                <w:lang w:val="en-US"/>
              </w:rPr>
            </w:pPr>
            <w:del w:id="2690"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2691" w:name="_Toc530605678"/>
              <w:bookmarkStart w:id="2692" w:name="_Toc530657384"/>
              <w:bookmarkStart w:id="2693" w:name="_Toc530658539"/>
              <w:bookmarkStart w:id="2694" w:name="_Toc530662263"/>
              <w:bookmarkStart w:id="2695" w:name="_Toc530662730"/>
              <w:bookmarkEnd w:id="2691"/>
              <w:bookmarkEnd w:id="2692"/>
              <w:bookmarkEnd w:id="2693"/>
              <w:bookmarkEnd w:id="2694"/>
              <w:bookmarkEnd w:id="2695"/>
            </w:del>
          </w:p>
          <w:p w14:paraId="3803D760" w14:textId="673B147B" w:rsidR="00DF5931" w:rsidRPr="002947C2" w:rsidDel="005A4BEF" w:rsidRDefault="00DF5931" w:rsidP="00225404">
            <w:pPr>
              <w:spacing w:line="276" w:lineRule="auto"/>
              <w:rPr>
                <w:del w:id="2696" w:author="phuong vu" w:date="2018-11-16T10:03:00Z"/>
                <w:lang w:val="en-US"/>
              </w:rPr>
            </w:pPr>
            <w:del w:id="2697" w:author="phuong vu" w:date="2018-11-16T10:03:00Z">
              <w:r w:rsidDel="005A4BEF">
                <w:rPr>
                  <w:lang w:val="en-US"/>
                </w:rPr>
                <w:delText>Bước 3: Sử dụng vị trí người dùng làm vị lấy và trả đồ cho khách hàng nếu người dùng không thay đổi.</w:delText>
              </w:r>
              <w:bookmarkStart w:id="2698" w:name="_Toc530605679"/>
              <w:bookmarkStart w:id="2699" w:name="_Toc530657385"/>
              <w:bookmarkStart w:id="2700" w:name="_Toc530658540"/>
              <w:bookmarkStart w:id="2701" w:name="_Toc530662264"/>
              <w:bookmarkStart w:id="2702" w:name="_Toc530662731"/>
              <w:bookmarkEnd w:id="2698"/>
              <w:bookmarkEnd w:id="2699"/>
              <w:bookmarkEnd w:id="2700"/>
              <w:bookmarkEnd w:id="2701"/>
              <w:bookmarkEnd w:id="2702"/>
            </w:del>
          </w:p>
        </w:tc>
        <w:bookmarkStart w:id="2703" w:name="_Toc530605680"/>
        <w:bookmarkStart w:id="2704" w:name="_Toc530657386"/>
        <w:bookmarkStart w:id="2705" w:name="_Toc530658541"/>
        <w:bookmarkStart w:id="2706" w:name="_Toc530662265"/>
        <w:bookmarkStart w:id="2707" w:name="_Toc530662732"/>
        <w:bookmarkEnd w:id="2703"/>
        <w:bookmarkEnd w:id="2704"/>
        <w:bookmarkEnd w:id="2705"/>
        <w:bookmarkEnd w:id="2706"/>
        <w:bookmarkEnd w:id="2707"/>
      </w:tr>
      <w:tr w:rsidR="009B0E96" w:rsidDel="005A4BEF" w14:paraId="11BBAD5E" w14:textId="4D919649" w:rsidTr="00D41CA7">
        <w:trPr>
          <w:del w:id="2708" w:author="phuong vu" w:date="2018-11-16T10:03:00Z"/>
        </w:trPr>
        <w:tc>
          <w:tcPr>
            <w:tcW w:w="2354" w:type="dxa"/>
          </w:tcPr>
          <w:p w14:paraId="363895BC" w14:textId="4E35DD76" w:rsidR="009B0E96" w:rsidRPr="00B808BD" w:rsidDel="005A4BEF" w:rsidRDefault="009B0E96" w:rsidP="00225404">
            <w:pPr>
              <w:spacing w:line="276" w:lineRule="auto"/>
              <w:rPr>
                <w:del w:id="2709" w:author="phuong vu" w:date="2018-11-16T10:03:00Z"/>
                <w:b/>
              </w:rPr>
            </w:pPr>
            <w:del w:id="2710" w:author="phuong vu" w:date="2018-11-16T10:03:00Z">
              <w:r w:rsidRPr="00B808BD" w:rsidDel="005A4BEF">
                <w:rPr>
                  <w:b/>
                </w:rPr>
                <w:delText>Kết quả</w:delText>
              </w:r>
              <w:bookmarkStart w:id="2711" w:name="_Toc530605681"/>
              <w:bookmarkStart w:id="2712" w:name="_Toc530657387"/>
              <w:bookmarkStart w:id="2713" w:name="_Toc530658542"/>
              <w:bookmarkStart w:id="2714" w:name="_Toc530662266"/>
              <w:bookmarkStart w:id="2715" w:name="_Toc530662733"/>
              <w:bookmarkEnd w:id="2711"/>
              <w:bookmarkEnd w:id="2712"/>
              <w:bookmarkEnd w:id="2713"/>
              <w:bookmarkEnd w:id="2714"/>
              <w:bookmarkEnd w:id="2715"/>
            </w:del>
          </w:p>
        </w:tc>
        <w:tc>
          <w:tcPr>
            <w:tcW w:w="6423" w:type="dxa"/>
          </w:tcPr>
          <w:p w14:paraId="33D51CB9" w14:textId="1517CFF5" w:rsidR="009B0E96" w:rsidRPr="002947C2" w:rsidDel="005A4BEF" w:rsidRDefault="00DF5931" w:rsidP="00225404">
            <w:pPr>
              <w:spacing w:line="276" w:lineRule="auto"/>
              <w:rPr>
                <w:del w:id="2716" w:author="phuong vu" w:date="2018-11-16T10:03:00Z"/>
                <w:lang w:val="en-US"/>
              </w:rPr>
            </w:pPr>
            <w:del w:id="2717"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2718" w:name="_Toc530605682"/>
              <w:bookmarkStart w:id="2719" w:name="_Toc530657388"/>
              <w:bookmarkStart w:id="2720" w:name="_Toc530658543"/>
              <w:bookmarkStart w:id="2721" w:name="_Toc530662267"/>
              <w:bookmarkStart w:id="2722" w:name="_Toc530662734"/>
              <w:bookmarkEnd w:id="2718"/>
              <w:bookmarkEnd w:id="2719"/>
              <w:bookmarkEnd w:id="2720"/>
              <w:bookmarkEnd w:id="2721"/>
              <w:bookmarkEnd w:id="2722"/>
            </w:del>
          </w:p>
        </w:tc>
        <w:bookmarkStart w:id="2723" w:name="_Toc530605683"/>
        <w:bookmarkStart w:id="2724" w:name="_Toc530657389"/>
        <w:bookmarkStart w:id="2725" w:name="_Toc530658544"/>
        <w:bookmarkStart w:id="2726" w:name="_Toc530662268"/>
        <w:bookmarkStart w:id="2727" w:name="_Toc530662735"/>
        <w:bookmarkEnd w:id="2723"/>
        <w:bookmarkEnd w:id="2724"/>
        <w:bookmarkEnd w:id="2725"/>
        <w:bookmarkEnd w:id="2726"/>
        <w:bookmarkEnd w:id="2727"/>
      </w:tr>
      <w:tr w:rsidR="009B0E96" w:rsidDel="005A4BEF" w14:paraId="58A366FB" w14:textId="7B6600B9" w:rsidTr="00D41CA7">
        <w:trPr>
          <w:del w:id="2728" w:author="phuong vu" w:date="2018-11-16T10:03:00Z"/>
        </w:trPr>
        <w:tc>
          <w:tcPr>
            <w:tcW w:w="2354" w:type="dxa"/>
          </w:tcPr>
          <w:p w14:paraId="67F69F8D" w14:textId="49CA4BF2" w:rsidR="009B0E96" w:rsidRPr="00B808BD" w:rsidDel="005A4BEF" w:rsidRDefault="009B0E96" w:rsidP="00225404">
            <w:pPr>
              <w:spacing w:line="276" w:lineRule="auto"/>
              <w:rPr>
                <w:del w:id="2729" w:author="phuong vu" w:date="2018-11-16T10:03:00Z"/>
                <w:b/>
              </w:rPr>
            </w:pPr>
            <w:del w:id="2730" w:author="phuong vu" w:date="2018-11-16T10:03:00Z">
              <w:r w:rsidRPr="00B808BD" w:rsidDel="005A4BEF">
                <w:rPr>
                  <w:b/>
                </w:rPr>
                <w:delText>Ghi chú</w:delText>
              </w:r>
              <w:bookmarkStart w:id="2731" w:name="_Toc530605684"/>
              <w:bookmarkStart w:id="2732" w:name="_Toc530657390"/>
              <w:bookmarkStart w:id="2733" w:name="_Toc530658545"/>
              <w:bookmarkStart w:id="2734" w:name="_Toc530662269"/>
              <w:bookmarkStart w:id="2735" w:name="_Toc530662736"/>
              <w:bookmarkEnd w:id="2731"/>
              <w:bookmarkEnd w:id="2732"/>
              <w:bookmarkEnd w:id="2733"/>
              <w:bookmarkEnd w:id="2734"/>
              <w:bookmarkEnd w:id="2735"/>
            </w:del>
          </w:p>
        </w:tc>
        <w:tc>
          <w:tcPr>
            <w:tcW w:w="6423" w:type="dxa"/>
          </w:tcPr>
          <w:p w14:paraId="6C6E4CFE" w14:textId="595E22FD" w:rsidR="009B0E96" w:rsidDel="005A4BEF" w:rsidRDefault="00EC36EE" w:rsidP="00225404">
            <w:pPr>
              <w:keepNext/>
              <w:spacing w:line="276" w:lineRule="auto"/>
              <w:rPr>
                <w:del w:id="2736" w:author="phuong vu" w:date="2018-11-16T10:03:00Z"/>
                <w:lang w:val="en-US"/>
              </w:rPr>
            </w:pPr>
            <w:del w:id="2737" w:author="phuong vu" w:date="2018-11-16T10:03:00Z">
              <w:r w:rsidDel="005A4BEF">
                <w:rPr>
                  <w:lang w:val="en-US"/>
                </w:rPr>
                <w:delText>Yêu cầu người dùng phải bật GPS và cho phép truy cập vị trí người dùng.</w:delText>
              </w:r>
              <w:bookmarkStart w:id="2738" w:name="_Toc530605685"/>
              <w:bookmarkStart w:id="2739" w:name="_Toc530657391"/>
              <w:bookmarkStart w:id="2740" w:name="_Toc530658546"/>
              <w:bookmarkStart w:id="2741" w:name="_Toc530662270"/>
              <w:bookmarkStart w:id="2742" w:name="_Toc530662737"/>
              <w:bookmarkEnd w:id="2738"/>
              <w:bookmarkEnd w:id="2739"/>
              <w:bookmarkEnd w:id="2740"/>
              <w:bookmarkEnd w:id="2741"/>
              <w:bookmarkEnd w:id="2742"/>
            </w:del>
          </w:p>
          <w:p w14:paraId="7B53CB19" w14:textId="5917A6C7" w:rsidR="00DF5931" w:rsidRPr="007C127C" w:rsidDel="005A4BEF" w:rsidRDefault="00DF5931" w:rsidP="00225404">
            <w:pPr>
              <w:keepNext/>
              <w:spacing w:line="276" w:lineRule="auto"/>
              <w:rPr>
                <w:del w:id="2743" w:author="phuong vu" w:date="2018-11-16T10:03:00Z"/>
                <w:lang w:val="en-US"/>
              </w:rPr>
            </w:pPr>
            <w:del w:id="2744" w:author="phuong vu" w:date="2018-11-16T10:03:00Z">
              <w:r w:rsidDel="005A4BEF">
                <w:rPr>
                  <w:lang w:val="en-US"/>
                </w:rPr>
                <w:delText>Khi có vị trí người dùng, hiển thị vị trí người dùng ở trung tâm màn hình.</w:delText>
              </w:r>
              <w:bookmarkStart w:id="2745" w:name="_Toc530605686"/>
              <w:bookmarkStart w:id="2746" w:name="_Toc530657392"/>
              <w:bookmarkStart w:id="2747" w:name="_Toc530658547"/>
              <w:bookmarkStart w:id="2748" w:name="_Toc530662271"/>
              <w:bookmarkStart w:id="2749" w:name="_Toc530662738"/>
              <w:bookmarkEnd w:id="2745"/>
              <w:bookmarkEnd w:id="2746"/>
              <w:bookmarkEnd w:id="2747"/>
              <w:bookmarkEnd w:id="2748"/>
              <w:bookmarkEnd w:id="2749"/>
            </w:del>
          </w:p>
        </w:tc>
        <w:bookmarkStart w:id="2750" w:name="_Toc530605687"/>
        <w:bookmarkStart w:id="2751" w:name="_Toc530657393"/>
        <w:bookmarkStart w:id="2752" w:name="_Toc530658548"/>
        <w:bookmarkStart w:id="2753" w:name="_Toc530662272"/>
        <w:bookmarkStart w:id="2754" w:name="_Toc530662739"/>
        <w:bookmarkEnd w:id="2750"/>
        <w:bookmarkEnd w:id="2751"/>
        <w:bookmarkEnd w:id="2752"/>
        <w:bookmarkEnd w:id="2753"/>
        <w:bookmarkEnd w:id="2754"/>
      </w:tr>
    </w:tbl>
    <w:p w14:paraId="08653020" w14:textId="123DB4AA" w:rsidR="00730F28" w:rsidDel="00C774DC" w:rsidRDefault="00730F28" w:rsidP="00730F28">
      <w:pPr>
        <w:pStyle w:val="Heading4"/>
        <w:rPr>
          <w:del w:id="2755" w:author="phuong vu" w:date="2018-11-22T13:51:00Z"/>
        </w:rPr>
      </w:pPr>
      <w:del w:id="2756" w:author="phuong vu" w:date="2018-11-22T13:51:00Z">
        <w:r w:rsidDel="00C774DC">
          <w:delText>Tìm kiếm và lọc quần áo theo loại có sẵn</w:delText>
        </w:r>
        <w:bookmarkStart w:id="2757" w:name="_Toc530658549"/>
        <w:bookmarkStart w:id="2758" w:name="_Toc530662273"/>
        <w:bookmarkStart w:id="2759" w:name="_Toc530662740"/>
        <w:bookmarkEnd w:id="2757"/>
        <w:bookmarkEnd w:id="2758"/>
        <w:bookmarkEnd w:id="2759"/>
      </w:del>
    </w:p>
    <w:tbl>
      <w:tblPr>
        <w:tblStyle w:val="TableGrid"/>
        <w:tblW w:w="0" w:type="auto"/>
        <w:tblLook w:val="04A0" w:firstRow="1" w:lastRow="0" w:firstColumn="1" w:lastColumn="0" w:noHBand="0" w:noVBand="1"/>
      </w:tblPr>
      <w:tblGrid>
        <w:gridCol w:w="2354"/>
        <w:gridCol w:w="6423"/>
      </w:tblGrid>
      <w:tr w:rsidR="009B0E96" w:rsidDel="00C774DC" w14:paraId="12D443F6" w14:textId="760EF8F5" w:rsidTr="00225404">
        <w:trPr>
          <w:del w:id="2760" w:author="phuong vu" w:date="2018-11-22T13:51:00Z"/>
        </w:trPr>
        <w:tc>
          <w:tcPr>
            <w:tcW w:w="2425" w:type="dxa"/>
          </w:tcPr>
          <w:p w14:paraId="057ECCCE" w14:textId="2916B435" w:rsidR="009B0E96" w:rsidRPr="00B808BD" w:rsidDel="00C774DC" w:rsidRDefault="009B0E96" w:rsidP="00225404">
            <w:pPr>
              <w:spacing w:line="276" w:lineRule="auto"/>
              <w:rPr>
                <w:del w:id="2761" w:author="phuong vu" w:date="2018-11-22T13:51:00Z"/>
                <w:b/>
              </w:rPr>
            </w:pPr>
            <w:del w:id="2762" w:author="phuong vu" w:date="2018-11-22T13:51:00Z">
              <w:r w:rsidRPr="00B808BD" w:rsidDel="00C774DC">
                <w:rPr>
                  <w:b/>
                </w:rPr>
                <w:delText>Mã yêu cầu</w:delText>
              </w:r>
              <w:bookmarkStart w:id="2763" w:name="_Toc530658550"/>
              <w:bookmarkStart w:id="2764" w:name="_Toc530662274"/>
              <w:bookmarkStart w:id="2765" w:name="_Toc530662741"/>
              <w:bookmarkEnd w:id="2763"/>
              <w:bookmarkEnd w:id="2764"/>
              <w:bookmarkEnd w:id="2765"/>
            </w:del>
          </w:p>
        </w:tc>
        <w:tc>
          <w:tcPr>
            <w:tcW w:w="6686" w:type="dxa"/>
          </w:tcPr>
          <w:p w14:paraId="6C83AEC2" w14:textId="56C59C6D" w:rsidR="009B0E96" w:rsidRPr="002947C2" w:rsidDel="00C774DC" w:rsidRDefault="009B0E96" w:rsidP="00225404">
            <w:pPr>
              <w:spacing w:line="276" w:lineRule="auto"/>
              <w:rPr>
                <w:del w:id="2766" w:author="phuong vu" w:date="2018-11-22T13:51:00Z"/>
                <w:lang w:val="en-US"/>
              </w:rPr>
            </w:pPr>
            <w:del w:id="2767" w:author="phuong vu" w:date="2018-11-22T13:51:00Z">
              <w:r w:rsidDel="00C774DC">
                <w:rPr>
                  <w:lang w:val="en-US"/>
                </w:rPr>
                <w:delText>GU_06</w:delText>
              </w:r>
              <w:bookmarkStart w:id="2768" w:name="_Toc530658551"/>
              <w:bookmarkStart w:id="2769" w:name="_Toc530662275"/>
              <w:bookmarkStart w:id="2770" w:name="_Toc530662742"/>
              <w:bookmarkEnd w:id="2768"/>
              <w:bookmarkEnd w:id="2769"/>
              <w:bookmarkEnd w:id="2770"/>
            </w:del>
          </w:p>
        </w:tc>
        <w:bookmarkStart w:id="2771" w:name="_Toc530658552"/>
        <w:bookmarkStart w:id="2772" w:name="_Toc530662276"/>
        <w:bookmarkStart w:id="2773" w:name="_Toc530662743"/>
        <w:bookmarkEnd w:id="2771"/>
        <w:bookmarkEnd w:id="2772"/>
        <w:bookmarkEnd w:id="2773"/>
      </w:tr>
      <w:tr w:rsidR="009B0E96" w:rsidDel="00C774DC" w14:paraId="4CBCDA60" w14:textId="0DA1AFFB" w:rsidTr="00225404">
        <w:trPr>
          <w:del w:id="2774" w:author="phuong vu" w:date="2018-11-22T13:51:00Z"/>
        </w:trPr>
        <w:tc>
          <w:tcPr>
            <w:tcW w:w="2425" w:type="dxa"/>
          </w:tcPr>
          <w:p w14:paraId="743FF507" w14:textId="564AFC85" w:rsidR="009B0E96" w:rsidRPr="00B808BD" w:rsidDel="00C774DC" w:rsidRDefault="009B0E96" w:rsidP="00225404">
            <w:pPr>
              <w:spacing w:line="276" w:lineRule="auto"/>
              <w:rPr>
                <w:del w:id="2775" w:author="phuong vu" w:date="2018-11-22T13:51:00Z"/>
                <w:b/>
              </w:rPr>
            </w:pPr>
            <w:del w:id="2776" w:author="phuong vu" w:date="2018-11-22T13:51:00Z">
              <w:r w:rsidRPr="00B808BD" w:rsidDel="00C774DC">
                <w:rPr>
                  <w:b/>
                </w:rPr>
                <w:delText>Tên chức năng</w:delText>
              </w:r>
              <w:bookmarkStart w:id="2777" w:name="_Toc530658553"/>
              <w:bookmarkStart w:id="2778" w:name="_Toc530662277"/>
              <w:bookmarkStart w:id="2779" w:name="_Toc530662744"/>
              <w:bookmarkEnd w:id="2777"/>
              <w:bookmarkEnd w:id="2778"/>
              <w:bookmarkEnd w:id="2779"/>
            </w:del>
          </w:p>
        </w:tc>
        <w:tc>
          <w:tcPr>
            <w:tcW w:w="6686" w:type="dxa"/>
          </w:tcPr>
          <w:p w14:paraId="54A80461" w14:textId="24F6081B" w:rsidR="009B0E96" w:rsidRPr="00A06DD8" w:rsidDel="00C774DC" w:rsidRDefault="009B0E96" w:rsidP="00225404">
            <w:pPr>
              <w:spacing w:line="276" w:lineRule="auto"/>
              <w:rPr>
                <w:del w:id="2780" w:author="phuong vu" w:date="2018-11-22T13:51:00Z"/>
                <w:lang w:val="en-US"/>
              </w:rPr>
            </w:pPr>
            <w:del w:id="2781" w:author="phuong vu" w:date="2018-11-22T13:51:00Z">
              <w:r w:rsidDel="00C774DC">
                <w:delText>Tìm kiếm và lọc quần áo theo loại có sẵn</w:delText>
              </w:r>
              <w:bookmarkStart w:id="2782" w:name="_Toc530658554"/>
              <w:bookmarkStart w:id="2783" w:name="_Toc530662278"/>
              <w:bookmarkStart w:id="2784" w:name="_Toc530662745"/>
              <w:bookmarkEnd w:id="2782"/>
              <w:bookmarkEnd w:id="2783"/>
              <w:bookmarkEnd w:id="2784"/>
            </w:del>
          </w:p>
        </w:tc>
        <w:bookmarkStart w:id="2785" w:name="_Toc530658555"/>
        <w:bookmarkStart w:id="2786" w:name="_Toc530662279"/>
        <w:bookmarkStart w:id="2787" w:name="_Toc530662746"/>
        <w:bookmarkEnd w:id="2785"/>
        <w:bookmarkEnd w:id="2786"/>
        <w:bookmarkEnd w:id="2787"/>
      </w:tr>
      <w:tr w:rsidR="009B0E96" w:rsidDel="00C774DC" w14:paraId="247ED7EA" w14:textId="1AB49593" w:rsidTr="00225404">
        <w:trPr>
          <w:del w:id="2788" w:author="phuong vu" w:date="2018-11-22T13:51:00Z"/>
        </w:trPr>
        <w:tc>
          <w:tcPr>
            <w:tcW w:w="2425" w:type="dxa"/>
          </w:tcPr>
          <w:p w14:paraId="04126640" w14:textId="2B5787A4" w:rsidR="009B0E96" w:rsidRPr="00B808BD" w:rsidDel="00C774DC" w:rsidRDefault="009B0E96" w:rsidP="00225404">
            <w:pPr>
              <w:spacing w:line="276" w:lineRule="auto"/>
              <w:rPr>
                <w:del w:id="2789" w:author="phuong vu" w:date="2018-11-22T13:51:00Z"/>
                <w:b/>
              </w:rPr>
            </w:pPr>
            <w:del w:id="2790" w:author="phuong vu" w:date="2018-11-22T13:51:00Z">
              <w:r w:rsidRPr="00B808BD" w:rsidDel="00C774DC">
                <w:rPr>
                  <w:b/>
                </w:rPr>
                <w:delText>Đối tượng sử dụng</w:delText>
              </w:r>
              <w:bookmarkStart w:id="2791" w:name="_Toc530658556"/>
              <w:bookmarkStart w:id="2792" w:name="_Toc530662280"/>
              <w:bookmarkStart w:id="2793" w:name="_Toc530662747"/>
              <w:bookmarkEnd w:id="2791"/>
              <w:bookmarkEnd w:id="2792"/>
              <w:bookmarkEnd w:id="2793"/>
            </w:del>
          </w:p>
        </w:tc>
        <w:tc>
          <w:tcPr>
            <w:tcW w:w="6686" w:type="dxa"/>
          </w:tcPr>
          <w:p w14:paraId="50E962C4" w14:textId="64B1F944" w:rsidR="009B0E96" w:rsidRPr="002947C2" w:rsidDel="00C774DC" w:rsidRDefault="009B0E96" w:rsidP="00225404">
            <w:pPr>
              <w:spacing w:line="276" w:lineRule="auto"/>
              <w:rPr>
                <w:del w:id="2794" w:author="phuong vu" w:date="2018-11-22T13:51:00Z"/>
                <w:lang w:val="en-US"/>
              </w:rPr>
            </w:pPr>
            <w:del w:id="2795" w:author="phuong vu" w:date="2018-11-22T13:51:00Z">
              <w:r w:rsidDel="00C774DC">
                <w:rPr>
                  <w:lang w:val="en-US"/>
                </w:rPr>
                <w:delText>Khách hàng</w:delText>
              </w:r>
              <w:bookmarkStart w:id="2796" w:name="_Toc530658557"/>
              <w:bookmarkStart w:id="2797" w:name="_Toc530662281"/>
              <w:bookmarkStart w:id="2798" w:name="_Toc530662748"/>
              <w:bookmarkEnd w:id="2796"/>
              <w:bookmarkEnd w:id="2797"/>
              <w:bookmarkEnd w:id="2798"/>
            </w:del>
          </w:p>
        </w:tc>
        <w:bookmarkStart w:id="2799" w:name="_Toc530658558"/>
        <w:bookmarkStart w:id="2800" w:name="_Toc530662282"/>
        <w:bookmarkStart w:id="2801" w:name="_Toc530662749"/>
        <w:bookmarkEnd w:id="2799"/>
        <w:bookmarkEnd w:id="2800"/>
        <w:bookmarkEnd w:id="2801"/>
      </w:tr>
      <w:tr w:rsidR="009B0E96" w:rsidDel="00C774DC" w14:paraId="6DF94FFE" w14:textId="0BABD23E" w:rsidTr="00225404">
        <w:trPr>
          <w:del w:id="2802" w:author="phuong vu" w:date="2018-11-22T13:51:00Z"/>
        </w:trPr>
        <w:tc>
          <w:tcPr>
            <w:tcW w:w="2425" w:type="dxa"/>
          </w:tcPr>
          <w:p w14:paraId="312DF643" w14:textId="2C2F2B68" w:rsidR="009B0E96" w:rsidRPr="00B808BD" w:rsidDel="00C774DC" w:rsidRDefault="009B0E96" w:rsidP="00225404">
            <w:pPr>
              <w:spacing w:line="276" w:lineRule="auto"/>
              <w:rPr>
                <w:del w:id="2803" w:author="phuong vu" w:date="2018-11-22T13:51:00Z"/>
                <w:b/>
              </w:rPr>
            </w:pPr>
            <w:del w:id="2804" w:author="phuong vu" w:date="2018-11-22T13:51:00Z">
              <w:r w:rsidRPr="00B808BD" w:rsidDel="00C774DC">
                <w:rPr>
                  <w:b/>
                </w:rPr>
                <w:delText>Tiền điều kiện</w:delText>
              </w:r>
              <w:bookmarkStart w:id="2805" w:name="_Toc530658559"/>
              <w:bookmarkStart w:id="2806" w:name="_Toc530662283"/>
              <w:bookmarkStart w:id="2807" w:name="_Toc530662750"/>
              <w:bookmarkEnd w:id="2805"/>
              <w:bookmarkEnd w:id="2806"/>
              <w:bookmarkEnd w:id="2807"/>
            </w:del>
          </w:p>
        </w:tc>
        <w:tc>
          <w:tcPr>
            <w:tcW w:w="6686" w:type="dxa"/>
          </w:tcPr>
          <w:p w14:paraId="4B4D4267" w14:textId="60E6A744" w:rsidR="009B0E96" w:rsidRPr="002947C2" w:rsidDel="00C774DC" w:rsidRDefault="009B0E96" w:rsidP="00225404">
            <w:pPr>
              <w:spacing w:line="276" w:lineRule="auto"/>
              <w:rPr>
                <w:del w:id="2808" w:author="phuong vu" w:date="2018-11-22T13:51:00Z"/>
                <w:lang w:val="en-US"/>
              </w:rPr>
            </w:pPr>
            <w:del w:id="2809" w:author="phuong vu" w:date="2018-11-22T13:51:00Z">
              <w:r w:rsidDel="00C774DC">
                <w:rPr>
                  <w:lang w:val="en-US"/>
                </w:rPr>
                <w:delText>Truy cập được ứng dụng điện thoại và đăng nhập thành công vào hệ thống</w:delText>
              </w:r>
              <w:r w:rsidR="007D4551" w:rsidDel="00C774DC">
                <w:rPr>
                  <w:lang w:val="en-US"/>
                </w:rPr>
                <w:delText>. Đang ở bước chọn quần áo thêm vào giỏ.</w:delText>
              </w:r>
              <w:bookmarkStart w:id="2810" w:name="_Toc530658560"/>
              <w:bookmarkStart w:id="2811" w:name="_Toc530662284"/>
              <w:bookmarkStart w:id="2812" w:name="_Toc530662751"/>
              <w:bookmarkEnd w:id="2810"/>
              <w:bookmarkEnd w:id="2811"/>
              <w:bookmarkEnd w:id="2812"/>
            </w:del>
          </w:p>
        </w:tc>
        <w:bookmarkStart w:id="2813" w:name="_Toc530658561"/>
        <w:bookmarkStart w:id="2814" w:name="_Toc530662285"/>
        <w:bookmarkStart w:id="2815" w:name="_Toc530662752"/>
        <w:bookmarkEnd w:id="2813"/>
        <w:bookmarkEnd w:id="2814"/>
        <w:bookmarkEnd w:id="2815"/>
      </w:tr>
      <w:tr w:rsidR="009B0E96" w:rsidDel="00C774DC" w14:paraId="47481F47" w14:textId="3DFA01F2" w:rsidTr="00225404">
        <w:trPr>
          <w:del w:id="2816" w:author="phuong vu" w:date="2018-11-22T13:51:00Z"/>
        </w:trPr>
        <w:tc>
          <w:tcPr>
            <w:tcW w:w="2425" w:type="dxa"/>
          </w:tcPr>
          <w:p w14:paraId="107EB6AB" w14:textId="2710A881" w:rsidR="009B0E96" w:rsidRPr="00B808BD" w:rsidDel="00C774DC" w:rsidRDefault="009B0E96" w:rsidP="00225404">
            <w:pPr>
              <w:spacing w:line="276" w:lineRule="auto"/>
              <w:rPr>
                <w:del w:id="2817" w:author="phuong vu" w:date="2018-11-22T13:51:00Z"/>
                <w:b/>
              </w:rPr>
            </w:pPr>
            <w:del w:id="2818" w:author="phuong vu" w:date="2018-11-22T13:51:00Z">
              <w:r w:rsidRPr="00B808BD" w:rsidDel="00C774DC">
                <w:rPr>
                  <w:b/>
                </w:rPr>
                <w:delText>Cách xử lí</w:delText>
              </w:r>
              <w:bookmarkStart w:id="2819" w:name="_Toc530658562"/>
              <w:bookmarkStart w:id="2820" w:name="_Toc530662286"/>
              <w:bookmarkStart w:id="2821" w:name="_Toc530662753"/>
              <w:bookmarkEnd w:id="2819"/>
              <w:bookmarkEnd w:id="2820"/>
              <w:bookmarkEnd w:id="2821"/>
            </w:del>
          </w:p>
        </w:tc>
        <w:tc>
          <w:tcPr>
            <w:tcW w:w="6686" w:type="dxa"/>
          </w:tcPr>
          <w:p w14:paraId="7CEA31D5" w14:textId="7FED459B" w:rsidR="007D4551" w:rsidDel="00C774DC" w:rsidRDefault="007D4551" w:rsidP="00225404">
            <w:pPr>
              <w:spacing w:line="276" w:lineRule="auto"/>
              <w:rPr>
                <w:del w:id="2822" w:author="phuong vu" w:date="2018-11-22T13:51:00Z"/>
                <w:lang w:val="en-US"/>
              </w:rPr>
            </w:pPr>
            <w:del w:id="2823" w:author="phuong vu" w:date="2018-11-22T13:51:00Z">
              <w:r w:rsidDel="00C774DC">
                <w:rPr>
                  <w:lang w:val="en-US"/>
                </w:rPr>
                <w:delText>Bước 1: Người dùng nhấn vào</w:delText>
              </w:r>
              <w:r w:rsidDel="00C774DC">
                <w:rPr>
                  <w:i/>
                  <w:lang w:val="en-US"/>
                </w:rPr>
                <w:delText xml:space="preserve"> “loại quần áo”. </w:delText>
              </w:r>
              <w:r w:rsidDel="00C774DC">
                <w:rPr>
                  <w:lang w:val="en-US"/>
                </w:rPr>
                <w:delText>Và chọn một loại quần áo muốn lọc. Hoặc nhấn vào biểu tượng tìm kiếm và nhập tên quần áo tìm kiếm.</w:delText>
              </w:r>
              <w:bookmarkStart w:id="2824" w:name="_Toc530658563"/>
              <w:bookmarkStart w:id="2825" w:name="_Toc530662287"/>
              <w:bookmarkStart w:id="2826" w:name="_Toc530662754"/>
              <w:bookmarkEnd w:id="2824"/>
              <w:bookmarkEnd w:id="2825"/>
              <w:bookmarkEnd w:id="2826"/>
            </w:del>
          </w:p>
          <w:p w14:paraId="52F2CA4F" w14:textId="7968A11E" w:rsidR="007D4551" w:rsidRPr="007C127C" w:rsidDel="00C774DC" w:rsidRDefault="007D4551" w:rsidP="00225404">
            <w:pPr>
              <w:spacing w:line="276" w:lineRule="auto"/>
              <w:rPr>
                <w:del w:id="2827" w:author="phuong vu" w:date="2018-11-22T13:51:00Z"/>
                <w:lang w:val="en-US"/>
              </w:rPr>
            </w:pPr>
            <w:del w:id="2828" w:author="phuong vu" w:date="2018-11-22T13:51:00Z">
              <w:r w:rsidDel="00C774DC">
                <w:rPr>
                  <w:lang w:val="en-US"/>
                </w:rPr>
                <w:delText>Bước 2: Ứng dụng dựa trên thông tin người dùng chọn hoặc nhập vào để lọc các quần áo và hiển thị lại cho người dùng chọn.</w:delText>
              </w:r>
              <w:bookmarkStart w:id="2829" w:name="_Toc530658564"/>
              <w:bookmarkStart w:id="2830" w:name="_Toc530662288"/>
              <w:bookmarkStart w:id="2831" w:name="_Toc530662755"/>
              <w:bookmarkEnd w:id="2829"/>
              <w:bookmarkEnd w:id="2830"/>
              <w:bookmarkEnd w:id="2831"/>
            </w:del>
          </w:p>
        </w:tc>
        <w:bookmarkStart w:id="2832" w:name="_Toc530658565"/>
        <w:bookmarkStart w:id="2833" w:name="_Toc530662289"/>
        <w:bookmarkStart w:id="2834" w:name="_Toc530662756"/>
        <w:bookmarkEnd w:id="2832"/>
        <w:bookmarkEnd w:id="2833"/>
        <w:bookmarkEnd w:id="2834"/>
      </w:tr>
      <w:tr w:rsidR="009B0E96" w:rsidDel="00C774DC" w14:paraId="1641878C" w14:textId="38612FA2" w:rsidTr="00225404">
        <w:trPr>
          <w:del w:id="2835" w:author="phuong vu" w:date="2018-11-22T13:51:00Z"/>
        </w:trPr>
        <w:tc>
          <w:tcPr>
            <w:tcW w:w="2425" w:type="dxa"/>
          </w:tcPr>
          <w:p w14:paraId="34E4B3D2" w14:textId="5C62AB25" w:rsidR="009B0E96" w:rsidRPr="00B808BD" w:rsidDel="00C774DC" w:rsidRDefault="009B0E96" w:rsidP="00225404">
            <w:pPr>
              <w:spacing w:line="276" w:lineRule="auto"/>
              <w:rPr>
                <w:del w:id="2836" w:author="phuong vu" w:date="2018-11-22T13:51:00Z"/>
                <w:b/>
              </w:rPr>
            </w:pPr>
            <w:del w:id="2837" w:author="phuong vu" w:date="2018-11-22T13:51:00Z">
              <w:r w:rsidRPr="00B808BD" w:rsidDel="00C774DC">
                <w:rPr>
                  <w:b/>
                </w:rPr>
                <w:delText>Kết quả</w:delText>
              </w:r>
              <w:bookmarkStart w:id="2838" w:name="_Toc530658566"/>
              <w:bookmarkStart w:id="2839" w:name="_Toc530662290"/>
              <w:bookmarkStart w:id="2840" w:name="_Toc530662757"/>
              <w:bookmarkEnd w:id="2838"/>
              <w:bookmarkEnd w:id="2839"/>
              <w:bookmarkEnd w:id="2840"/>
            </w:del>
          </w:p>
        </w:tc>
        <w:tc>
          <w:tcPr>
            <w:tcW w:w="6686" w:type="dxa"/>
          </w:tcPr>
          <w:p w14:paraId="140D58A9" w14:textId="7B02FD1B" w:rsidR="009B0E96" w:rsidDel="00C774DC" w:rsidRDefault="007D4551" w:rsidP="009B0E96">
            <w:pPr>
              <w:spacing w:line="276" w:lineRule="auto"/>
              <w:rPr>
                <w:del w:id="2841" w:author="phuong vu" w:date="2018-11-22T13:51:00Z"/>
                <w:lang w:val="en-US"/>
              </w:rPr>
            </w:pPr>
            <w:del w:id="2842" w:author="phuong vu" w:date="2018-11-22T13:51:00Z">
              <w:r w:rsidDel="00C774DC">
                <w:rPr>
                  <w:lang w:val="en-US"/>
                </w:rPr>
                <w:delText>Nếu tồn tại có kết quả sẽ hiển thị theo dạng danh sách cho người dùng.</w:delText>
              </w:r>
              <w:bookmarkStart w:id="2843" w:name="_Toc530658567"/>
              <w:bookmarkStart w:id="2844" w:name="_Toc530662291"/>
              <w:bookmarkStart w:id="2845" w:name="_Toc530662758"/>
              <w:bookmarkEnd w:id="2843"/>
              <w:bookmarkEnd w:id="2844"/>
              <w:bookmarkEnd w:id="2845"/>
            </w:del>
          </w:p>
          <w:p w14:paraId="066971DB" w14:textId="38BCA70B" w:rsidR="007D4551" w:rsidRPr="007C127C" w:rsidDel="00C774DC" w:rsidRDefault="007D4551" w:rsidP="007C127C">
            <w:pPr>
              <w:spacing w:line="276" w:lineRule="auto"/>
              <w:rPr>
                <w:del w:id="2846" w:author="phuong vu" w:date="2018-11-22T13:51:00Z"/>
                <w:lang w:val="en-US"/>
              </w:rPr>
            </w:pPr>
            <w:del w:id="2847" w:author="phuong vu" w:date="2018-11-22T13:51:00Z">
              <w:r w:rsidDel="00C774DC">
                <w:rPr>
                  <w:lang w:val="en-US"/>
                </w:rPr>
                <w:delText>Nếu không có kết quả sẽ hiển thị rỗng.</w:delText>
              </w:r>
              <w:bookmarkStart w:id="2848" w:name="_Toc530658568"/>
              <w:bookmarkStart w:id="2849" w:name="_Toc530662292"/>
              <w:bookmarkStart w:id="2850" w:name="_Toc530662759"/>
              <w:bookmarkEnd w:id="2848"/>
              <w:bookmarkEnd w:id="2849"/>
              <w:bookmarkEnd w:id="2850"/>
            </w:del>
          </w:p>
        </w:tc>
        <w:bookmarkStart w:id="2851" w:name="_Toc530658569"/>
        <w:bookmarkStart w:id="2852" w:name="_Toc530662293"/>
        <w:bookmarkStart w:id="2853" w:name="_Toc530662760"/>
        <w:bookmarkEnd w:id="2851"/>
        <w:bookmarkEnd w:id="2852"/>
        <w:bookmarkEnd w:id="2853"/>
      </w:tr>
      <w:tr w:rsidR="009B0E96" w:rsidDel="00C774DC" w14:paraId="65034098" w14:textId="48A8377D" w:rsidTr="00225404">
        <w:trPr>
          <w:del w:id="2854" w:author="phuong vu" w:date="2018-11-22T13:51:00Z"/>
        </w:trPr>
        <w:tc>
          <w:tcPr>
            <w:tcW w:w="2425" w:type="dxa"/>
          </w:tcPr>
          <w:p w14:paraId="6AF9D56B" w14:textId="03004EC3" w:rsidR="009B0E96" w:rsidRPr="00B808BD" w:rsidDel="00C774DC" w:rsidRDefault="009B0E96" w:rsidP="00225404">
            <w:pPr>
              <w:spacing w:line="276" w:lineRule="auto"/>
              <w:rPr>
                <w:del w:id="2855" w:author="phuong vu" w:date="2018-11-22T13:51:00Z"/>
                <w:b/>
              </w:rPr>
            </w:pPr>
            <w:del w:id="2856" w:author="phuong vu" w:date="2018-11-22T13:51:00Z">
              <w:r w:rsidRPr="00B808BD" w:rsidDel="00C774DC">
                <w:rPr>
                  <w:b/>
                </w:rPr>
                <w:delText>Ghi chú</w:delText>
              </w:r>
              <w:bookmarkStart w:id="2857" w:name="_Toc530658570"/>
              <w:bookmarkStart w:id="2858" w:name="_Toc530662294"/>
              <w:bookmarkStart w:id="2859" w:name="_Toc530662761"/>
              <w:bookmarkEnd w:id="2857"/>
              <w:bookmarkEnd w:id="2858"/>
              <w:bookmarkEnd w:id="2859"/>
            </w:del>
          </w:p>
        </w:tc>
        <w:tc>
          <w:tcPr>
            <w:tcW w:w="6686" w:type="dxa"/>
          </w:tcPr>
          <w:p w14:paraId="1B5D4A97" w14:textId="74890C42" w:rsidR="007D4551" w:rsidRPr="007C127C" w:rsidDel="00C774DC" w:rsidRDefault="007D4551" w:rsidP="00225404">
            <w:pPr>
              <w:keepNext/>
              <w:spacing w:line="276" w:lineRule="auto"/>
              <w:rPr>
                <w:del w:id="2860" w:author="phuong vu" w:date="2018-11-22T13:51:00Z"/>
                <w:lang w:val="en-US"/>
              </w:rPr>
            </w:pPr>
            <w:del w:id="2861" w:author="phuong vu" w:date="2018-11-22T13:51:00Z">
              <w:r w:rsidDel="00C774DC">
                <w:rPr>
                  <w:lang w:val="en-US"/>
                </w:rPr>
                <w:delText>Để tìm kiếm hay lọc, người dùng bắt buộc phải chọn hoặc nhập thông tin tìm kiếm.</w:delText>
              </w:r>
              <w:bookmarkStart w:id="2862" w:name="_Toc530658571"/>
              <w:bookmarkStart w:id="2863" w:name="_Toc530662295"/>
              <w:bookmarkStart w:id="2864" w:name="_Toc530662762"/>
              <w:bookmarkEnd w:id="2862"/>
              <w:bookmarkEnd w:id="2863"/>
              <w:bookmarkEnd w:id="2864"/>
            </w:del>
          </w:p>
        </w:tc>
        <w:bookmarkStart w:id="2865" w:name="_Toc530658572"/>
        <w:bookmarkStart w:id="2866" w:name="_Toc530662296"/>
        <w:bookmarkStart w:id="2867" w:name="_Toc530662763"/>
        <w:bookmarkEnd w:id="2865"/>
        <w:bookmarkEnd w:id="2866"/>
        <w:bookmarkEnd w:id="2867"/>
      </w:tr>
    </w:tbl>
    <w:p w14:paraId="55D91EC8" w14:textId="78658575" w:rsidR="009B0E96" w:rsidRPr="007C127C" w:rsidDel="00C774DC" w:rsidRDefault="009B0E96" w:rsidP="007C127C">
      <w:pPr>
        <w:rPr>
          <w:del w:id="2868" w:author="phuong vu" w:date="2018-11-22T13:51:00Z"/>
        </w:rPr>
      </w:pPr>
      <w:bookmarkStart w:id="2869" w:name="_Toc530658573"/>
      <w:bookmarkStart w:id="2870" w:name="_Toc530662297"/>
      <w:bookmarkStart w:id="2871" w:name="_Toc530662764"/>
      <w:bookmarkEnd w:id="2869"/>
      <w:bookmarkEnd w:id="2870"/>
      <w:bookmarkEnd w:id="2871"/>
    </w:p>
    <w:p w14:paraId="226DB6B5" w14:textId="560A919C" w:rsidR="00730F28" w:rsidDel="00C774DC" w:rsidRDefault="00730F28" w:rsidP="00730F28">
      <w:pPr>
        <w:pStyle w:val="Heading4"/>
        <w:rPr>
          <w:del w:id="2872" w:author="phuong vu" w:date="2018-11-22T13:51:00Z"/>
        </w:rPr>
      </w:pPr>
      <w:del w:id="2873" w:author="phuong vu" w:date="2018-11-22T13:51:00Z">
        <w:r w:rsidDel="00C774DC">
          <w:delText>Tìm kiếm đơn hàng</w:delText>
        </w:r>
        <w:bookmarkStart w:id="2874" w:name="_Toc530658574"/>
        <w:bookmarkStart w:id="2875" w:name="_Toc530662298"/>
        <w:bookmarkStart w:id="2876" w:name="_Toc530662765"/>
        <w:bookmarkEnd w:id="2874"/>
        <w:bookmarkEnd w:id="2875"/>
        <w:bookmarkEnd w:id="2876"/>
      </w:del>
    </w:p>
    <w:tbl>
      <w:tblPr>
        <w:tblStyle w:val="TableGrid"/>
        <w:tblW w:w="0" w:type="auto"/>
        <w:tblLook w:val="04A0" w:firstRow="1" w:lastRow="0" w:firstColumn="1" w:lastColumn="0" w:noHBand="0" w:noVBand="1"/>
      </w:tblPr>
      <w:tblGrid>
        <w:gridCol w:w="2347"/>
        <w:gridCol w:w="6430"/>
      </w:tblGrid>
      <w:tr w:rsidR="007554F4" w:rsidDel="00C774DC" w14:paraId="1EB27E69" w14:textId="3172C2EF" w:rsidTr="00225404">
        <w:trPr>
          <w:del w:id="2877" w:author="phuong vu" w:date="2018-11-22T13:51:00Z"/>
        </w:trPr>
        <w:tc>
          <w:tcPr>
            <w:tcW w:w="2425" w:type="dxa"/>
          </w:tcPr>
          <w:p w14:paraId="1E97EF23" w14:textId="3359B10C" w:rsidR="007554F4" w:rsidRPr="00B808BD" w:rsidDel="00C774DC" w:rsidRDefault="007554F4" w:rsidP="00225404">
            <w:pPr>
              <w:spacing w:line="276" w:lineRule="auto"/>
              <w:rPr>
                <w:del w:id="2878" w:author="phuong vu" w:date="2018-11-22T13:51:00Z"/>
                <w:b/>
              </w:rPr>
            </w:pPr>
            <w:del w:id="2879" w:author="phuong vu" w:date="2018-11-22T13:51:00Z">
              <w:r w:rsidRPr="00B808BD" w:rsidDel="00C774DC">
                <w:rPr>
                  <w:b/>
                </w:rPr>
                <w:delText>Mã yêu cầu</w:delText>
              </w:r>
              <w:bookmarkStart w:id="2880" w:name="_Toc530658575"/>
              <w:bookmarkStart w:id="2881" w:name="_Toc530662299"/>
              <w:bookmarkStart w:id="2882" w:name="_Toc530662766"/>
              <w:bookmarkEnd w:id="2880"/>
              <w:bookmarkEnd w:id="2881"/>
              <w:bookmarkEnd w:id="2882"/>
            </w:del>
          </w:p>
        </w:tc>
        <w:tc>
          <w:tcPr>
            <w:tcW w:w="6686" w:type="dxa"/>
          </w:tcPr>
          <w:p w14:paraId="45BDD573" w14:textId="3007AC89" w:rsidR="007554F4" w:rsidRPr="002947C2" w:rsidDel="00C774DC" w:rsidRDefault="007554F4" w:rsidP="00225404">
            <w:pPr>
              <w:spacing w:line="276" w:lineRule="auto"/>
              <w:rPr>
                <w:del w:id="2883" w:author="phuong vu" w:date="2018-11-22T13:51:00Z"/>
                <w:lang w:val="en-US"/>
              </w:rPr>
            </w:pPr>
            <w:del w:id="2884" w:author="phuong vu" w:date="2018-11-22T13:51:00Z">
              <w:r w:rsidDel="00C774DC">
                <w:rPr>
                  <w:lang w:val="en-US"/>
                </w:rPr>
                <w:delText>GU_07</w:delText>
              </w:r>
              <w:bookmarkStart w:id="2885" w:name="_Toc530658576"/>
              <w:bookmarkStart w:id="2886" w:name="_Toc530662300"/>
              <w:bookmarkStart w:id="2887" w:name="_Toc530662767"/>
              <w:bookmarkEnd w:id="2885"/>
              <w:bookmarkEnd w:id="2886"/>
              <w:bookmarkEnd w:id="2887"/>
            </w:del>
          </w:p>
        </w:tc>
        <w:bookmarkStart w:id="2888" w:name="_Toc530658577"/>
        <w:bookmarkStart w:id="2889" w:name="_Toc530662301"/>
        <w:bookmarkStart w:id="2890" w:name="_Toc530662768"/>
        <w:bookmarkEnd w:id="2888"/>
        <w:bookmarkEnd w:id="2889"/>
        <w:bookmarkEnd w:id="2890"/>
      </w:tr>
      <w:tr w:rsidR="007554F4" w:rsidDel="00C774DC" w14:paraId="5F8F91C6" w14:textId="5CCEC520" w:rsidTr="00225404">
        <w:trPr>
          <w:del w:id="2891" w:author="phuong vu" w:date="2018-11-22T13:51:00Z"/>
        </w:trPr>
        <w:tc>
          <w:tcPr>
            <w:tcW w:w="2425" w:type="dxa"/>
          </w:tcPr>
          <w:p w14:paraId="40A84F9F" w14:textId="20197FB3" w:rsidR="007554F4" w:rsidRPr="00B808BD" w:rsidDel="00C774DC" w:rsidRDefault="007554F4" w:rsidP="00225404">
            <w:pPr>
              <w:spacing w:line="276" w:lineRule="auto"/>
              <w:rPr>
                <w:del w:id="2892" w:author="phuong vu" w:date="2018-11-22T13:51:00Z"/>
                <w:b/>
              </w:rPr>
            </w:pPr>
            <w:del w:id="2893" w:author="phuong vu" w:date="2018-11-22T13:51:00Z">
              <w:r w:rsidRPr="00B808BD" w:rsidDel="00C774DC">
                <w:rPr>
                  <w:b/>
                </w:rPr>
                <w:delText>Tên chức năng</w:delText>
              </w:r>
              <w:bookmarkStart w:id="2894" w:name="_Toc530658578"/>
              <w:bookmarkStart w:id="2895" w:name="_Toc530662302"/>
              <w:bookmarkStart w:id="2896" w:name="_Toc530662769"/>
              <w:bookmarkEnd w:id="2894"/>
              <w:bookmarkEnd w:id="2895"/>
              <w:bookmarkEnd w:id="2896"/>
            </w:del>
          </w:p>
        </w:tc>
        <w:tc>
          <w:tcPr>
            <w:tcW w:w="6686" w:type="dxa"/>
          </w:tcPr>
          <w:p w14:paraId="1403598F" w14:textId="5BDD889D" w:rsidR="007554F4" w:rsidRPr="00A06DD8" w:rsidDel="00C774DC" w:rsidRDefault="007554F4" w:rsidP="00225404">
            <w:pPr>
              <w:spacing w:line="276" w:lineRule="auto"/>
              <w:rPr>
                <w:del w:id="2897" w:author="phuong vu" w:date="2018-11-22T13:51:00Z"/>
                <w:lang w:val="en-US"/>
              </w:rPr>
            </w:pPr>
            <w:del w:id="2898" w:author="phuong vu" w:date="2018-11-22T13:51:00Z">
              <w:r w:rsidDel="00C774DC">
                <w:delText>Tìm kiếm đơn hàng</w:delText>
              </w:r>
              <w:bookmarkStart w:id="2899" w:name="_Toc530658579"/>
              <w:bookmarkStart w:id="2900" w:name="_Toc530662303"/>
              <w:bookmarkStart w:id="2901" w:name="_Toc530662770"/>
              <w:bookmarkEnd w:id="2899"/>
              <w:bookmarkEnd w:id="2900"/>
              <w:bookmarkEnd w:id="2901"/>
            </w:del>
          </w:p>
        </w:tc>
        <w:bookmarkStart w:id="2902" w:name="_Toc530658580"/>
        <w:bookmarkStart w:id="2903" w:name="_Toc530662304"/>
        <w:bookmarkStart w:id="2904" w:name="_Toc530662771"/>
        <w:bookmarkEnd w:id="2902"/>
        <w:bookmarkEnd w:id="2903"/>
        <w:bookmarkEnd w:id="2904"/>
      </w:tr>
      <w:tr w:rsidR="007554F4" w:rsidDel="00C774DC" w14:paraId="34250DBD" w14:textId="4CB7ACB0" w:rsidTr="00225404">
        <w:trPr>
          <w:del w:id="2905" w:author="phuong vu" w:date="2018-11-22T13:51:00Z"/>
        </w:trPr>
        <w:tc>
          <w:tcPr>
            <w:tcW w:w="2425" w:type="dxa"/>
          </w:tcPr>
          <w:p w14:paraId="21D83611" w14:textId="731BCC59" w:rsidR="007554F4" w:rsidRPr="00B808BD" w:rsidDel="00C774DC" w:rsidRDefault="007554F4" w:rsidP="00225404">
            <w:pPr>
              <w:spacing w:line="276" w:lineRule="auto"/>
              <w:rPr>
                <w:del w:id="2906" w:author="phuong vu" w:date="2018-11-22T13:51:00Z"/>
                <w:b/>
              </w:rPr>
            </w:pPr>
            <w:del w:id="2907" w:author="phuong vu" w:date="2018-11-22T13:51:00Z">
              <w:r w:rsidRPr="00B808BD" w:rsidDel="00C774DC">
                <w:rPr>
                  <w:b/>
                </w:rPr>
                <w:delText>Đối tượng sử dụng</w:delText>
              </w:r>
              <w:bookmarkStart w:id="2908" w:name="_Toc530658581"/>
              <w:bookmarkStart w:id="2909" w:name="_Toc530662305"/>
              <w:bookmarkStart w:id="2910" w:name="_Toc530662772"/>
              <w:bookmarkEnd w:id="2908"/>
              <w:bookmarkEnd w:id="2909"/>
              <w:bookmarkEnd w:id="2910"/>
            </w:del>
          </w:p>
        </w:tc>
        <w:tc>
          <w:tcPr>
            <w:tcW w:w="6686" w:type="dxa"/>
          </w:tcPr>
          <w:p w14:paraId="7E9EFB8B" w14:textId="3A3CE205" w:rsidR="007554F4" w:rsidRPr="002947C2" w:rsidDel="00C774DC" w:rsidRDefault="007554F4" w:rsidP="00225404">
            <w:pPr>
              <w:spacing w:line="276" w:lineRule="auto"/>
              <w:rPr>
                <w:del w:id="2911" w:author="phuong vu" w:date="2018-11-22T13:51:00Z"/>
                <w:lang w:val="en-US"/>
              </w:rPr>
            </w:pPr>
            <w:del w:id="2912" w:author="phuong vu" w:date="2018-11-22T13:51:00Z">
              <w:r w:rsidRPr="00730F28" w:rsidDel="00C774DC">
                <w:rPr>
                  <w:lang w:val="en-US"/>
                </w:rPr>
                <w:delText>Nhân viên cửa hàng</w:delText>
              </w:r>
              <w:bookmarkStart w:id="2913" w:name="_Toc530658582"/>
              <w:bookmarkStart w:id="2914" w:name="_Toc530662306"/>
              <w:bookmarkStart w:id="2915" w:name="_Toc530662773"/>
              <w:bookmarkEnd w:id="2913"/>
              <w:bookmarkEnd w:id="2914"/>
              <w:bookmarkEnd w:id="2915"/>
            </w:del>
          </w:p>
        </w:tc>
        <w:bookmarkStart w:id="2916" w:name="_Toc530658583"/>
        <w:bookmarkStart w:id="2917" w:name="_Toc530662307"/>
        <w:bookmarkStart w:id="2918" w:name="_Toc530662774"/>
        <w:bookmarkEnd w:id="2916"/>
        <w:bookmarkEnd w:id="2917"/>
        <w:bookmarkEnd w:id="2918"/>
      </w:tr>
      <w:tr w:rsidR="007554F4" w:rsidDel="00C774DC" w14:paraId="5E8B8B28" w14:textId="67BB79C1" w:rsidTr="00225404">
        <w:trPr>
          <w:del w:id="2919" w:author="phuong vu" w:date="2018-11-22T13:51:00Z"/>
        </w:trPr>
        <w:tc>
          <w:tcPr>
            <w:tcW w:w="2425" w:type="dxa"/>
          </w:tcPr>
          <w:p w14:paraId="0C8CEA73" w14:textId="2771DD41" w:rsidR="007554F4" w:rsidRPr="00B808BD" w:rsidDel="00C774DC" w:rsidRDefault="007554F4" w:rsidP="00225404">
            <w:pPr>
              <w:spacing w:line="276" w:lineRule="auto"/>
              <w:rPr>
                <w:del w:id="2920" w:author="phuong vu" w:date="2018-11-22T13:51:00Z"/>
                <w:b/>
              </w:rPr>
            </w:pPr>
            <w:del w:id="2921" w:author="phuong vu" w:date="2018-11-22T13:51:00Z">
              <w:r w:rsidRPr="00B808BD" w:rsidDel="00C774DC">
                <w:rPr>
                  <w:b/>
                </w:rPr>
                <w:delText>Tiền điều kiện</w:delText>
              </w:r>
              <w:bookmarkStart w:id="2922" w:name="_Toc530658584"/>
              <w:bookmarkStart w:id="2923" w:name="_Toc530662308"/>
              <w:bookmarkStart w:id="2924" w:name="_Toc530662775"/>
              <w:bookmarkEnd w:id="2922"/>
              <w:bookmarkEnd w:id="2923"/>
              <w:bookmarkEnd w:id="2924"/>
            </w:del>
          </w:p>
        </w:tc>
        <w:tc>
          <w:tcPr>
            <w:tcW w:w="6686" w:type="dxa"/>
          </w:tcPr>
          <w:p w14:paraId="150AE8A4" w14:textId="5B0847E8" w:rsidR="007554F4" w:rsidRPr="002947C2" w:rsidDel="00C774DC" w:rsidRDefault="007554F4" w:rsidP="00225404">
            <w:pPr>
              <w:spacing w:line="276" w:lineRule="auto"/>
              <w:rPr>
                <w:del w:id="2925" w:author="phuong vu" w:date="2018-11-22T13:51:00Z"/>
                <w:lang w:val="en-US"/>
              </w:rPr>
            </w:pPr>
            <w:del w:id="2926" w:author="phuong vu" w:date="2018-11-22T13:51:00Z">
              <w:r w:rsidDel="00C774DC">
                <w:rPr>
                  <w:lang w:val="en-US"/>
                </w:rPr>
                <w:delText>Truy cập được trang web quản lí và đăng nhập thành công vào hệ thống.</w:delText>
              </w:r>
              <w:bookmarkStart w:id="2927" w:name="_Toc530658585"/>
              <w:bookmarkStart w:id="2928" w:name="_Toc530662309"/>
              <w:bookmarkStart w:id="2929" w:name="_Toc530662776"/>
              <w:bookmarkEnd w:id="2927"/>
              <w:bookmarkEnd w:id="2928"/>
              <w:bookmarkEnd w:id="2929"/>
            </w:del>
          </w:p>
        </w:tc>
        <w:bookmarkStart w:id="2930" w:name="_Toc530658586"/>
        <w:bookmarkStart w:id="2931" w:name="_Toc530662310"/>
        <w:bookmarkStart w:id="2932" w:name="_Toc530662777"/>
        <w:bookmarkEnd w:id="2930"/>
        <w:bookmarkEnd w:id="2931"/>
        <w:bookmarkEnd w:id="2932"/>
      </w:tr>
      <w:tr w:rsidR="007554F4" w:rsidDel="00C774DC" w14:paraId="765C15D4" w14:textId="6A3AC48A" w:rsidTr="00225404">
        <w:trPr>
          <w:del w:id="2933" w:author="phuong vu" w:date="2018-11-22T13:51:00Z"/>
        </w:trPr>
        <w:tc>
          <w:tcPr>
            <w:tcW w:w="2425" w:type="dxa"/>
          </w:tcPr>
          <w:p w14:paraId="2A66647C" w14:textId="0B174CF3" w:rsidR="007554F4" w:rsidRPr="00B808BD" w:rsidDel="00C774DC" w:rsidRDefault="007554F4" w:rsidP="00225404">
            <w:pPr>
              <w:spacing w:line="276" w:lineRule="auto"/>
              <w:rPr>
                <w:del w:id="2934" w:author="phuong vu" w:date="2018-11-22T13:51:00Z"/>
                <w:b/>
              </w:rPr>
            </w:pPr>
            <w:del w:id="2935" w:author="phuong vu" w:date="2018-11-22T13:51:00Z">
              <w:r w:rsidRPr="00B808BD" w:rsidDel="00C774DC">
                <w:rPr>
                  <w:b/>
                </w:rPr>
                <w:delText>Cách xử lí</w:delText>
              </w:r>
              <w:bookmarkStart w:id="2936" w:name="_Toc530658587"/>
              <w:bookmarkStart w:id="2937" w:name="_Toc530662311"/>
              <w:bookmarkStart w:id="2938" w:name="_Toc530662778"/>
              <w:bookmarkEnd w:id="2936"/>
              <w:bookmarkEnd w:id="2937"/>
              <w:bookmarkEnd w:id="2938"/>
            </w:del>
          </w:p>
        </w:tc>
        <w:tc>
          <w:tcPr>
            <w:tcW w:w="6686" w:type="dxa"/>
          </w:tcPr>
          <w:p w14:paraId="3529B28D" w14:textId="1821344E" w:rsidR="007554F4" w:rsidDel="00C774DC" w:rsidRDefault="007554F4" w:rsidP="00225404">
            <w:pPr>
              <w:spacing w:line="276" w:lineRule="auto"/>
              <w:rPr>
                <w:del w:id="2939" w:author="phuong vu" w:date="2018-11-22T13:51:00Z"/>
                <w:lang w:val="en-US"/>
              </w:rPr>
            </w:pPr>
            <w:del w:id="2940" w:author="phuong vu" w:date="2018-11-22T13:51:00Z">
              <w:r w:rsidDel="00C774DC">
                <w:rPr>
                  <w:lang w:val="en-US"/>
                </w:rPr>
                <w:delText xml:space="preserve">Bước 1: Chọn một trong ba hình thức để tìm kiếm: Quét mã QR – Code, tên khách hàng hoặc mã đơn hàng. </w:delText>
              </w:r>
              <w:bookmarkStart w:id="2941" w:name="_Toc530658588"/>
              <w:bookmarkStart w:id="2942" w:name="_Toc530662312"/>
              <w:bookmarkStart w:id="2943" w:name="_Toc530662779"/>
              <w:bookmarkEnd w:id="2941"/>
              <w:bookmarkEnd w:id="2942"/>
              <w:bookmarkEnd w:id="2943"/>
            </w:del>
          </w:p>
          <w:p w14:paraId="6A7BEBCB" w14:textId="7CDAA2BE" w:rsidR="007554F4" w:rsidDel="00C774DC" w:rsidRDefault="007554F4" w:rsidP="00225404">
            <w:pPr>
              <w:spacing w:line="276" w:lineRule="auto"/>
              <w:rPr>
                <w:del w:id="2944" w:author="phuong vu" w:date="2018-11-22T13:51:00Z"/>
                <w:lang w:val="en-US"/>
              </w:rPr>
            </w:pPr>
            <w:del w:id="2945" w:author="phuong vu" w:date="2018-11-22T13:51:00Z">
              <w:r w:rsidDel="00C774DC">
                <w:rPr>
                  <w:lang w:val="en-US"/>
                </w:rPr>
                <w:delText>Bước 2: Nhập các thông tin yêu cầu.</w:delText>
              </w:r>
              <w:bookmarkStart w:id="2946" w:name="_Toc530658589"/>
              <w:bookmarkStart w:id="2947" w:name="_Toc530662313"/>
              <w:bookmarkStart w:id="2948" w:name="_Toc530662780"/>
              <w:bookmarkEnd w:id="2946"/>
              <w:bookmarkEnd w:id="2947"/>
              <w:bookmarkEnd w:id="2948"/>
            </w:del>
          </w:p>
          <w:p w14:paraId="56E6FBF0" w14:textId="2C984FD1" w:rsidR="007554F4" w:rsidRPr="007C127C" w:rsidDel="00C774DC" w:rsidRDefault="007554F4" w:rsidP="00225404">
            <w:pPr>
              <w:spacing w:line="276" w:lineRule="auto"/>
              <w:rPr>
                <w:del w:id="2949" w:author="phuong vu" w:date="2018-11-22T13:51:00Z"/>
                <w:lang w:val="en-US"/>
              </w:rPr>
            </w:pPr>
            <w:del w:id="2950" w:author="phuong vu" w:date="2018-11-22T13:51:00Z">
              <w:r w:rsidDel="00C774DC">
                <w:rPr>
                  <w:lang w:val="en-US"/>
                </w:rPr>
                <w:delText xml:space="preserve">Bước 3: Nhấn nút </w:delText>
              </w:r>
              <w:r w:rsidDel="00C774DC">
                <w:rPr>
                  <w:i/>
                  <w:lang w:val="en-US"/>
                </w:rPr>
                <w:delText>“tìm kiếm”.</w:delText>
              </w:r>
              <w:bookmarkStart w:id="2951" w:name="_Toc530658590"/>
              <w:bookmarkStart w:id="2952" w:name="_Toc530662314"/>
              <w:bookmarkStart w:id="2953" w:name="_Toc530662781"/>
              <w:bookmarkEnd w:id="2951"/>
              <w:bookmarkEnd w:id="2952"/>
              <w:bookmarkEnd w:id="2953"/>
            </w:del>
          </w:p>
        </w:tc>
        <w:bookmarkStart w:id="2954" w:name="_Toc530658591"/>
        <w:bookmarkStart w:id="2955" w:name="_Toc530662315"/>
        <w:bookmarkStart w:id="2956" w:name="_Toc530662782"/>
        <w:bookmarkEnd w:id="2954"/>
        <w:bookmarkEnd w:id="2955"/>
        <w:bookmarkEnd w:id="2956"/>
      </w:tr>
      <w:tr w:rsidR="007554F4" w:rsidDel="00C774DC" w14:paraId="1F85BE9D" w14:textId="0EC7F3CA" w:rsidTr="00225404">
        <w:trPr>
          <w:del w:id="2957" w:author="phuong vu" w:date="2018-11-22T13:51:00Z"/>
        </w:trPr>
        <w:tc>
          <w:tcPr>
            <w:tcW w:w="2425" w:type="dxa"/>
          </w:tcPr>
          <w:p w14:paraId="45BE5895" w14:textId="1125F0F8" w:rsidR="007554F4" w:rsidRPr="00B808BD" w:rsidDel="00C774DC" w:rsidRDefault="007554F4" w:rsidP="00225404">
            <w:pPr>
              <w:spacing w:line="276" w:lineRule="auto"/>
              <w:rPr>
                <w:del w:id="2958" w:author="phuong vu" w:date="2018-11-22T13:51:00Z"/>
                <w:b/>
              </w:rPr>
            </w:pPr>
            <w:del w:id="2959" w:author="phuong vu" w:date="2018-11-22T13:51:00Z">
              <w:r w:rsidRPr="00B808BD" w:rsidDel="00C774DC">
                <w:rPr>
                  <w:b/>
                </w:rPr>
                <w:delText>Kết quả</w:delText>
              </w:r>
              <w:bookmarkStart w:id="2960" w:name="_Toc530658592"/>
              <w:bookmarkStart w:id="2961" w:name="_Toc530662316"/>
              <w:bookmarkStart w:id="2962" w:name="_Toc530662783"/>
              <w:bookmarkEnd w:id="2960"/>
              <w:bookmarkEnd w:id="2961"/>
              <w:bookmarkEnd w:id="2962"/>
            </w:del>
          </w:p>
        </w:tc>
        <w:tc>
          <w:tcPr>
            <w:tcW w:w="6686" w:type="dxa"/>
          </w:tcPr>
          <w:p w14:paraId="0B41E976" w14:textId="1574B33A" w:rsidR="007554F4" w:rsidDel="00C774DC" w:rsidRDefault="007554F4" w:rsidP="00225404">
            <w:pPr>
              <w:spacing w:line="276" w:lineRule="auto"/>
              <w:rPr>
                <w:del w:id="2963" w:author="phuong vu" w:date="2018-11-22T13:51:00Z"/>
                <w:lang w:val="en-US"/>
              </w:rPr>
            </w:pPr>
            <w:del w:id="2964" w:author="phuong vu" w:date="2018-11-22T13:51:00Z">
              <w:r w:rsidDel="00C774DC">
                <w:rPr>
                  <w:lang w:val="en-US"/>
                </w:rPr>
                <w:delText>Hiển thị kết quả mởi khung kế bên khung tìm kiếm.</w:delText>
              </w:r>
              <w:bookmarkStart w:id="2965" w:name="_Toc530658593"/>
              <w:bookmarkStart w:id="2966" w:name="_Toc530662317"/>
              <w:bookmarkStart w:id="2967" w:name="_Toc530662784"/>
              <w:bookmarkEnd w:id="2965"/>
              <w:bookmarkEnd w:id="2966"/>
              <w:bookmarkEnd w:id="2967"/>
            </w:del>
          </w:p>
          <w:p w14:paraId="621ED5D3" w14:textId="1CF78E6D" w:rsidR="007554F4" w:rsidDel="00C774DC" w:rsidRDefault="007554F4" w:rsidP="00225404">
            <w:pPr>
              <w:spacing w:line="276" w:lineRule="auto"/>
              <w:rPr>
                <w:del w:id="2968" w:author="phuong vu" w:date="2018-11-22T13:51:00Z"/>
                <w:lang w:val="en-US"/>
              </w:rPr>
            </w:pPr>
            <w:del w:id="2969" w:author="phuong vu" w:date="2018-11-22T13:51:00Z">
              <w:r w:rsidDel="00C774DC">
                <w:rPr>
                  <w:lang w:val="en-US"/>
                </w:rPr>
                <w:delText>Kết quả tìm kiếm bao gồm:</w:delText>
              </w:r>
              <w:bookmarkStart w:id="2970" w:name="_Toc530658594"/>
              <w:bookmarkStart w:id="2971" w:name="_Toc530662318"/>
              <w:bookmarkStart w:id="2972" w:name="_Toc530662785"/>
              <w:bookmarkEnd w:id="2970"/>
              <w:bookmarkEnd w:id="2971"/>
              <w:bookmarkEnd w:id="2972"/>
            </w:del>
          </w:p>
          <w:p w14:paraId="4AC4E43F" w14:textId="1466CFE3" w:rsidR="007554F4" w:rsidDel="00C774DC" w:rsidRDefault="007554F4" w:rsidP="007554F4">
            <w:pPr>
              <w:pStyle w:val="ListParagraph"/>
              <w:numPr>
                <w:ilvl w:val="0"/>
                <w:numId w:val="31"/>
              </w:numPr>
              <w:spacing w:line="276" w:lineRule="auto"/>
              <w:rPr>
                <w:del w:id="2973" w:author="phuong vu" w:date="2018-11-22T13:51:00Z"/>
                <w:lang w:val="en-US"/>
              </w:rPr>
            </w:pPr>
            <w:del w:id="2974" w:author="phuong vu" w:date="2018-11-22T13:51:00Z">
              <w:r w:rsidDel="00C774DC">
                <w:rPr>
                  <w:lang w:val="en-US"/>
                </w:rPr>
                <w:delText>Tên khách hàng</w:delText>
              </w:r>
              <w:r w:rsidR="009B0E96" w:rsidDel="00C774DC">
                <w:rPr>
                  <w:lang w:val="en-US"/>
                </w:rPr>
                <w:delText xml:space="preserve"> (liên kết với trang xem thông tin chi tiết đơn hàng).</w:delText>
              </w:r>
              <w:bookmarkStart w:id="2975" w:name="_Toc530658595"/>
              <w:bookmarkStart w:id="2976" w:name="_Toc530662319"/>
              <w:bookmarkStart w:id="2977" w:name="_Toc530662786"/>
              <w:bookmarkEnd w:id="2975"/>
              <w:bookmarkEnd w:id="2976"/>
              <w:bookmarkEnd w:id="2977"/>
            </w:del>
          </w:p>
          <w:p w14:paraId="5B9AE780" w14:textId="60D70198" w:rsidR="007554F4" w:rsidDel="00C774DC" w:rsidRDefault="007554F4" w:rsidP="007554F4">
            <w:pPr>
              <w:pStyle w:val="ListParagraph"/>
              <w:numPr>
                <w:ilvl w:val="0"/>
                <w:numId w:val="31"/>
              </w:numPr>
              <w:spacing w:line="276" w:lineRule="auto"/>
              <w:rPr>
                <w:del w:id="2978" w:author="phuong vu" w:date="2018-11-22T13:51:00Z"/>
                <w:lang w:val="en-US"/>
              </w:rPr>
            </w:pPr>
            <w:del w:id="2979" w:author="phuong vu" w:date="2018-11-22T13:51:00Z">
              <w:r w:rsidDel="00C774DC">
                <w:rPr>
                  <w:lang w:val="en-US"/>
                </w:rPr>
                <w:delText>Số điện thoại, email</w:delText>
              </w:r>
              <w:bookmarkStart w:id="2980" w:name="_Toc530658596"/>
              <w:bookmarkStart w:id="2981" w:name="_Toc530662320"/>
              <w:bookmarkStart w:id="2982" w:name="_Toc530662787"/>
              <w:bookmarkEnd w:id="2980"/>
              <w:bookmarkEnd w:id="2981"/>
              <w:bookmarkEnd w:id="2982"/>
            </w:del>
          </w:p>
          <w:p w14:paraId="32591BA1" w14:textId="664561DB" w:rsidR="007554F4" w:rsidRPr="007C127C" w:rsidDel="00C774DC" w:rsidRDefault="007554F4" w:rsidP="007C127C">
            <w:pPr>
              <w:pStyle w:val="ListParagraph"/>
              <w:numPr>
                <w:ilvl w:val="0"/>
                <w:numId w:val="31"/>
              </w:numPr>
              <w:spacing w:line="276" w:lineRule="auto"/>
              <w:rPr>
                <w:del w:id="2983" w:author="phuong vu" w:date="2018-11-22T13:51:00Z"/>
                <w:lang w:val="en-US"/>
              </w:rPr>
            </w:pPr>
            <w:del w:id="2984" w:author="phuong vu" w:date="2018-11-22T13:51:00Z">
              <w:r w:rsidDel="00C774DC">
                <w:rPr>
                  <w:lang w:val="en-US"/>
                </w:rPr>
                <w:delText>Trạng thái đơn hàng</w:delText>
              </w:r>
              <w:bookmarkStart w:id="2985" w:name="_Toc530658597"/>
              <w:bookmarkStart w:id="2986" w:name="_Toc530662321"/>
              <w:bookmarkStart w:id="2987" w:name="_Toc530662788"/>
              <w:bookmarkEnd w:id="2985"/>
              <w:bookmarkEnd w:id="2986"/>
              <w:bookmarkEnd w:id="2987"/>
            </w:del>
          </w:p>
        </w:tc>
        <w:bookmarkStart w:id="2988" w:name="_Toc530658598"/>
        <w:bookmarkStart w:id="2989" w:name="_Toc530662322"/>
        <w:bookmarkStart w:id="2990" w:name="_Toc530662789"/>
        <w:bookmarkEnd w:id="2988"/>
        <w:bookmarkEnd w:id="2989"/>
        <w:bookmarkEnd w:id="2990"/>
      </w:tr>
      <w:tr w:rsidR="007554F4" w:rsidDel="00C774DC" w14:paraId="31362A83" w14:textId="1A4AD22D" w:rsidTr="00225404">
        <w:trPr>
          <w:del w:id="2991" w:author="phuong vu" w:date="2018-11-22T13:51:00Z"/>
        </w:trPr>
        <w:tc>
          <w:tcPr>
            <w:tcW w:w="2425" w:type="dxa"/>
          </w:tcPr>
          <w:p w14:paraId="68EE5FAE" w14:textId="63463257" w:rsidR="007554F4" w:rsidRPr="00B808BD" w:rsidDel="00C774DC" w:rsidRDefault="007554F4" w:rsidP="00225404">
            <w:pPr>
              <w:spacing w:line="276" w:lineRule="auto"/>
              <w:rPr>
                <w:del w:id="2992" w:author="phuong vu" w:date="2018-11-22T13:51:00Z"/>
                <w:b/>
              </w:rPr>
            </w:pPr>
            <w:del w:id="2993" w:author="phuong vu" w:date="2018-11-22T13:51:00Z">
              <w:r w:rsidRPr="00B808BD" w:rsidDel="00C774DC">
                <w:rPr>
                  <w:b/>
                </w:rPr>
                <w:delText>Ghi chú</w:delText>
              </w:r>
              <w:bookmarkStart w:id="2994" w:name="_Toc530658599"/>
              <w:bookmarkStart w:id="2995" w:name="_Toc530662323"/>
              <w:bookmarkStart w:id="2996" w:name="_Toc530662790"/>
              <w:bookmarkEnd w:id="2994"/>
              <w:bookmarkEnd w:id="2995"/>
              <w:bookmarkEnd w:id="2996"/>
            </w:del>
          </w:p>
        </w:tc>
        <w:tc>
          <w:tcPr>
            <w:tcW w:w="6686" w:type="dxa"/>
          </w:tcPr>
          <w:p w14:paraId="3FD86AEE" w14:textId="058C5B0D" w:rsidR="007554F4" w:rsidDel="00C774DC" w:rsidRDefault="007554F4" w:rsidP="00225404">
            <w:pPr>
              <w:keepNext/>
              <w:spacing w:line="276" w:lineRule="auto"/>
              <w:rPr>
                <w:del w:id="2997" w:author="phuong vu" w:date="2018-11-22T13:51:00Z"/>
                <w:lang w:val="en-US"/>
              </w:rPr>
            </w:pPr>
            <w:del w:id="2998" w:author="phuong vu" w:date="2018-11-22T13:51:00Z">
              <w:r w:rsidDel="00C774DC">
                <w:rPr>
                  <w:lang w:val="en-US"/>
                </w:rPr>
                <w:delText>Nếu không có thông tin nào nhập, Khi người dùng nhấn tìm kiếm, kết quả sẽ hiển thị tất cả.</w:delText>
              </w:r>
              <w:bookmarkStart w:id="2999" w:name="_Toc530658600"/>
              <w:bookmarkStart w:id="3000" w:name="_Toc530662324"/>
              <w:bookmarkStart w:id="3001" w:name="_Toc530662791"/>
              <w:bookmarkEnd w:id="2999"/>
              <w:bookmarkEnd w:id="3000"/>
              <w:bookmarkEnd w:id="3001"/>
            </w:del>
          </w:p>
          <w:p w14:paraId="01AEFD40" w14:textId="594A812F" w:rsidR="007554F4" w:rsidRPr="007C127C" w:rsidDel="00C774DC" w:rsidRDefault="007554F4" w:rsidP="00225404">
            <w:pPr>
              <w:keepNext/>
              <w:spacing w:line="276" w:lineRule="auto"/>
              <w:rPr>
                <w:del w:id="3002" w:author="phuong vu" w:date="2018-11-22T13:51:00Z"/>
                <w:i/>
                <w:lang w:val="en-US"/>
              </w:rPr>
            </w:pPr>
            <w:del w:id="3003" w:author="phuong vu" w:date="2018-11-22T13:51:00Z">
              <w:r w:rsidDel="00C774DC">
                <w:rPr>
                  <w:lang w:val="en-US"/>
                </w:rPr>
                <w:delText xml:space="preserve">Mặc định và nếu không có kết quả sẽ hiển thị </w:delText>
              </w:r>
              <w:r w:rsidDel="00C774DC">
                <w:rPr>
                  <w:i/>
                  <w:lang w:val="en-US"/>
                </w:rPr>
                <w:delText>“không có kết quả nào”.</w:delText>
              </w:r>
              <w:bookmarkStart w:id="3004" w:name="_Toc530658601"/>
              <w:bookmarkStart w:id="3005" w:name="_Toc530662325"/>
              <w:bookmarkStart w:id="3006" w:name="_Toc530662792"/>
              <w:bookmarkEnd w:id="3004"/>
              <w:bookmarkEnd w:id="3005"/>
              <w:bookmarkEnd w:id="3006"/>
            </w:del>
          </w:p>
        </w:tc>
        <w:bookmarkStart w:id="3007" w:name="_Toc530658602"/>
        <w:bookmarkStart w:id="3008" w:name="_Toc530662326"/>
        <w:bookmarkStart w:id="3009" w:name="_Toc530662793"/>
        <w:bookmarkEnd w:id="3007"/>
        <w:bookmarkEnd w:id="3008"/>
        <w:bookmarkEnd w:id="3009"/>
      </w:tr>
    </w:tbl>
    <w:p w14:paraId="44D0F01A" w14:textId="436DC39E" w:rsidR="007554F4" w:rsidRPr="007C127C" w:rsidDel="00C774DC" w:rsidRDefault="007554F4" w:rsidP="007C127C">
      <w:pPr>
        <w:rPr>
          <w:del w:id="3010" w:author="phuong vu" w:date="2018-11-22T13:51:00Z"/>
        </w:rPr>
      </w:pPr>
      <w:bookmarkStart w:id="3011" w:name="_Toc530658603"/>
      <w:bookmarkStart w:id="3012" w:name="_Toc530662327"/>
      <w:bookmarkStart w:id="3013" w:name="_Toc530662794"/>
      <w:bookmarkEnd w:id="3011"/>
      <w:bookmarkEnd w:id="3012"/>
      <w:bookmarkEnd w:id="3013"/>
    </w:p>
    <w:p w14:paraId="67313BEA" w14:textId="1FAD4247" w:rsidR="00730F28" w:rsidDel="00C774DC" w:rsidRDefault="00730F28" w:rsidP="00730F28">
      <w:pPr>
        <w:pStyle w:val="Heading4"/>
        <w:rPr>
          <w:del w:id="3014" w:author="phuong vu" w:date="2018-11-22T13:51:00Z"/>
          <w:lang w:val="en-US"/>
        </w:rPr>
      </w:pPr>
      <w:del w:id="3015" w:author="phuong vu" w:date="2018-11-22T13:51:00Z">
        <w:r w:rsidDel="00C774DC">
          <w:delText>Đăng nhập</w:delText>
        </w:r>
        <w:r w:rsidDel="00C774DC">
          <w:rPr>
            <w:lang w:val="en-US"/>
          </w:rPr>
          <w:delText xml:space="preserve"> hệ thống</w:delText>
        </w:r>
        <w:bookmarkStart w:id="3016" w:name="_Toc530658604"/>
        <w:bookmarkStart w:id="3017" w:name="_Toc530662328"/>
        <w:bookmarkStart w:id="3018" w:name="_Toc530662795"/>
        <w:bookmarkEnd w:id="3016"/>
        <w:bookmarkEnd w:id="3017"/>
        <w:bookmarkEnd w:id="3018"/>
      </w:del>
    </w:p>
    <w:tbl>
      <w:tblPr>
        <w:tblStyle w:val="TableGrid"/>
        <w:tblW w:w="0" w:type="auto"/>
        <w:tblLook w:val="04A0" w:firstRow="1" w:lastRow="0" w:firstColumn="1" w:lastColumn="0" w:noHBand="0" w:noVBand="1"/>
      </w:tblPr>
      <w:tblGrid>
        <w:gridCol w:w="2342"/>
        <w:gridCol w:w="6435"/>
      </w:tblGrid>
      <w:tr w:rsidR="00366807" w:rsidDel="00C774DC" w14:paraId="4586475D" w14:textId="7FB45D73" w:rsidTr="00A06DD8">
        <w:trPr>
          <w:del w:id="3019" w:author="phuong vu" w:date="2018-11-22T13:51:00Z"/>
        </w:trPr>
        <w:tc>
          <w:tcPr>
            <w:tcW w:w="2425" w:type="dxa"/>
          </w:tcPr>
          <w:p w14:paraId="76F328FC" w14:textId="601F4621" w:rsidR="005E4157" w:rsidRPr="00B808BD" w:rsidDel="00C774DC" w:rsidRDefault="005E4157" w:rsidP="00A06DD8">
            <w:pPr>
              <w:spacing w:line="276" w:lineRule="auto"/>
              <w:rPr>
                <w:del w:id="3020" w:author="phuong vu" w:date="2018-11-22T13:51:00Z"/>
                <w:b/>
              </w:rPr>
            </w:pPr>
            <w:del w:id="3021" w:author="phuong vu" w:date="2018-11-22T13:51:00Z">
              <w:r w:rsidRPr="00B808BD" w:rsidDel="00C774DC">
                <w:rPr>
                  <w:b/>
                </w:rPr>
                <w:delText>Mã yêu cầu</w:delText>
              </w:r>
              <w:bookmarkStart w:id="3022" w:name="_Toc530658605"/>
              <w:bookmarkStart w:id="3023" w:name="_Toc530662329"/>
              <w:bookmarkStart w:id="3024" w:name="_Toc530662796"/>
              <w:bookmarkEnd w:id="3022"/>
              <w:bookmarkEnd w:id="3023"/>
              <w:bookmarkEnd w:id="3024"/>
            </w:del>
          </w:p>
        </w:tc>
        <w:tc>
          <w:tcPr>
            <w:tcW w:w="6686" w:type="dxa"/>
          </w:tcPr>
          <w:p w14:paraId="697841EE" w14:textId="630631E1" w:rsidR="005E4157" w:rsidRPr="002947C2" w:rsidDel="00C774DC" w:rsidRDefault="005E4157" w:rsidP="00A06DD8">
            <w:pPr>
              <w:spacing w:line="276" w:lineRule="auto"/>
              <w:rPr>
                <w:del w:id="3025" w:author="phuong vu" w:date="2018-11-22T13:51:00Z"/>
                <w:lang w:val="en-US"/>
              </w:rPr>
            </w:pPr>
            <w:del w:id="3026" w:author="phuong vu" w:date="2018-11-22T13:51:00Z">
              <w:r w:rsidDel="00C774DC">
                <w:rPr>
                  <w:lang w:val="en-US"/>
                </w:rPr>
                <w:delText>GU_08</w:delText>
              </w:r>
              <w:bookmarkStart w:id="3027" w:name="_Toc530658606"/>
              <w:bookmarkStart w:id="3028" w:name="_Toc530662330"/>
              <w:bookmarkStart w:id="3029" w:name="_Toc530662797"/>
              <w:bookmarkEnd w:id="3027"/>
              <w:bookmarkEnd w:id="3028"/>
              <w:bookmarkEnd w:id="3029"/>
            </w:del>
          </w:p>
        </w:tc>
        <w:bookmarkStart w:id="3030" w:name="_Toc530658607"/>
        <w:bookmarkStart w:id="3031" w:name="_Toc530662331"/>
        <w:bookmarkStart w:id="3032" w:name="_Toc530662798"/>
        <w:bookmarkEnd w:id="3030"/>
        <w:bookmarkEnd w:id="3031"/>
        <w:bookmarkEnd w:id="3032"/>
      </w:tr>
      <w:tr w:rsidR="00366807" w:rsidDel="00C774DC" w14:paraId="15B6311D" w14:textId="4ED00822" w:rsidTr="00A06DD8">
        <w:trPr>
          <w:del w:id="3033" w:author="phuong vu" w:date="2018-11-22T13:51:00Z"/>
        </w:trPr>
        <w:tc>
          <w:tcPr>
            <w:tcW w:w="2425" w:type="dxa"/>
          </w:tcPr>
          <w:p w14:paraId="4B6C96F2" w14:textId="7BFCDCE1" w:rsidR="005E4157" w:rsidRPr="00B808BD" w:rsidDel="00C774DC" w:rsidRDefault="005E4157" w:rsidP="00A06DD8">
            <w:pPr>
              <w:spacing w:line="276" w:lineRule="auto"/>
              <w:rPr>
                <w:del w:id="3034" w:author="phuong vu" w:date="2018-11-22T13:51:00Z"/>
                <w:b/>
              </w:rPr>
            </w:pPr>
            <w:del w:id="3035" w:author="phuong vu" w:date="2018-11-22T13:51:00Z">
              <w:r w:rsidRPr="00B808BD" w:rsidDel="00C774DC">
                <w:rPr>
                  <w:b/>
                </w:rPr>
                <w:delText>Tên chức năng</w:delText>
              </w:r>
              <w:bookmarkStart w:id="3036" w:name="_Toc530658608"/>
              <w:bookmarkStart w:id="3037" w:name="_Toc530662332"/>
              <w:bookmarkStart w:id="3038" w:name="_Toc530662799"/>
              <w:bookmarkEnd w:id="3036"/>
              <w:bookmarkEnd w:id="3037"/>
              <w:bookmarkEnd w:id="3038"/>
            </w:del>
          </w:p>
        </w:tc>
        <w:tc>
          <w:tcPr>
            <w:tcW w:w="6686" w:type="dxa"/>
          </w:tcPr>
          <w:p w14:paraId="1FE7ABCA" w14:textId="3921553E" w:rsidR="005E4157" w:rsidRPr="00A06DD8" w:rsidDel="00C774DC" w:rsidRDefault="005E4157" w:rsidP="00A06DD8">
            <w:pPr>
              <w:spacing w:line="276" w:lineRule="auto"/>
              <w:rPr>
                <w:del w:id="3039" w:author="phuong vu" w:date="2018-11-22T13:51:00Z"/>
                <w:lang w:val="en-US"/>
              </w:rPr>
            </w:pPr>
            <w:del w:id="3040" w:author="phuong vu" w:date="2018-11-22T13:51:00Z">
              <w:r w:rsidDel="00C774DC">
                <w:rPr>
                  <w:lang w:val="en-US"/>
                </w:rPr>
                <w:delText>Đăng nhập hệ thống</w:delText>
              </w:r>
              <w:bookmarkStart w:id="3041" w:name="_Toc530658609"/>
              <w:bookmarkStart w:id="3042" w:name="_Toc530662333"/>
              <w:bookmarkStart w:id="3043" w:name="_Toc530662800"/>
              <w:bookmarkEnd w:id="3041"/>
              <w:bookmarkEnd w:id="3042"/>
              <w:bookmarkEnd w:id="3043"/>
            </w:del>
          </w:p>
        </w:tc>
        <w:bookmarkStart w:id="3044" w:name="_Toc530658610"/>
        <w:bookmarkStart w:id="3045" w:name="_Toc530662334"/>
        <w:bookmarkStart w:id="3046" w:name="_Toc530662801"/>
        <w:bookmarkEnd w:id="3044"/>
        <w:bookmarkEnd w:id="3045"/>
        <w:bookmarkEnd w:id="3046"/>
      </w:tr>
      <w:tr w:rsidR="00366807" w:rsidDel="00C774DC" w14:paraId="5729273A" w14:textId="5FE1A60F" w:rsidTr="00A06DD8">
        <w:trPr>
          <w:del w:id="3047" w:author="phuong vu" w:date="2018-11-22T13:51:00Z"/>
        </w:trPr>
        <w:tc>
          <w:tcPr>
            <w:tcW w:w="2425" w:type="dxa"/>
          </w:tcPr>
          <w:p w14:paraId="0986D904" w14:textId="79B0A235" w:rsidR="005E4157" w:rsidRPr="00B808BD" w:rsidDel="00C774DC" w:rsidRDefault="005E4157" w:rsidP="00A06DD8">
            <w:pPr>
              <w:spacing w:line="276" w:lineRule="auto"/>
              <w:rPr>
                <w:del w:id="3048" w:author="phuong vu" w:date="2018-11-22T13:51:00Z"/>
                <w:b/>
              </w:rPr>
            </w:pPr>
            <w:del w:id="3049" w:author="phuong vu" w:date="2018-11-22T13:51:00Z">
              <w:r w:rsidRPr="00B808BD" w:rsidDel="00C774DC">
                <w:rPr>
                  <w:b/>
                </w:rPr>
                <w:delText>Đối tượng sử dụng</w:delText>
              </w:r>
              <w:bookmarkStart w:id="3050" w:name="_Toc530658611"/>
              <w:bookmarkStart w:id="3051" w:name="_Toc530662335"/>
              <w:bookmarkStart w:id="3052" w:name="_Toc530662802"/>
              <w:bookmarkEnd w:id="3050"/>
              <w:bookmarkEnd w:id="3051"/>
              <w:bookmarkEnd w:id="3052"/>
            </w:del>
          </w:p>
        </w:tc>
        <w:tc>
          <w:tcPr>
            <w:tcW w:w="6686" w:type="dxa"/>
          </w:tcPr>
          <w:p w14:paraId="154019C4" w14:textId="141AB6C0" w:rsidR="005E4157" w:rsidRPr="002947C2" w:rsidDel="00C774DC" w:rsidRDefault="005E4157" w:rsidP="00A06DD8">
            <w:pPr>
              <w:spacing w:line="276" w:lineRule="auto"/>
              <w:rPr>
                <w:del w:id="3053" w:author="phuong vu" w:date="2018-11-22T13:51:00Z"/>
                <w:lang w:val="en-US"/>
              </w:rPr>
            </w:pPr>
            <w:del w:id="3054" w:author="phuong vu" w:date="2018-11-22T13:51:00Z">
              <w:r w:rsidRPr="00730F28" w:rsidDel="00C774DC">
                <w:rPr>
                  <w:lang w:val="en-US"/>
                </w:rPr>
                <w:delText>Nhân viên cửa hàng</w:delText>
              </w:r>
              <w:r w:rsidDel="00C774DC">
                <w:rPr>
                  <w:lang w:val="en-US"/>
                </w:rPr>
                <w:delText>, khách hàng</w:delText>
              </w:r>
              <w:bookmarkStart w:id="3055" w:name="_Toc530658612"/>
              <w:bookmarkStart w:id="3056" w:name="_Toc530662336"/>
              <w:bookmarkStart w:id="3057" w:name="_Toc530662803"/>
              <w:bookmarkEnd w:id="3055"/>
              <w:bookmarkEnd w:id="3056"/>
              <w:bookmarkEnd w:id="3057"/>
            </w:del>
          </w:p>
        </w:tc>
        <w:bookmarkStart w:id="3058" w:name="_Toc530658613"/>
        <w:bookmarkStart w:id="3059" w:name="_Toc530662337"/>
        <w:bookmarkStart w:id="3060" w:name="_Toc530662804"/>
        <w:bookmarkEnd w:id="3058"/>
        <w:bookmarkEnd w:id="3059"/>
        <w:bookmarkEnd w:id="3060"/>
      </w:tr>
      <w:tr w:rsidR="00366807" w:rsidDel="00C774DC" w14:paraId="799B10C7" w14:textId="1F5FD8F6" w:rsidTr="00A06DD8">
        <w:trPr>
          <w:del w:id="3061" w:author="phuong vu" w:date="2018-11-22T13:51:00Z"/>
        </w:trPr>
        <w:tc>
          <w:tcPr>
            <w:tcW w:w="2425" w:type="dxa"/>
          </w:tcPr>
          <w:p w14:paraId="60D2D0A8" w14:textId="528EA625" w:rsidR="005E4157" w:rsidRPr="00B808BD" w:rsidDel="00C774DC" w:rsidRDefault="005E4157" w:rsidP="00A06DD8">
            <w:pPr>
              <w:spacing w:line="276" w:lineRule="auto"/>
              <w:rPr>
                <w:del w:id="3062" w:author="phuong vu" w:date="2018-11-22T13:51:00Z"/>
                <w:b/>
              </w:rPr>
            </w:pPr>
            <w:del w:id="3063" w:author="phuong vu" w:date="2018-11-22T13:51:00Z">
              <w:r w:rsidRPr="00B808BD" w:rsidDel="00C774DC">
                <w:rPr>
                  <w:b/>
                </w:rPr>
                <w:delText>Tiền điều kiện</w:delText>
              </w:r>
              <w:bookmarkStart w:id="3064" w:name="_Toc530658614"/>
              <w:bookmarkStart w:id="3065" w:name="_Toc530662338"/>
              <w:bookmarkStart w:id="3066" w:name="_Toc530662805"/>
              <w:bookmarkEnd w:id="3064"/>
              <w:bookmarkEnd w:id="3065"/>
              <w:bookmarkEnd w:id="3066"/>
            </w:del>
          </w:p>
        </w:tc>
        <w:tc>
          <w:tcPr>
            <w:tcW w:w="6686" w:type="dxa"/>
          </w:tcPr>
          <w:p w14:paraId="129BAF26" w14:textId="58B12832" w:rsidR="005E4157" w:rsidRPr="002947C2" w:rsidDel="00C774DC" w:rsidRDefault="005E4157" w:rsidP="00A06DD8">
            <w:pPr>
              <w:spacing w:line="276" w:lineRule="auto"/>
              <w:rPr>
                <w:del w:id="3067" w:author="phuong vu" w:date="2018-11-22T13:51:00Z"/>
                <w:lang w:val="en-US"/>
              </w:rPr>
            </w:pPr>
            <w:del w:id="3068" w:author="phuong vu" w:date="2018-11-22T13:51:00Z">
              <w:r w:rsidDel="00C774DC">
                <w:rPr>
                  <w:lang w:val="en-US"/>
                </w:rPr>
                <w:delText>Truy cập được trang web quản lí đối với nhân viên cửa hàng và ứng dụng điện thoại đối với khách hàng.</w:delText>
              </w:r>
              <w:bookmarkStart w:id="3069" w:name="_Toc530658615"/>
              <w:bookmarkStart w:id="3070" w:name="_Toc530662339"/>
              <w:bookmarkStart w:id="3071" w:name="_Toc530662806"/>
              <w:bookmarkEnd w:id="3069"/>
              <w:bookmarkEnd w:id="3070"/>
              <w:bookmarkEnd w:id="3071"/>
            </w:del>
          </w:p>
        </w:tc>
        <w:bookmarkStart w:id="3072" w:name="_Toc530658616"/>
        <w:bookmarkStart w:id="3073" w:name="_Toc530662340"/>
        <w:bookmarkStart w:id="3074" w:name="_Toc530662807"/>
        <w:bookmarkEnd w:id="3072"/>
        <w:bookmarkEnd w:id="3073"/>
        <w:bookmarkEnd w:id="3074"/>
      </w:tr>
      <w:tr w:rsidR="00366807" w:rsidDel="00C774DC" w14:paraId="08A25A9E" w14:textId="1325D1CB" w:rsidTr="00A06DD8">
        <w:trPr>
          <w:del w:id="3075" w:author="phuong vu" w:date="2018-11-22T13:51:00Z"/>
        </w:trPr>
        <w:tc>
          <w:tcPr>
            <w:tcW w:w="2425" w:type="dxa"/>
          </w:tcPr>
          <w:p w14:paraId="4CDFA98A" w14:textId="7A4B81D3" w:rsidR="005E4157" w:rsidRPr="00B808BD" w:rsidDel="00C774DC" w:rsidRDefault="005E4157" w:rsidP="00A06DD8">
            <w:pPr>
              <w:spacing w:line="276" w:lineRule="auto"/>
              <w:rPr>
                <w:del w:id="3076" w:author="phuong vu" w:date="2018-11-22T13:51:00Z"/>
                <w:b/>
              </w:rPr>
            </w:pPr>
            <w:del w:id="3077" w:author="phuong vu" w:date="2018-11-22T13:51:00Z">
              <w:r w:rsidRPr="00B808BD" w:rsidDel="00C774DC">
                <w:rPr>
                  <w:b/>
                </w:rPr>
                <w:delText>Cách xử lí</w:delText>
              </w:r>
              <w:bookmarkStart w:id="3078" w:name="_Toc530658617"/>
              <w:bookmarkStart w:id="3079" w:name="_Toc530662341"/>
              <w:bookmarkStart w:id="3080" w:name="_Toc530662808"/>
              <w:bookmarkEnd w:id="3078"/>
              <w:bookmarkEnd w:id="3079"/>
              <w:bookmarkEnd w:id="3080"/>
            </w:del>
          </w:p>
        </w:tc>
        <w:tc>
          <w:tcPr>
            <w:tcW w:w="6686" w:type="dxa"/>
          </w:tcPr>
          <w:p w14:paraId="5CFAEAF4" w14:textId="79039474" w:rsidR="005E4157" w:rsidDel="00C774DC" w:rsidRDefault="005E4157" w:rsidP="007C127C">
            <w:pPr>
              <w:spacing w:line="276" w:lineRule="auto"/>
              <w:rPr>
                <w:del w:id="3081" w:author="phuong vu" w:date="2018-11-22T13:51:00Z"/>
                <w:lang w:val="en-US"/>
              </w:rPr>
            </w:pPr>
            <w:del w:id="3082" w:author="phuong vu" w:date="2018-11-22T13:51:00Z">
              <w:r w:rsidDel="00C774DC">
                <w:rPr>
                  <w:lang w:val="en-US"/>
                </w:rPr>
                <w:delText>Bước 1: Người dùng cần nhập email và mật khẩu.</w:delText>
              </w:r>
              <w:bookmarkStart w:id="3083" w:name="_Toc530658618"/>
              <w:bookmarkStart w:id="3084" w:name="_Toc530662342"/>
              <w:bookmarkStart w:id="3085" w:name="_Toc530662809"/>
              <w:bookmarkEnd w:id="3083"/>
              <w:bookmarkEnd w:id="3084"/>
              <w:bookmarkEnd w:id="3085"/>
            </w:del>
          </w:p>
          <w:p w14:paraId="372AEA4F" w14:textId="491BEAD2" w:rsidR="005E4157" w:rsidDel="00C774DC" w:rsidRDefault="005E4157" w:rsidP="007C127C">
            <w:pPr>
              <w:spacing w:line="276" w:lineRule="auto"/>
              <w:rPr>
                <w:del w:id="3086" w:author="phuong vu" w:date="2018-11-22T13:51:00Z"/>
                <w:i/>
                <w:lang w:val="en-US"/>
              </w:rPr>
            </w:pPr>
            <w:del w:id="3087" w:author="phuong vu" w:date="2018-11-22T13:51:00Z">
              <w:r w:rsidDel="00C774DC">
                <w:rPr>
                  <w:lang w:val="en-US"/>
                </w:rPr>
                <w:delText xml:space="preserve">Bước 2: Nhấn nút </w:delText>
              </w:r>
              <w:r w:rsidDel="00C774DC">
                <w:rPr>
                  <w:i/>
                  <w:lang w:val="en-US"/>
                </w:rPr>
                <w:delText>“Đăng nhập”</w:delText>
              </w:r>
              <w:r w:rsidR="00BF764C" w:rsidDel="00C774DC">
                <w:rPr>
                  <w:i/>
                  <w:lang w:val="en-US"/>
                </w:rPr>
                <w:delText>.</w:delText>
              </w:r>
              <w:bookmarkStart w:id="3088" w:name="_Toc530658619"/>
              <w:bookmarkStart w:id="3089" w:name="_Toc530662343"/>
              <w:bookmarkStart w:id="3090" w:name="_Toc530662810"/>
              <w:bookmarkEnd w:id="3088"/>
              <w:bookmarkEnd w:id="3089"/>
              <w:bookmarkEnd w:id="3090"/>
            </w:del>
          </w:p>
          <w:p w14:paraId="0B34EE30" w14:textId="56AF037E" w:rsidR="00CE6578" w:rsidRPr="00A06DD8" w:rsidDel="00C774DC" w:rsidRDefault="00BF764C" w:rsidP="007C127C">
            <w:pPr>
              <w:spacing w:line="276" w:lineRule="auto"/>
              <w:rPr>
                <w:del w:id="3091" w:author="phuong vu" w:date="2018-11-22T13:51:00Z"/>
                <w:lang w:val="en-US"/>
              </w:rPr>
            </w:pPr>
            <w:del w:id="3092" w:author="phuong vu" w:date="2018-11-22T13:51:00Z">
              <w:r w:rsidDel="00C774DC">
                <w:rPr>
                  <w:lang w:val="en-US"/>
                </w:rPr>
                <w:delText xml:space="preserve">Bước 3: Hệ thống </w:delText>
              </w:r>
              <w:r w:rsidR="00CE6578" w:rsidDel="00C774DC">
                <w:rPr>
                  <w:lang w:val="en-US"/>
                </w:rPr>
                <w:delText xml:space="preserve">server </w:delText>
              </w:r>
              <w:r w:rsidDel="00C774DC">
                <w:rPr>
                  <w:lang w:val="en-US"/>
                </w:rPr>
                <w:delText>API kiểm trả tài khoản vừa nhập đúng hay sai. Nếu đúng trả về một chuỗi token để người dùng gửi kèm mỗi khi muốn truy xuất dữ liệu</w:delText>
              </w:r>
              <w:r w:rsidR="00366807" w:rsidDel="00C774DC">
                <w:rPr>
                  <w:lang w:val="en-US"/>
                </w:rPr>
                <w:delText xml:space="preserve"> và được lưu lại tạm thời trên ứng dụng điện thoại thông qua SharePreferences và Local Storage đối với trang web</w:delText>
              </w:r>
              <w:r w:rsidDel="00C774DC">
                <w:rPr>
                  <w:lang w:val="en-US"/>
                </w:rPr>
                <w:delText>. Ngược lại, thông báo lỗi.</w:delText>
              </w:r>
              <w:bookmarkStart w:id="3093" w:name="_Toc530658620"/>
              <w:bookmarkStart w:id="3094" w:name="_Toc530662344"/>
              <w:bookmarkStart w:id="3095" w:name="_Toc530662811"/>
              <w:bookmarkEnd w:id="3093"/>
              <w:bookmarkEnd w:id="3094"/>
              <w:bookmarkEnd w:id="3095"/>
            </w:del>
          </w:p>
        </w:tc>
        <w:bookmarkStart w:id="3096" w:name="_Toc530658621"/>
        <w:bookmarkStart w:id="3097" w:name="_Toc530662345"/>
        <w:bookmarkStart w:id="3098" w:name="_Toc530662812"/>
        <w:bookmarkEnd w:id="3096"/>
        <w:bookmarkEnd w:id="3097"/>
        <w:bookmarkEnd w:id="3098"/>
      </w:tr>
      <w:tr w:rsidR="00366807" w:rsidDel="00C774DC" w14:paraId="27315043" w14:textId="2E0B0F1E" w:rsidTr="00A06DD8">
        <w:trPr>
          <w:del w:id="3099" w:author="phuong vu" w:date="2018-11-22T13:51:00Z"/>
        </w:trPr>
        <w:tc>
          <w:tcPr>
            <w:tcW w:w="2425" w:type="dxa"/>
          </w:tcPr>
          <w:p w14:paraId="577B1532" w14:textId="455C5C62" w:rsidR="005E4157" w:rsidRPr="00B808BD" w:rsidDel="00C774DC" w:rsidRDefault="005E4157" w:rsidP="00A06DD8">
            <w:pPr>
              <w:spacing w:line="276" w:lineRule="auto"/>
              <w:rPr>
                <w:del w:id="3100" w:author="phuong vu" w:date="2018-11-22T13:51:00Z"/>
                <w:b/>
              </w:rPr>
            </w:pPr>
            <w:del w:id="3101" w:author="phuong vu" w:date="2018-11-22T13:51:00Z">
              <w:r w:rsidRPr="00B808BD" w:rsidDel="00C774DC">
                <w:rPr>
                  <w:b/>
                </w:rPr>
                <w:delText>Kết quả</w:delText>
              </w:r>
              <w:bookmarkStart w:id="3102" w:name="_Toc530658622"/>
              <w:bookmarkStart w:id="3103" w:name="_Toc530662346"/>
              <w:bookmarkStart w:id="3104" w:name="_Toc530662813"/>
              <w:bookmarkEnd w:id="3102"/>
              <w:bookmarkEnd w:id="3103"/>
              <w:bookmarkEnd w:id="3104"/>
            </w:del>
          </w:p>
        </w:tc>
        <w:tc>
          <w:tcPr>
            <w:tcW w:w="6686" w:type="dxa"/>
          </w:tcPr>
          <w:p w14:paraId="320C915C" w14:textId="447094D9" w:rsidR="00CE6578" w:rsidRPr="002947C2" w:rsidDel="00C774DC" w:rsidRDefault="00CE6578" w:rsidP="00A06DD8">
            <w:pPr>
              <w:spacing w:line="276" w:lineRule="auto"/>
              <w:rPr>
                <w:del w:id="3105" w:author="phuong vu" w:date="2018-11-22T13:51:00Z"/>
                <w:lang w:val="en-US"/>
              </w:rPr>
            </w:pPr>
            <w:del w:id="3106" w:author="phuong vu" w:date="2018-11-22T13:51:00Z">
              <w:r w:rsidDel="00C774DC">
                <w:rPr>
                  <w:lang w:val="en-US"/>
                </w:rPr>
                <w:delText>Người dùng sẽ chuyển vào trang chính đối với người dùng là nhân viên cửa hàng. Đối với người dùng khách hàng chuyển vào màn hình chính của ứng dụng điện thoại.</w:delText>
              </w:r>
              <w:bookmarkStart w:id="3107" w:name="_Toc530658623"/>
              <w:bookmarkStart w:id="3108" w:name="_Toc530662347"/>
              <w:bookmarkStart w:id="3109" w:name="_Toc530662814"/>
              <w:bookmarkEnd w:id="3107"/>
              <w:bookmarkEnd w:id="3108"/>
              <w:bookmarkEnd w:id="3109"/>
            </w:del>
          </w:p>
        </w:tc>
        <w:bookmarkStart w:id="3110" w:name="_Toc530658624"/>
        <w:bookmarkStart w:id="3111" w:name="_Toc530662348"/>
        <w:bookmarkStart w:id="3112" w:name="_Toc530662815"/>
        <w:bookmarkEnd w:id="3110"/>
        <w:bookmarkEnd w:id="3111"/>
        <w:bookmarkEnd w:id="3112"/>
      </w:tr>
      <w:tr w:rsidR="00366807" w:rsidDel="00C774DC" w14:paraId="6C1124E8" w14:textId="01BEC85D" w:rsidTr="00A06DD8">
        <w:trPr>
          <w:del w:id="3113" w:author="phuong vu" w:date="2018-11-22T13:51:00Z"/>
        </w:trPr>
        <w:tc>
          <w:tcPr>
            <w:tcW w:w="2425" w:type="dxa"/>
          </w:tcPr>
          <w:p w14:paraId="29E0EC03" w14:textId="01B5CC76" w:rsidR="005E4157" w:rsidRPr="00B808BD" w:rsidDel="00C774DC" w:rsidRDefault="005E4157" w:rsidP="00A06DD8">
            <w:pPr>
              <w:spacing w:line="276" w:lineRule="auto"/>
              <w:rPr>
                <w:del w:id="3114" w:author="phuong vu" w:date="2018-11-22T13:51:00Z"/>
                <w:b/>
              </w:rPr>
            </w:pPr>
            <w:del w:id="3115" w:author="phuong vu" w:date="2018-11-22T13:51:00Z">
              <w:r w:rsidRPr="00B808BD" w:rsidDel="00C774DC">
                <w:rPr>
                  <w:b/>
                </w:rPr>
                <w:delText>Ghi chú</w:delText>
              </w:r>
              <w:bookmarkStart w:id="3116" w:name="_Toc530658625"/>
              <w:bookmarkStart w:id="3117" w:name="_Toc530662349"/>
              <w:bookmarkStart w:id="3118" w:name="_Toc530662816"/>
              <w:bookmarkEnd w:id="3116"/>
              <w:bookmarkEnd w:id="3117"/>
              <w:bookmarkEnd w:id="3118"/>
            </w:del>
          </w:p>
        </w:tc>
        <w:tc>
          <w:tcPr>
            <w:tcW w:w="6686" w:type="dxa"/>
          </w:tcPr>
          <w:p w14:paraId="53F3333C" w14:textId="1DB061C9" w:rsidR="005E4157" w:rsidDel="00C774DC" w:rsidRDefault="00CE6578" w:rsidP="00A06DD8">
            <w:pPr>
              <w:keepNext/>
              <w:spacing w:line="276" w:lineRule="auto"/>
              <w:rPr>
                <w:del w:id="3119" w:author="phuong vu" w:date="2018-11-22T13:51:00Z"/>
                <w:lang w:val="en-US"/>
              </w:rPr>
            </w:pPr>
            <w:del w:id="3120" w:author="phuong vu" w:date="2018-11-22T13:51:00Z">
              <w:r w:rsidDel="00C774DC">
                <w:rPr>
                  <w:lang w:val="en-US"/>
                </w:rPr>
                <w:delText>Các thông tin email và mật khẩu là yêu cầu bắt buộc.</w:delText>
              </w:r>
              <w:bookmarkStart w:id="3121" w:name="_Toc530658626"/>
              <w:bookmarkStart w:id="3122" w:name="_Toc530662350"/>
              <w:bookmarkStart w:id="3123" w:name="_Toc530662817"/>
              <w:bookmarkEnd w:id="3121"/>
              <w:bookmarkEnd w:id="3122"/>
              <w:bookmarkEnd w:id="3123"/>
            </w:del>
          </w:p>
          <w:p w14:paraId="34CB087B" w14:textId="235EAA7A" w:rsidR="00CE6578" w:rsidRPr="007C127C" w:rsidDel="00C774DC" w:rsidRDefault="00CE6578" w:rsidP="00A06DD8">
            <w:pPr>
              <w:keepNext/>
              <w:spacing w:line="276" w:lineRule="auto"/>
              <w:rPr>
                <w:del w:id="3124" w:author="phuong vu" w:date="2018-11-22T13:51:00Z"/>
                <w:lang w:val="en-US"/>
              </w:rPr>
            </w:pPr>
            <w:del w:id="3125" w:author="phuong vu" w:date="2018-11-22T13:51:00Z">
              <w:r w:rsidDel="00C774DC">
                <w:rPr>
                  <w:lang w:val="en-US"/>
                </w:rPr>
                <w:delText xml:space="preserve">Nếu đường truyền mạng lỗi, thì thông báo lỗi cho người dùng. </w:delText>
              </w:r>
              <w:bookmarkStart w:id="3126" w:name="_Toc530658627"/>
              <w:bookmarkStart w:id="3127" w:name="_Toc530662351"/>
              <w:bookmarkStart w:id="3128" w:name="_Toc530662818"/>
              <w:bookmarkEnd w:id="3126"/>
              <w:bookmarkEnd w:id="3127"/>
              <w:bookmarkEnd w:id="3128"/>
            </w:del>
          </w:p>
        </w:tc>
        <w:bookmarkStart w:id="3129" w:name="_Toc530658628"/>
        <w:bookmarkStart w:id="3130" w:name="_Toc530662352"/>
        <w:bookmarkStart w:id="3131" w:name="_Toc530662819"/>
        <w:bookmarkEnd w:id="3129"/>
        <w:bookmarkEnd w:id="3130"/>
        <w:bookmarkEnd w:id="3131"/>
      </w:tr>
    </w:tbl>
    <w:p w14:paraId="2288D8D5" w14:textId="0F195A8D" w:rsidR="005E4157" w:rsidRPr="007C127C" w:rsidDel="00C774DC" w:rsidRDefault="005E4157" w:rsidP="007C127C">
      <w:pPr>
        <w:rPr>
          <w:del w:id="3132" w:author="phuong vu" w:date="2018-11-22T13:51:00Z"/>
          <w:lang w:val="en-US"/>
        </w:rPr>
      </w:pPr>
      <w:bookmarkStart w:id="3133" w:name="_Toc530658629"/>
      <w:bookmarkStart w:id="3134" w:name="_Toc530662353"/>
      <w:bookmarkStart w:id="3135" w:name="_Toc530662820"/>
      <w:bookmarkEnd w:id="3133"/>
      <w:bookmarkEnd w:id="3134"/>
      <w:bookmarkEnd w:id="3135"/>
    </w:p>
    <w:p w14:paraId="6607065C" w14:textId="79A6A146" w:rsidR="00730F28" w:rsidDel="00C774DC" w:rsidRDefault="00730F28" w:rsidP="00730F28">
      <w:pPr>
        <w:pStyle w:val="Heading4"/>
        <w:rPr>
          <w:del w:id="3136" w:author="phuong vu" w:date="2018-11-22T13:51:00Z"/>
        </w:rPr>
      </w:pPr>
      <w:del w:id="3137" w:author="phuong vu" w:date="2018-11-22T13:51:00Z">
        <w:r w:rsidDel="00C774DC">
          <w:rPr>
            <w:lang w:val="en-US"/>
          </w:rPr>
          <w:delText>Đ</w:delText>
        </w:r>
        <w:r w:rsidDel="00C774DC">
          <w:delText>ăng xuất hệ thống</w:delText>
        </w:r>
        <w:bookmarkStart w:id="3138" w:name="_Toc530658630"/>
        <w:bookmarkStart w:id="3139" w:name="_Toc530662354"/>
        <w:bookmarkStart w:id="3140" w:name="_Toc530662821"/>
        <w:bookmarkEnd w:id="3138"/>
        <w:bookmarkEnd w:id="3139"/>
        <w:bookmarkEnd w:id="3140"/>
      </w:del>
    </w:p>
    <w:tbl>
      <w:tblPr>
        <w:tblStyle w:val="TableGrid"/>
        <w:tblW w:w="0" w:type="auto"/>
        <w:tblLook w:val="04A0" w:firstRow="1" w:lastRow="0" w:firstColumn="1" w:lastColumn="0" w:noHBand="0" w:noVBand="1"/>
      </w:tblPr>
      <w:tblGrid>
        <w:gridCol w:w="2341"/>
        <w:gridCol w:w="6436"/>
      </w:tblGrid>
      <w:tr w:rsidR="00366807" w:rsidDel="00C774DC" w14:paraId="16538079" w14:textId="6B54D291" w:rsidTr="00A06DD8">
        <w:trPr>
          <w:del w:id="3141" w:author="phuong vu" w:date="2018-11-22T13:51:00Z"/>
        </w:trPr>
        <w:tc>
          <w:tcPr>
            <w:tcW w:w="2425" w:type="dxa"/>
          </w:tcPr>
          <w:p w14:paraId="48AAB748" w14:textId="158D9F86" w:rsidR="00366807" w:rsidRPr="00B808BD" w:rsidDel="00C774DC" w:rsidRDefault="00366807" w:rsidP="00A06DD8">
            <w:pPr>
              <w:spacing w:line="276" w:lineRule="auto"/>
              <w:rPr>
                <w:del w:id="3142" w:author="phuong vu" w:date="2018-11-22T13:51:00Z"/>
                <w:b/>
              </w:rPr>
            </w:pPr>
            <w:del w:id="3143" w:author="phuong vu" w:date="2018-11-22T13:51:00Z">
              <w:r w:rsidRPr="00B808BD" w:rsidDel="00C774DC">
                <w:rPr>
                  <w:b/>
                </w:rPr>
                <w:delText>Mã yêu cầu</w:delText>
              </w:r>
              <w:bookmarkStart w:id="3144" w:name="_Toc530658631"/>
              <w:bookmarkStart w:id="3145" w:name="_Toc530662355"/>
              <w:bookmarkStart w:id="3146" w:name="_Toc530662822"/>
              <w:bookmarkEnd w:id="3144"/>
              <w:bookmarkEnd w:id="3145"/>
              <w:bookmarkEnd w:id="3146"/>
            </w:del>
          </w:p>
        </w:tc>
        <w:tc>
          <w:tcPr>
            <w:tcW w:w="6686" w:type="dxa"/>
          </w:tcPr>
          <w:p w14:paraId="58462703" w14:textId="71C9F1F9" w:rsidR="00366807" w:rsidRPr="002947C2" w:rsidDel="00C774DC" w:rsidRDefault="00366807" w:rsidP="00A06DD8">
            <w:pPr>
              <w:spacing w:line="276" w:lineRule="auto"/>
              <w:rPr>
                <w:del w:id="3147" w:author="phuong vu" w:date="2018-11-22T13:51:00Z"/>
                <w:lang w:val="en-US"/>
              </w:rPr>
            </w:pPr>
            <w:del w:id="3148" w:author="phuong vu" w:date="2018-11-22T13:51:00Z">
              <w:r w:rsidDel="00C774DC">
                <w:rPr>
                  <w:lang w:val="en-US"/>
                </w:rPr>
                <w:delText>GU_09</w:delText>
              </w:r>
              <w:bookmarkStart w:id="3149" w:name="_Toc530658632"/>
              <w:bookmarkStart w:id="3150" w:name="_Toc530662356"/>
              <w:bookmarkStart w:id="3151" w:name="_Toc530662823"/>
              <w:bookmarkEnd w:id="3149"/>
              <w:bookmarkEnd w:id="3150"/>
              <w:bookmarkEnd w:id="3151"/>
            </w:del>
          </w:p>
        </w:tc>
        <w:bookmarkStart w:id="3152" w:name="_Toc530658633"/>
        <w:bookmarkStart w:id="3153" w:name="_Toc530662357"/>
        <w:bookmarkStart w:id="3154" w:name="_Toc530662824"/>
        <w:bookmarkEnd w:id="3152"/>
        <w:bookmarkEnd w:id="3153"/>
        <w:bookmarkEnd w:id="3154"/>
      </w:tr>
      <w:tr w:rsidR="00366807" w:rsidDel="00C774DC" w14:paraId="74A63A5C" w14:textId="5F9F245E" w:rsidTr="00A06DD8">
        <w:trPr>
          <w:del w:id="3155" w:author="phuong vu" w:date="2018-11-22T13:51:00Z"/>
        </w:trPr>
        <w:tc>
          <w:tcPr>
            <w:tcW w:w="2425" w:type="dxa"/>
          </w:tcPr>
          <w:p w14:paraId="1C746864" w14:textId="64027C27" w:rsidR="00366807" w:rsidRPr="00B808BD" w:rsidDel="00C774DC" w:rsidRDefault="00366807" w:rsidP="00A06DD8">
            <w:pPr>
              <w:spacing w:line="276" w:lineRule="auto"/>
              <w:rPr>
                <w:del w:id="3156" w:author="phuong vu" w:date="2018-11-22T13:51:00Z"/>
                <w:b/>
              </w:rPr>
            </w:pPr>
            <w:del w:id="3157" w:author="phuong vu" w:date="2018-11-22T13:51:00Z">
              <w:r w:rsidRPr="00B808BD" w:rsidDel="00C774DC">
                <w:rPr>
                  <w:b/>
                </w:rPr>
                <w:delText>Tên chức năng</w:delText>
              </w:r>
              <w:bookmarkStart w:id="3158" w:name="_Toc530658634"/>
              <w:bookmarkStart w:id="3159" w:name="_Toc530662358"/>
              <w:bookmarkStart w:id="3160" w:name="_Toc530662825"/>
              <w:bookmarkEnd w:id="3158"/>
              <w:bookmarkEnd w:id="3159"/>
              <w:bookmarkEnd w:id="3160"/>
            </w:del>
          </w:p>
        </w:tc>
        <w:tc>
          <w:tcPr>
            <w:tcW w:w="6686" w:type="dxa"/>
          </w:tcPr>
          <w:p w14:paraId="38D59447" w14:textId="191F44CD" w:rsidR="00366807" w:rsidRPr="002947C2" w:rsidDel="00C774DC" w:rsidRDefault="00366807" w:rsidP="00A06DD8">
            <w:pPr>
              <w:spacing w:line="276" w:lineRule="auto"/>
              <w:rPr>
                <w:del w:id="3161" w:author="phuong vu" w:date="2018-11-22T13:51:00Z"/>
                <w:lang w:val="en-US"/>
              </w:rPr>
            </w:pPr>
            <w:del w:id="3162" w:author="phuong vu" w:date="2018-11-22T13:51:00Z">
              <w:r w:rsidDel="00C774DC">
                <w:rPr>
                  <w:lang w:val="en-US"/>
                </w:rPr>
                <w:delText>Đăng xuất hệ thống</w:delText>
              </w:r>
              <w:bookmarkStart w:id="3163" w:name="_Toc530658635"/>
              <w:bookmarkStart w:id="3164" w:name="_Toc530662359"/>
              <w:bookmarkStart w:id="3165" w:name="_Toc530662826"/>
              <w:bookmarkEnd w:id="3163"/>
              <w:bookmarkEnd w:id="3164"/>
              <w:bookmarkEnd w:id="3165"/>
            </w:del>
          </w:p>
        </w:tc>
        <w:bookmarkStart w:id="3166" w:name="_Toc530658636"/>
        <w:bookmarkStart w:id="3167" w:name="_Toc530662360"/>
        <w:bookmarkStart w:id="3168" w:name="_Toc530662827"/>
        <w:bookmarkEnd w:id="3166"/>
        <w:bookmarkEnd w:id="3167"/>
        <w:bookmarkEnd w:id="3168"/>
      </w:tr>
      <w:tr w:rsidR="00366807" w:rsidDel="00C774DC" w14:paraId="71518FF7" w14:textId="540052A1" w:rsidTr="00A06DD8">
        <w:trPr>
          <w:del w:id="3169" w:author="phuong vu" w:date="2018-11-22T13:51:00Z"/>
        </w:trPr>
        <w:tc>
          <w:tcPr>
            <w:tcW w:w="2425" w:type="dxa"/>
          </w:tcPr>
          <w:p w14:paraId="2819E212" w14:textId="6311B494" w:rsidR="00366807" w:rsidRPr="00B808BD" w:rsidDel="00C774DC" w:rsidRDefault="00366807" w:rsidP="00A06DD8">
            <w:pPr>
              <w:spacing w:line="276" w:lineRule="auto"/>
              <w:rPr>
                <w:del w:id="3170" w:author="phuong vu" w:date="2018-11-22T13:51:00Z"/>
                <w:b/>
              </w:rPr>
            </w:pPr>
            <w:del w:id="3171" w:author="phuong vu" w:date="2018-11-22T13:51:00Z">
              <w:r w:rsidRPr="00B808BD" w:rsidDel="00C774DC">
                <w:rPr>
                  <w:b/>
                </w:rPr>
                <w:delText>Đối tượng sử dụng</w:delText>
              </w:r>
              <w:bookmarkStart w:id="3172" w:name="_Toc530658637"/>
              <w:bookmarkStart w:id="3173" w:name="_Toc530662361"/>
              <w:bookmarkStart w:id="3174" w:name="_Toc530662828"/>
              <w:bookmarkEnd w:id="3172"/>
              <w:bookmarkEnd w:id="3173"/>
              <w:bookmarkEnd w:id="3174"/>
            </w:del>
          </w:p>
        </w:tc>
        <w:tc>
          <w:tcPr>
            <w:tcW w:w="6686" w:type="dxa"/>
          </w:tcPr>
          <w:p w14:paraId="04028FC1" w14:textId="2A7134B8" w:rsidR="00366807" w:rsidRPr="002947C2" w:rsidDel="00C774DC" w:rsidRDefault="00366807" w:rsidP="00A06DD8">
            <w:pPr>
              <w:spacing w:line="276" w:lineRule="auto"/>
              <w:rPr>
                <w:del w:id="3175" w:author="phuong vu" w:date="2018-11-22T13:51:00Z"/>
                <w:lang w:val="en-US"/>
              </w:rPr>
            </w:pPr>
            <w:del w:id="3176" w:author="phuong vu" w:date="2018-11-22T13:51:00Z">
              <w:r w:rsidRPr="00730F28" w:rsidDel="00C774DC">
                <w:rPr>
                  <w:lang w:val="en-US"/>
                </w:rPr>
                <w:delText>Nhân viên cửa hàng</w:delText>
              </w:r>
              <w:r w:rsidDel="00C774DC">
                <w:rPr>
                  <w:lang w:val="en-US"/>
                </w:rPr>
                <w:delText>, khách hàng</w:delText>
              </w:r>
              <w:bookmarkStart w:id="3177" w:name="_Toc530658638"/>
              <w:bookmarkStart w:id="3178" w:name="_Toc530662362"/>
              <w:bookmarkStart w:id="3179" w:name="_Toc530662829"/>
              <w:bookmarkEnd w:id="3177"/>
              <w:bookmarkEnd w:id="3178"/>
              <w:bookmarkEnd w:id="3179"/>
            </w:del>
          </w:p>
        </w:tc>
        <w:bookmarkStart w:id="3180" w:name="_Toc530658639"/>
        <w:bookmarkStart w:id="3181" w:name="_Toc530662363"/>
        <w:bookmarkStart w:id="3182" w:name="_Toc530662830"/>
        <w:bookmarkEnd w:id="3180"/>
        <w:bookmarkEnd w:id="3181"/>
        <w:bookmarkEnd w:id="3182"/>
      </w:tr>
      <w:tr w:rsidR="00366807" w:rsidDel="00C774DC" w14:paraId="3A53F953" w14:textId="246229A6" w:rsidTr="00A06DD8">
        <w:trPr>
          <w:del w:id="3183" w:author="phuong vu" w:date="2018-11-22T13:51:00Z"/>
        </w:trPr>
        <w:tc>
          <w:tcPr>
            <w:tcW w:w="2425" w:type="dxa"/>
          </w:tcPr>
          <w:p w14:paraId="610CE10D" w14:textId="3D9A6119" w:rsidR="00366807" w:rsidRPr="00B808BD" w:rsidDel="00C774DC" w:rsidRDefault="00366807" w:rsidP="00A06DD8">
            <w:pPr>
              <w:spacing w:line="276" w:lineRule="auto"/>
              <w:rPr>
                <w:del w:id="3184" w:author="phuong vu" w:date="2018-11-22T13:51:00Z"/>
                <w:b/>
              </w:rPr>
            </w:pPr>
            <w:del w:id="3185" w:author="phuong vu" w:date="2018-11-22T13:51:00Z">
              <w:r w:rsidRPr="00B808BD" w:rsidDel="00C774DC">
                <w:rPr>
                  <w:b/>
                </w:rPr>
                <w:delText>Tiền điều kiện</w:delText>
              </w:r>
              <w:bookmarkStart w:id="3186" w:name="_Toc530658640"/>
              <w:bookmarkStart w:id="3187" w:name="_Toc530662364"/>
              <w:bookmarkStart w:id="3188" w:name="_Toc530662831"/>
              <w:bookmarkEnd w:id="3186"/>
              <w:bookmarkEnd w:id="3187"/>
              <w:bookmarkEnd w:id="3188"/>
            </w:del>
          </w:p>
        </w:tc>
        <w:tc>
          <w:tcPr>
            <w:tcW w:w="6686" w:type="dxa"/>
          </w:tcPr>
          <w:p w14:paraId="4622A656" w14:textId="298D14C2" w:rsidR="00366807" w:rsidRPr="002947C2" w:rsidDel="00C774DC" w:rsidRDefault="00366807" w:rsidP="00A06DD8">
            <w:pPr>
              <w:spacing w:line="276" w:lineRule="auto"/>
              <w:rPr>
                <w:del w:id="3189" w:author="phuong vu" w:date="2018-11-22T13:51:00Z"/>
                <w:lang w:val="en-US"/>
              </w:rPr>
            </w:pPr>
            <w:del w:id="3190" w:author="phuong vu" w:date="2018-11-22T13:51:00Z">
              <w:r w:rsidDel="00C774DC">
                <w:rPr>
                  <w:lang w:val="en-US"/>
                </w:rPr>
                <w:delText xml:space="preserve">Truy cập được trang web quản lí đối với nhân viên cửa hàng và ứng dụng điện thoại đối với khách hàng và </w:delText>
              </w:r>
              <w:r w:rsidR="009B0E96" w:rsidDel="00C774DC">
                <w:rPr>
                  <w:lang w:val="en-US"/>
                </w:rPr>
                <w:delText>đăng nhập</w:delText>
              </w:r>
              <w:r w:rsidDel="00C774DC">
                <w:rPr>
                  <w:lang w:val="en-US"/>
                </w:rPr>
                <w:delText xml:space="preserve"> thành công</w:delText>
              </w:r>
              <w:bookmarkStart w:id="3191" w:name="_Toc530658641"/>
              <w:bookmarkStart w:id="3192" w:name="_Toc530662365"/>
              <w:bookmarkStart w:id="3193" w:name="_Toc530662832"/>
              <w:bookmarkEnd w:id="3191"/>
              <w:bookmarkEnd w:id="3192"/>
              <w:bookmarkEnd w:id="3193"/>
            </w:del>
          </w:p>
        </w:tc>
        <w:bookmarkStart w:id="3194" w:name="_Toc530658642"/>
        <w:bookmarkStart w:id="3195" w:name="_Toc530662366"/>
        <w:bookmarkStart w:id="3196" w:name="_Toc530662833"/>
        <w:bookmarkEnd w:id="3194"/>
        <w:bookmarkEnd w:id="3195"/>
        <w:bookmarkEnd w:id="3196"/>
      </w:tr>
      <w:tr w:rsidR="00366807" w:rsidDel="00C774DC" w14:paraId="6BE7B29E" w14:textId="068CC2B3" w:rsidTr="00A06DD8">
        <w:trPr>
          <w:del w:id="3197" w:author="phuong vu" w:date="2018-11-22T13:51:00Z"/>
        </w:trPr>
        <w:tc>
          <w:tcPr>
            <w:tcW w:w="2425" w:type="dxa"/>
          </w:tcPr>
          <w:p w14:paraId="4290B4F3" w14:textId="52A377FC" w:rsidR="00366807" w:rsidRPr="00B808BD" w:rsidDel="00C774DC" w:rsidRDefault="00366807" w:rsidP="00A06DD8">
            <w:pPr>
              <w:spacing w:line="276" w:lineRule="auto"/>
              <w:rPr>
                <w:del w:id="3198" w:author="phuong vu" w:date="2018-11-22T13:51:00Z"/>
                <w:b/>
              </w:rPr>
            </w:pPr>
            <w:del w:id="3199" w:author="phuong vu" w:date="2018-11-22T13:51:00Z">
              <w:r w:rsidRPr="00B808BD" w:rsidDel="00C774DC">
                <w:rPr>
                  <w:b/>
                </w:rPr>
                <w:delText>Cách xử lí</w:delText>
              </w:r>
              <w:bookmarkStart w:id="3200" w:name="_Toc530658643"/>
              <w:bookmarkStart w:id="3201" w:name="_Toc530662367"/>
              <w:bookmarkStart w:id="3202" w:name="_Toc530662834"/>
              <w:bookmarkEnd w:id="3200"/>
              <w:bookmarkEnd w:id="3201"/>
              <w:bookmarkEnd w:id="3202"/>
            </w:del>
          </w:p>
        </w:tc>
        <w:tc>
          <w:tcPr>
            <w:tcW w:w="6686" w:type="dxa"/>
          </w:tcPr>
          <w:p w14:paraId="447AB946" w14:textId="2784697B" w:rsidR="00366807" w:rsidDel="00C774DC" w:rsidRDefault="00366807" w:rsidP="007C127C">
            <w:pPr>
              <w:spacing w:line="276" w:lineRule="auto"/>
              <w:rPr>
                <w:del w:id="3203" w:author="phuong vu" w:date="2018-11-22T13:51:00Z"/>
                <w:lang w:val="en-US"/>
              </w:rPr>
            </w:pPr>
            <w:del w:id="3204" w:author="phuong vu" w:date="2018-11-22T13:51:00Z">
              <w:r w:rsidDel="00C774DC">
                <w:rPr>
                  <w:lang w:val="en-US"/>
                </w:rPr>
                <w:delText>Bước 1: Click vào Đăng xuất ở góc phải trên đối với trang web và Tài khoản -&gt; Đăng xuất đối với ứng dụng điện thoại</w:delText>
              </w:r>
              <w:bookmarkStart w:id="3205" w:name="_Toc530658644"/>
              <w:bookmarkStart w:id="3206" w:name="_Toc530662368"/>
              <w:bookmarkStart w:id="3207" w:name="_Toc530662835"/>
              <w:bookmarkEnd w:id="3205"/>
              <w:bookmarkEnd w:id="3206"/>
              <w:bookmarkEnd w:id="3207"/>
            </w:del>
          </w:p>
          <w:p w14:paraId="4178C9BC" w14:textId="14BE1823" w:rsidR="00D04C7C" w:rsidRPr="007C127C" w:rsidDel="00C774DC" w:rsidRDefault="00366807" w:rsidP="007C127C">
            <w:pPr>
              <w:spacing w:line="276" w:lineRule="auto"/>
              <w:rPr>
                <w:del w:id="3208" w:author="phuong vu" w:date="2018-11-22T13:51:00Z"/>
                <w:lang w:val="en-US"/>
              </w:rPr>
            </w:pPr>
            <w:del w:id="3209" w:author="phuong vu" w:date="2018-11-22T13:51:00Z">
              <w:r w:rsidDel="00C774DC">
                <w:rPr>
                  <w:lang w:val="en-US"/>
                </w:rPr>
                <w:delText xml:space="preserve">Bước 2: Ứng dụng cũng như trang web sẽ xóa toàn bộ thông tin để </w:delText>
              </w:r>
              <w:r w:rsidR="009B0E96" w:rsidDel="00C774DC">
                <w:rPr>
                  <w:lang w:val="en-US"/>
                </w:rPr>
                <w:delText>đăng nhập</w:delText>
              </w:r>
              <w:r w:rsidDel="00C774DC">
                <w:rPr>
                  <w:lang w:val="en-US"/>
                </w:rPr>
                <w:delText xml:space="preserve"> và thông tin lưu tạm thời ra khỏi SharePreferences</w:delText>
              </w:r>
              <w:r w:rsidR="00D04C7C" w:rsidDel="00C774DC">
                <w:rPr>
                  <w:lang w:val="en-US"/>
                </w:rPr>
                <w:delText>, Local Storage.</w:delText>
              </w:r>
              <w:bookmarkStart w:id="3210" w:name="_Toc530658645"/>
              <w:bookmarkStart w:id="3211" w:name="_Toc530662369"/>
              <w:bookmarkStart w:id="3212" w:name="_Toc530662836"/>
              <w:bookmarkEnd w:id="3210"/>
              <w:bookmarkEnd w:id="3211"/>
              <w:bookmarkEnd w:id="3212"/>
            </w:del>
          </w:p>
          <w:p w14:paraId="519F6B64" w14:textId="6746147C" w:rsidR="00366807" w:rsidRPr="002947C2" w:rsidDel="00C774DC" w:rsidRDefault="00366807" w:rsidP="007C127C">
            <w:pPr>
              <w:spacing w:line="276" w:lineRule="auto"/>
              <w:rPr>
                <w:del w:id="3213" w:author="phuong vu" w:date="2018-11-22T13:51:00Z"/>
                <w:lang w:val="en-US"/>
              </w:rPr>
            </w:pPr>
            <w:del w:id="3214" w:author="phuong vu" w:date="2018-11-22T13:51:00Z">
              <w:r w:rsidDel="00C774DC">
                <w:rPr>
                  <w:lang w:val="en-US"/>
                </w:rPr>
                <w:delText>Bước 3:</w:delText>
              </w:r>
              <w:r w:rsidR="00D04C7C" w:rsidDel="00C774DC">
                <w:rPr>
                  <w:lang w:val="en-US"/>
                </w:rPr>
                <w:delText xml:space="preserve"> Tự động chuyển về trang đăng nhập</w:delText>
              </w:r>
              <w:r w:rsidDel="00C774DC">
                <w:rPr>
                  <w:lang w:val="en-US"/>
                </w:rPr>
                <w:delText>.</w:delText>
              </w:r>
              <w:bookmarkStart w:id="3215" w:name="_Toc530658646"/>
              <w:bookmarkStart w:id="3216" w:name="_Toc530662370"/>
              <w:bookmarkStart w:id="3217" w:name="_Toc530662837"/>
              <w:bookmarkEnd w:id="3215"/>
              <w:bookmarkEnd w:id="3216"/>
              <w:bookmarkEnd w:id="3217"/>
            </w:del>
          </w:p>
        </w:tc>
        <w:bookmarkStart w:id="3218" w:name="_Toc530658647"/>
        <w:bookmarkStart w:id="3219" w:name="_Toc530662371"/>
        <w:bookmarkStart w:id="3220" w:name="_Toc530662838"/>
        <w:bookmarkEnd w:id="3218"/>
        <w:bookmarkEnd w:id="3219"/>
        <w:bookmarkEnd w:id="3220"/>
      </w:tr>
      <w:tr w:rsidR="00366807" w:rsidDel="00C774DC" w14:paraId="5D8BB68B" w14:textId="621644B7" w:rsidTr="00A06DD8">
        <w:trPr>
          <w:del w:id="3221" w:author="phuong vu" w:date="2018-11-22T13:51:00Z"/>
        </w:trPr>
        <w:tc>
          <w:tcPr>
            <w:tcW w:w="2425" w:type="dxa"/>
          </w:tcPr>
          <w:p w14:paraId="32BC48B1" w14:textId="268F6A6B" w:rsidR="00366807" w:rsidRPr="00B808BD" w:rsidDel="00C774DC" w:rsidRDefault="00366807" w:rsidP="00A06DD8">
            <w:pPr>
              <w:spacing w:line="276" w:lineRule="auto"/>
              <w:rPr>
                <w:del w:id="3222" w:author="phuong vu" w:date="2018-11-22T13:51:00Z"/>
                <w:b/>
              </w:rPr>
            </w:pPr>
            <w:del w:id="3223" w:author="phuong vu" w:date="2018-11-22T13:51:00Z">
              <w:r w:rsidRPr="00B808BD" w:rsidDel="00C774DC">
                <w:rPr>
                  <w:b/>
                </w:rPr>
                <w:delText>Kết quả</w:delText>
              </w:r>
              <w:bookmarkStart w:id="3224" w:name="_Toc530658648"/>
              <w:bookmarkStart w:id="3225" w:name="_Toc530662372"/>
              <w:bookmarkStart w:id="3226" w:name="_Toc530662839"/>
              <w:bookmarkEnd w:id="3224"/>
              <w:bookmarkEnd w:id="3225"/>
              <w:bookmarkEnd w:id="3226"/>
            </w:del>
          </w:p>
        </w:tc>
        <w:tc>
          <w:tcPr>
            <w:tcW w:w="6686" w:type="dxa"/>
          </w:tcPr>
          <w:p w14:paraId="7C3D7A5A" w14:textId="5FF200D1" w:rsidR="00366807" w:rsidRPr="002947C2" w:rsidDel="00C774DC" w:rsidRDefault="00D04C7C" w:rsidP="00A06DD8">
            <w:pPr>
              <w:spacing w:line="276" w:lineRule="auto"/>
              <w:rPr>
                <w:del w:id="3227" w:author="phuong vu" w:date="2018-11-22T13:51:00Z"/>
                <w:lang w:val="en-US"/>
              </w:rPr>
            </w:pPr>
            <w:del w:id="3228" w:author="phuong vu" w:date="2018-11-22T13:51:00Z">
              <w:r w:rsidDel="00C774DC">
                <w:rPr>
                  <w:lang w:val="en-US"/>
                </w:rPr>
                <w:delText>Người dùng quay lại trang đ</w:delText>
              </w:r>
              <w:r w:rsidR="00155CEA" w:rsidDel="00C774DC">
                <w:rPr>
                  <w:lang w:val="en-US"/>
                </w:rPr>
                <w:delText>ă</w:delText>
              </w:r>
              <w:r w:rsidDel="00C774DC">
                <w:rPr>
                  <w:lang w:val="en-US"/>
                </w:rPr>
                <w:delText>ng nhập</w:delText>
              </w:r>
              <w:bookmarkStart w:id="3229" w:name="_Toc530658649"/>
              <w:bookmarkStart w:id="3230" w:name="_Toc530662373"/>
              <w:bookmarkStart w:id="3231" w:name="_Toc530662840"/>
              <w:bookmarkEnd w:id="3229"/>
              <w:bookmarkEnd w:id="3230"/>
              <w:bookmarkEnd w:id="3231"/>
            </w:del>
          </w:p>
        </w:tc>
        <w:bookmarkStart w:id="3232" w:name="_Toc530658650"/>
        <w:bookmarkStart w:id="3233" w:name="_Toc530662374"/>
        <w:bookmarkStart w:id="3234" w:name="_Toc530662841"/>
        <w:bookmarkEnd w:id="3232"/>
        <w:bookmarkEnd w:id="3233"/>
        <w:bookmarkEnd w:id="3234"/>
      </w:tr>
      <w:tr w:rsidR="00366807" w:rsidDel="00C774DC" w14:paraId="3BDDF7F4" w14:textId="404DBB81" w:rsidTr="00A06DD8">
        <w:trPr>
          <w:del w:id="3235" w:author="phuong vu" w:date="2018-11-22T13:51:00Z"/>
        </w:trPr>
        <w:tc>
          <w:tcPr>
            <w:tcW w:w="2425" w:type="dxa"/>
          </w:tcPr>
          <w:p w14:paraId="53E6E968" w14:textId="24605B5B" w:rsidR="00366807" w:rsidRPr="00B808BD" w:rsidDel="00C774DC" w:rsidRDefault="00366807" w:rsidP="00A06DD8">
            <w:pPr>
              <w:spacing w:line="276" w:lineRule="auto"/>
              <w:rPr>
                <w:del w:id="3236" w:author="phuong vu" w:date="2018-11-22T13:51:00Z"/>
                <w:b/>
              </w:rPr>
            </w:pPr>
            <w:del w:id="3237" w:author="phuong vu" w:date="2018-11-22T13:51:00Z">
              <w:r w:rsidRPr="00B808BD" w:rsidDel="00C774DC">
                <w:rPr>
                  <w:b/>
                </w:rPr>
                <w:delText>Ghi chú</w:delText>
              </w:r>
              <w:bookmarkStart w:id="3238" w:name="_Toc530658651"/>
              <w:bookmarkStart w:id="3239" w:name="_Toc530662375"/>
              <w:bookmarkStart w:id="3240" w:name="_Toc530662842"/>
              <w:bookmarkEnd w:id="3238"/>
              <w:bookmarkEnd w:id="3239"/>
              <w:bookmarkEnd w:id="3240"/>
            </w:del>
          </w:p>
        </w:tc>
        <w:tc>
          <w:tcPr>
            <w:tcW w:w="6686" w:type="dxa"/>
          </w:tcPr>
          <w:p w14:paraId="5FC8F7F9" w14:textId="321DE7AE" w:rsidR="00366807" w:rsidRPr="002947C2" w:rsidDel="00C774DC" w:rsidRDefault="00D04C7C" w:rsidP="00A06DD8">
            <w:pPr>
              <w:keepNext/>
              <w:spacing w:line="276" w:lineRule="auto"/>
              <w:rPr>
                <w:del w:id="3241" w:author="phuong vu" w:date="2018-11-22T13:51:00Z"/>
                <w:lang w:val="en-US"/>
              </w:rPr>
            </w:pPr>
            <w:del w:id="3242" w:author="phuong vu" w:date="2018-11-22T13:51:00Z">
              <w:r w:rsidDel="00C774DC">
                <w:rPr>
                  <w:lang w:val="en-US"/>
                </w:rPr>
                <w:delText>Bắt buộc mọi thông tin, dữ liệu lưu tạm thời phải được xóa sạch.</w:delText>
              </w:r>
              <w:r w:rsidR="00366807" w:rsidDel="00C774DC">
                <w:rPr>
                  <w:lang w:val="en-US"/>
                </w:rPr>
                <w:delText xml:space="preserve"> </w:delText>
              </w:r>
              <w:bookmarkStart w:id="3243" w:name="_Toc530658652"/>
              <w:bookmarkStart w:id="3244" w:name="_Toc530662376"/>
              <w:bookmarkStart w:id="3245" w:name="_Toc530662843"/>
              <w:bookmarkEnd w:id="3243"/>
              <w:bookmarkEnd w:id="3244"/>
              <w:bookmarkEnd w:id="3245"/>
            </w:del>
          </w:p>
        </w:tc>
        <w:bookmarkStart w:id="3246" w:name="_Toc530658653"/>
        <w:bookmarkStart w:id="3247" w:name="_Toc530662377"/>
        <w:bookmarkStart w:id="3248" w:name="_Toc530662844"/>
        <w:bookmarkEnd w:id="3246"/>
        <w:bookmarkEnd w:id="3247"/>
        <w:bookmarkEnd w:id="3248"/>
      </w:tr>
    </w:tbl>
    <w:p w14:paraId="5EF3C3C8" w14:textId="011F0DAC" w:rsidR="00366807" w:rsidRPr="00A06DD8" w:rsidDel="00C774DC" w:rsidRDefault="00366807" w:rsidP="007C127C">
      <w:pPr>
        <w:rPr>
          <w:del w:id="3249" w:author="phuong vu" w:date="2018-11-22T13:51:00Z"/>
        </w:rPr>
      </w:pPr>
      <w:bookmarkStart w:id="3250" w:name="_Toc530658654"/>
      <w:bookmarkStart w:id="3251" w:name="_Toc530662378"/>
      <w:bookmarkStart w:id="3252" w:name="_Toc530662845"/>
      <w:bookmarkEnd w:id="3250"/>
      <w:bookmarkEnd w:id="3251"/>
      <w:bookmarkEnd w:id="3252"/>
    </w:p>
    <w:p w14:paraId="461925F9" w14:textId="32CC0BA1" w:rsidR="00F5523F" w:rsidRPr="007C127C" w:rsidDel="00C774DC" w:rsidRDefault="008D1D84" w:rsidP="007C127C">
      <w:pPr>
        <w:pStyle w:val="Heading4"/>
        <w:rPr>
          <w:del w:id="3253" w:author="phuong vu" w:date="2018-11-22T13:51:00Z"/>
          <w:lang w:val="en-US"/>
        </w:rPr>
      </w:pPr>
      <w:del w:id="3254" w:author="phuong vu" w:date="2018-11-22T13:51:00Z">
        <w:r w:rsidDel="00C774DC">
          <w:rPr>
            <w:lang w:val="en-US"/>
          </w:rPr>
          <w:delText xml:space="preserve"> </w:delText>
        </w:r>
        <w:r w:rsidR="00F5523F" w:rsidDel="00C774DC">
          <w:rPr>
            <w:lang w:val="en-US"/>
          </w:rPr>
          <w:delText>Đăng kí tài khoản khách hàng</w:delText>
        </w:r>
        <w:bookmarkStart w:id="3255" w:name="_Toc530658655"/>
        <w:bookmarkStart w:id="3256" w:name="_Toc530662379"/>
        <w:bookmarkStart w:id="3257" w:name="_Toc530662846"/>
        <w:bookmarkEnd w:id="3255"/>
        <w:bookmarkEnd w:id="3256"/>
        <w:bookmarkEnd w:id="3257"/>
      </w:del>
    </w:p>
    <w:tbl>
      <w:tblPr>
        <w:tblStyle w:val="TableGrid"/>
        <w:tblW w:w="0" w:type="auto"/>
        <w:tblLook w:val="04A0" w:firstRow="1" w:lastRow="0" w:firstColumn="1" w:lastColumn="0" w:noHBand="0" w:noVBand="1"/>
      </w:tblPr>
      <w:tblGrid>
        <w:gridCol w:w="2351"/>
        <w:gridCol w:w="6426"/>
      </w:tblGrid>
      <w:tr w:rsidR="00A06DD8" w:rsidDel="00C774DC" w14:paraId="337EEFB9" w14:textId="559A8A97" w:rsidTr="00A06DD8">
        <w:trPr>
          <w:del w:id="3258" w:author="phuong vu" w:date="2018-11-22T13:51:00Z"/>
        </w:trPr>
        <w:tc>
          <w:tcPr>
            <w:tcW w:w="2425" w:type="dxa"/>
          </w:tcPr>
          <w:p w14:paraId="3E6AE330" w14:textId="0D975C3C" w:rsidR="00D04C7C" w:rsidRPr="00B808BD" w:rsidDel="00C774DC" w:rsidRDefault="00D04C7C" w:rsidP="00A06DD8">
            <w:pPr>
              <w:spacing w:line="276" w:lineRule="auto"/>
              <w:rPr>
                <w:del w:id="3259" w:author="phuong vu" w:date="2018-11-22T13:51:00Z"/>
                <w:b/>
              </w:rPr>
            </w:pPr>
            <w:del w:id="3260" w:author="phuong vu" w:date="2018-11-22T13:51:00Z">
              <w:r w:rsidRPr="00B808BD" w:rsidDel="00C774DC">
                <w:rPr>
                  <w:b/>
                </w:rPr>
                <w:delText>Mã yêu cầu</w:delText>
              </w:r>
              <w:bookmarkStart w:id="3261" w:name="_Toc530658656"/>
              <w:bookmarkStart w:id="3262" w:name="_Toc530662380"/>
              <w:bookmarkStart w:id="3263" w:name="_Toc530662847"/>
              <w:bookmarkEnd w:id="3261"/>
              <w:bookmarkEnd w:id="3262"/>
              <w:bookmarkEnd w:id="3263"/>
            </w:del>
          </w:p>
        </w:tc>
        <w:tc>
          <w:tcPr>
            <w:tcW w:w="6686" w:type="dxa"/>
          </w:tcPr>
          <w:p w14:paraId="259A8221" w14:textId="3A43C99E" w:rsidR="00D04C7C" w:rsidRPr="002947C2" w:rsidDel="00C774DC" w:rsidRDefault="00D04C7C" w:rsidP="00A06DD8">
            <w:pPr>
              <w:spacing w:line="276" w:lineRule="auto"/>
              <w:rPr>
                <w:del w:id="3264" w:author="phuong vu" w:date="2018-11-22T13:51:00Z"/>
                <w:lang w:val="en-US"/>
              </w:rPr>
            </w:pPr>
            <w:del w:id="3265" w:author="phuong vu" w:date="2018-11-22T13:51:00Z">
              <w:r w:rsidDel="00C774DC">
                <w:rPr>
                  <w:lang w:val="en-US"/>
                </w:rPr>
                <w:delText>GU_10</w:delText>
              </w:r>
              <w:bookmarkStart w:id="3266" w:name="_Toc530658657"/>
              <w:bookmarkStart w:id="3267" w:name="_Toc530662381"/>
              <w:bookmarkStart w:id="3268" w:name="_Toc530662848"/>
              <w:bookmarkEnd w:id="3266"/>
              <w:bookmarkEnd w:id="3267"/>
              <w:bookmarkEnd w:id="3268"/>
            </w:del>
          </w:p>
        </w:tc>
        <w:bookmarkStart w:id="3269" w:name="_Toc530658658"/>
        <w:bookmarkStart w:id="3270" w:name="_Toc530662382"/>
        <w:bookmarkStart w:id="3271" w:name="_Toc530662849"/>
        <w:bookmarkEnd w:id="3269"/>
        <w:bookmarkEnd w:id="3270"/>
        <w:bookmarkEnd w:id="3271"/>
      </w:tr>
      <w:tr w:rsidR="00A06DD8" w:rsidDel="00C774DC" w14:paraId="05018CEE" w14:textId="681FA361" w:rsidTr="00A06DD8">
        <w:trPr>
          <w:del w:id="3272" w:author="phuong vu" w:date="2018-11-22T13:51:00Z"/>
        </w:trPr>
        <w:tc>
          <w:tcPr>
            <w:tcW w:w="2425" w:type="dxa"/>
          </w:tcPr>
          <w:p w14:paraId="27BF6DD7" w14:textId="72BF03A1" w:rsidR="00D04C7C" w:rsidRPr="00B808BD" w:rsidDel="00C774DC" w:rsidRDefault="00D04C7C" w:rsidP="00A06DD8">
            <w:pPr>
              <w:spacing w:line="276" w:lineRule="auto"/>
              <w:rPr>
                <w:del w:id="3273" w:author="phuong vu" w:date="2018-11-22T13:51:00Z"/>
                <w:b/>
              </w:rPr>
            </w:pPr>
            <w:del w:id="3274" w:author="phuong vu" w:date="2018-11-22T13:51:00Z">
              <w:r w:rsidRPr="00B808BD" w:rsidDel="00C774DC">
                <w:rPr>
                  <w:b/>
                </w:rPr>
                <w:delText>Tên chức năng</w:delText>
              </w:r>
              <w:bookmarkStart w:id="3275" w:name="_Toc530658659"/>
              <w:bookmarkStart w:id="3276" w:name="_Toc530662383"/>
              <w:bookmarkStart w:id="3277" w:name="_Toc530662850"/>
              <w:bookmarkEnd w:id="3275"/>
              <w:bookmarkEnd w:id="3276"/>
              <w:bookmarkEnd w:id="3277"/>
            </w:del>
          </w:p>
        </w:tc>
        <w:tc>
          <w:tcPr>
            <w:tcW w:w="6686" w:type="dxa"/>
          </w:tcPr>
          <w:p w14:paraId="75E59E94" w14:textId="1A41C497" w:rsidR="00D04C7C" w:rsidRPr="002947C2" w:rsidDel="00C774DC" w:rsidRDefault="00D04C7C" w:rsidP="00A06DD8">
            <w:pPr>
              <w:spacing w:line="276" w:lineRule="auto"/>
              <w:rPr>
                <w:del w:id="3278" w:author="phuong vu" w:date="2018-11-22T13:51:00Z"/>
                <w:lang w:val="en-US"/>
              </w:rPr>
            </w:pPr>
            <w:del w:id="3279" w:author="phuong vu" w:date="2018-11-22T13:51:00Z">
              <w:r w:rsidDel="00C774DC">
                <w:rPr>
                  <w:lang w:val="en-US"/>
                </w:rPr>
                <w:delText>Đăng kí tài khoản khách hàng</w:delText>
              </w:r>
              <w:bookmarkStart w:id="3280" w:name="_Toc530658660"/>
              <w:bookmarkStart w:id="3281" w:name="_Toc530662384"/>
              <w:bookmarkStart w:id="3282" w:name="_Toc530662851"/>
              <w:bookmarkEnd w:id="3280"/>
              <w:bookmarkEnd w:id="3281"/>
              <w:bookmarkEnd w:id="3282"/>
            </w:del>
          </w:p>
        </w:tc>
        <w:bookmarkStart w:id="3283" w:name="_Toc530658661"/>
        <w:bookmarkStart w:id="3284" w:name="_Toc530662385"/>
        <w:bookmarkStart w:id="3285" w:name="_Toc530662852"/>
        <w:bookmarkEnd w:id="3283"/>
        <w:bookmarkEnd w:id="3284"/>
        <w:bookmarkEnd w:id="3285"/>
      </w:tr>
      <w:tr w:rsidR="00A06DD8" w:rsidDel="00C774DC" w14:paraId="7877D645" w14:textId="1942E352" w:rsidTr="00A06DD8">
        <w:trPr>
          <w:del w:id="3286" w:author="phuong vu" w:date="2018-11-22T13:51:00Z"/>
        </w:trPr>
        <w:tc>
          <w:tcPr>
            <w:tcW w:w="2425" w:type="dxa"/>
          </w:tcPr>
          <w:p w14:paraId="27882F00" w14:textId="6FBDAE32" w:rsidR="00D04C7C" w:rsidRPr="00B808BD" w:rsidDel="00C774DC" w:rsidRDefault="00D04C7C" w:rsidP="00A06DD8">
            <w:pPr>
              <w:spacing w:line="276" w:lineRule="auto"/>
              <w:rPr>
                <w:del w:id="3287" w:author="phuong vu" w:date="2018-11-22T13:51:00Z"/>
                <w:b/>
              </w:rPr>
            </w:pPr>
            <w:del w:id="3288" w:author="phuong vu" w:date="2018-11-22T13:51:00Z">
              <w:r w:rsidRPr="00B808BD" w:rsidDel="00C774DC">
                <w:rPr>
                  <w:b/>
                </w:rPr>
                <w:delText>Đối tượng sử dụng</w:delText>
              </w:r>
              <w:bookmarkStart w:id="3289" w:name="_Toc530658662"/>
              <w:bookmarkStart w:id="3290" w:name="_Toc530662386"/>
              <w:bookmarkStart w:id="3291" w:name="_Toc530662853"/>
              <w:bookmarkEnd w:id="3289"/>
              <w:bookmarkEnd w:id="3290"/>
              <w:bookmarkEnd w:id="3291"/>
            </w:del>
          </w:p>
        </w:tc>
        <w:tc>
          <w:tcPr>
            <w:tcW w:w="6686" w:type="dxa"/>
          </w:tcPr>
          <w:p w14:paraId="2E7FD0BE" w14:textId="12C1360A" w:rsidR="00D04C7C" w:rsidRPr="002947C2" w:rsidDel="00C774DC" w:rsidRDefault="00D04C7C" w:rsidP="00A06DD8">
            <w:pPr>
              <w:spacing w:line="276" w:lineRule="auto"/>
              <w:rPr>
                <w:del w:id="3292" w:author="phuong vu" w:date="2018-11-22T13:51:00Z"/>
                <w:lang w:val="en-US"/>
              </w:rPr>
            </w:pPr>
            <w:del w:id="3293" w:author="phuong vu" w:date="2018-11-22T13:51:00Z">
              <w:r w:rsidDel="00C774DC">
                <w:rPr>
                  <w:lang w:val="en-US"/>
                </w:rPr>
                <w:delText>Khách hàng</w:delText>
              </w:r>
              <w:bookmarkStart w:id="3294" w:name="_Toc530658663"/>
              <w:bookmarkStart w:id="3295" w:name="_Toc530662387"/>
              <w:bookmarkStart w:id="3296" w:name="_Toc530662854"/>
              <w:bookmarkEnd w:id="3294"/>
              <w:bookmarkEnd w:id="3295"/>
              <w:bookmarkEnd w:id="3296"/>
            </w:del>
          </w:p>
        </w:tc>
        <w:bookmarkStart w:id="3297" w:name="_Toc530658664"/>
        <w:bookmarkStart w:id="3298" w:name="_Toc530662388"/>
        <w:bookmarkStart w:id="3299" w:name="_Toc530662855"/>
        <w:bookmarkEnd w:id="3297"/>
        <w:bookmarkEnd w:id="3298"/>
        <w:bookmarkEnd w:id="3299"/>
      </w:tr>
      <w:tr w:rsidR="00A06DD8" w:rsidDel="00C774DC" w14:paraId="07D96F99" w14:textId="1AF37EF9" w:rsidTr="00A06DD8">
        <w:trPr>
          <w:del w:id="3300" w:author="phuong vu" w:date="2018-11-22T13:51:00Z"/>
        </w:trPr>
        <w:tc>
          <w:tcPr>
            <w:tcW w:w="2425" w:type="dxa"/>
          </w:tcPr>
          <w:p w14:paraId="28641FAF" w14:textId="686A07E7" w:rsidR="00D04C7C" w:rsidRPr="00B808BD" w:rsidDel="00C774DC" w:rsidRDefault="00D04C7C" w:rsidP="00A06DD8">
            <w:pPr>
              <w:spacing w:line="276" w:lineRule="auto"/>
              <w:rPr>
                <w:del w:id="3301" w:author="phuong vu" w:date="2018-11-22T13:51:00Z"/>
                <w:b/>
              </w:rPr>
            </w:pPr>
            <w:del w:id="3302" w:author="phuong vu" w:date="2018-11-22T13:51:00Z">
              <w:r w:rsidRPr="00B808BD" w:rsidDel="00C774DC">
                <w:rPr>
                  <w:b/>
                </w:rPr>
                <w:delText>Tiền điều kiện</w:delText>
              </w:r>
              <w:bookmarkStart w:id="3303" w:name="_Toc530658665"/>
              <w:bookmarkStart w:id="3304" w:name="_Toc530662389"/>
              <w:bookmarkStart w:id="3305" w:name="_Toc530662856"/>
              <w:bookmarkEnd w:id="3303"/>
              <w:bookmarkEnd w:id="3304"/>
              <w:bookmarkEnd w:id="3305"/>
            </w:del>
          </w:p>
        </w:tc>
        <w:tc>
          <w:tcPr>
            <w:tcW w:w="6686" w:type="dxa"/>
          </w:tcPr>
          <w:p w14:paraId="242057EA" w14:textId="6CD0A269" w:rsidR="00D04C7C" w:rsidRPr="002947C2" w:rsidDel="00C774DC" w:rsidRDefault="00D04C7C" w:rsidP="00A06DD8">
            <w:pPr>
              <w:spacing w:line="276" w:lineRule="auto"/>
              <w:rPr>
                <w:del w:id="3306" w:author="phuong vu" w:date="2018-11-22T13:51:00Z"/>
                <w:lang w:val="en-US"/>
              </w:rPr>
            </w:pPr>
            <w:del w:id="3307" w:author="phuong vu" w:date="2018-11-22T13:51:00Z">
              <w:r w:rsidDel="00C774DC">
                <w:rPr>
                  <w:lang w:val="en-US"/>
                </w:rPr>
                <w:delText>Truy cập ứng dụng điện thoại đối với khách hàng</w:delText>
              </w:r>
              <w:r w:rsidR="00A06DD8" w:rsidDel="00C774DC">
                <w:rPr>
                  <w:lang w:val="en-US"/>
                </w:rPr>
                <w:delText>.</w:delText>
              </w:r>
              <w:bookmarkStart w:id="3308" w:name="_Toc530658666"/>
              <w:bookmarkStart w:id="3309" w:name="_Toc530662390"/>
              <w:bookmarkStart w:id="3310" w:name="_Toc530662857"/>
              <w:bookmarkEnd w:id="3308"/>
              <w:bookmarkEnd w:id="3309"/>
              <w:bookmarkEnd w:id="3310"/>
            </w:del>
          </w:p>
        </w:tc>
        <w:bookmarkStart w:id="3311" w:name="_Toc530658667"/>
        <w:bookmarkStart w:id="3312" w:name="_Toc530662391"/>
        <w:bookmarkStart w:id="3313" w:name="_Toc530662858"/>
        <w:bookmarkEnd w:id="3311"/>
        <w:bookmarkEnd w:id="3312"/>
        <w:bookmarkEnd w:id="3313"/>
      </w:tr>
      <w:tr w:rsidR="00A06DD8" w:rsidDel="00C774DC" w14:paraId="73E29BAF" w14:textId="4CC39BF9" w:rsidTr="00A06DD8">
        <w:trPr>
          <w:del w:id="3314" w:author="phuong vu" w:date="2018-11-22T13:51:00Z"/>
        </w:trPr>
        <w:tc>
          <w:tcPr>
            <w:tcW w:w="2425" w:type="dxa"/>
          </w:tcPr>
          <w:p w14:paraId="3B9AEDEA" w14:textId="6195B16F" w:rsidR="00D04C7C" w:rsidRPr="00B808BD" w:rsidDel="00C774DC" w:rsidRDefault="00D04C7C" w:rsidP="00A06DD8">
            <w:pPr>
              <w:spacing w:line="276" w:lineRule="auto"/>
              <w:rPr>
                <w:del w:id="3315" w:author="phuong vu" w:date="2018-11-22T13:51:00Z"/>
                <w:b/>
              </w:rPr>
            </w:pPr>
            <w:del w:id="3316" w:author="phuong vu" w:date="2018-11-22T13:51:00Z">
              <w:r w:rsidRPr="00B808BD" w:rsidDel="00C774DC">
                <w:rPr>
                  <w:b/>
                </w:rPr>
                <w:delText>Cách xử lí</w:delText>
              </w:r>
              <w:bookmarkStart w:id="3317" w:name="_Toc530658668"/>
              <w:bookmarkStart w:id="3318" w:name="_Toc530662392"/>
              <w:bookmarkStart w:id="3319" w:name="_Toc530662859"/>
              <w:bookmarkEnd w:id="3317"/>
              <w:bookmarkEnd w:id="3318"/>
              <w:bookmarkEnd w:id="3319"/>
            </w:del>
          </w:p>
        </w:tc>
        <w:tc>
          <w:tcPr>
            <w:tcW w:w="6686" w:type="dxa"/>
          </w:tcPr>
          <w:p w14:paraId="7422CF83" w14:textId="01ED40DC" w:rsidR="00D04C7C" w:rsidDel="00C774DC" w:rsidRDefault="00D04C7C" w:rsidP="00A06DD8">
            <w:pPr>
              <w:spacing w:line="276" w:lineRule="auto"/>
              <w:rPr>
                <w:del w:id="3320" w:author="phuong vu" w:date="2018-11-22T13:51:00Z"/>
                <w:i/>
                <w:lang w:val="en-US"/>
              </w:rPr>
            </w:pPr>
            <w:del w:id="3321" w:author="phuong vu" w:date="2018-11-22T13:51:00Z">
              <w:r w:rsidDel="00C774DC">
                <w:rPr>
                  <w:lang w:val="en-US"/>
                </w:rPr>
                <w:delText xml:space="preserve">Bước 1: </w:delText>
              </w:r>
              <w:r w:rsidR="00A06DD8" w:rsidDel="00C774DC">
                <w:rPr>
                  <w:lang w:val="en-US"/>
                </w:rPr>
                <w:delText xml:space="preserve">Tại màn hình đăng nhập, nhấn vào </w:delText>
              </w:r>
              <w:r w:rsidR="00A06DD8" w:rsidDel="00C774DC">
                <w:rPr>
                  <w:i/>
                  <w:lang w:val="en-US"/>
                </w:rPr>
                <w:delText>“Tạo tài khoản mới”.</w:delText>
              </w:r>
              <w:bookmarkStart w:id="3322" w:name="_Toc530658669"/>
              <w:bookmarkStart w:id="3323" w:name="_Toc530662393"/>
              <w:bookmarkStart w:id="3324" w:name="_Toc530662860"/>
              <w:bookmarkEnd w:id="3322"/>
              <w:bookmarkEnd w:id="3323"/>
              <w:bookmarkEnd w:id="3324"/>
            </w:del>
          </w:p>
          <w:p w14:paraId="6FA75551" w14:textId="6A46F007" w:rsidR="00A06DD8" w:rsidDel="00C774DC" w:rsidRDefault="00A06DD8" w:rsidP="00A06DD8">
            <w:pPr>
              <w:spacing w:line="276" w:lineRule="auto"/>
              <w:rPr>
                <w:del w:id="3325" w:author="phuong vu" w:date="2018-11-22T13:51:00Z"/>
                <w:lang w:val="en-US"/>
              </w:rPr>
            </w:pPr>
            <w:del w:id="3326" w:author="phuong vu" w:date="2018-11-22T13:51:00Z">
              <w:r w:rsidDel="00C774DC">
                <w:rPr>
                  <w:lang w:val="en-US"/>
                </w:rPr>
                <w:delText>Bước 2: Nhập các thông tin bắt buộc bao gồm: Họ và tên, email và mật khẩu mong muốn. Sau đó, nhấn vào nút “Đăng kí”.</w:delText>
              </w:r>
              <w:bookmarkStart w:id="3327" w:name="_Toc530658670"/>
              <w:bookmarkStart w:id="3328" w:name="_Toc530662394"/>
              <w:bookmarkStart w:id="3329" w:name="_Toc530662861"/>
              <w:bookmarkEnd w:id="3327"/>
              <w:bookmarkEnd w:id="3328"/>
              <w:bookmarkEnd w:id="3329"/>
            </w:del>
          </w:p>
          <w:p w14:paraId="485AFE69" w14:textId="2BB86E50" w:rsidR="00A06DD8" w:rsidDel="00C774DC" w:rsidRDefault="00A06DD8" w:rsidP="00A06DD8">
            <w:pPr>
              <w:spacing w:line="276" w:lineRule="auto"/>
              <w:rPr>
                <w:del w:id="3330" w:author="phuong vu" w:date="2018-11-22T13:51:00Z"/>
                <w:lang w:val="en-US"/>
              </w:rPr>
            </w:pPr>
            <w:del w:id="3331" w:author="phuong vu" w:date="2018-11-22T13:51:00Z">
              <w:r w:rsidDel="00C774DC">
                <w:rPr>
                  <w:lang w:val="en-US"/>
                </w:rPr>
                <w:delText xml:space="preserve">Bước 3: Hệ thống sẽ dựa trên email người dùng đã </w:delText>
              </w:r>
              <w:r w:rsidR="00155CEA" w:rsidDel="00C774DC">
                <w:rPr>
                  <w:lang w:val="en-US"/>
                </w:rPr>
                <w:delText>nhập kiểm tra email đã tồn tại trong hệ thống chưa? Nếu đã tồn tại, thông báo lỗi tài khoản đã tồn tại. Nếu không, hệ thống tạo tài khoản mới cho người dùng.</w:delText>
              </w:r>
              <w:bookmarkStart w:id="3332" w:name="_Toc530658671"/>
              <w:bookmarkStart w:id="3333" w:name="_Toc530662395"/>
              <w:bookmarkStart w:id="3334" w:name="_Toc530662862"/>
              <w:bookmarkEnd w:id="3332"/>
              <w:bookmarkEnd w:id="3333"/>
              <w:bookmarkEnd w:id="3334"/>
            </w:del>
          </w:p>
          <w:p w14:paraId="50889C40" w14:textId="7ED45A82" w:rsidR="00155CEA" w:rsidDel="00C774DC" w:rsidRDefault="00155CEA" w:rsidP="00A06DD8">
            <w:pPr>
              <w:spacing w:line="276" w:lineRule="auto"/>
              <w:rPr>
                <w:del w:id="3335" w:author="phuong vu" w:date="2018-11-22T13:51:00Z"/>
                <w:lang w:val="en-US"/>
              </w:rPr>
            </w:pPr>
            <w:del w:id="3336" w:author="phuong vu" w:date="2018-11-22T13:51:00Z">
              <w:r w:rsidDel="00C774DC">
                <w:rPr>
                  <w:lang w:val="en-US"/>
                </w:rPr>
                <w:delText xml:space="preserve">Bước 4: Chuyển về trang đăng nhập. Với email và password đã được điền trước. Nếu người dùng mới nhấn </w:delText>
              </w:r>
              <w:r w:rsidDel="00C774DC">
                <w:rPr>
                  <w:i/>
                  <w:lang w:val="en-US"/>
                </w:rPr>
                <w:delText xml:space="preserve">“đăng nhập”, </w:delText>
              </w:r>
              <w:r w:rsidDel="00C774DC">
                <w:rPr>
                  <w:lang w:val="en-US"/>
                </w:rPr>
                <w:delText>hệ thống thực hiên đăng nhập theo “</w:delText>
              </w:r>
              <w:r w:rsidRPr="007C127C" w:rsidDel="00C774DC">
                <w:rPr>
                  <w:i/>
                  <w:lang w:val="en-US"/>
                </w:rPr>
                <w:delText>GU_08</w:delText>
              </w:r>
              <w:r w:rsidDel="00C774DC">
                <w:rPr>
                  <w:lang w:val="en-US"/>
                </w:rPr>
                <w:delText>” và chuyển vào màn hình “</w:delText>
              </w:r>
              <w:r w:rsidDel="00C774DC">
                <w:rPr>
                  <w:i/>
                  <w:lang w:val="en-US"/>
                </w:rPr>
                <w:delText>cập nhật thông tin</w:delText>
              </w:r>
              <w:r w:rsidDel="00C774DC">
                <w:rPr>
                  <w:lang w:val="en-US"/>
                </w:rPr>
                <w:delText>”.</w:delText>
              </w:r>
              <w:bookmarkStart w:id="3337" w:name="_Toc530658672"/>
              <w:bookmarkStart w:id="3338" w:name="_Toc530662396"/>
              <w:bookmarkStart w:id="3339" w:name="_Toc530662863"/>
              <w:bookmarkEnd w:id="3337"/>
              <w:bookmarkEnd w:id="3338"/>
              <w:bookmarkEnd w:id="3339"/>
            </w:del>
          </w:p>
          <w:p w14:paraId="5CCB0744" w14:textId="7ADB5E75" w:rsidR="00155CEA" w:rsidRPr="007C127C" w:rsidDel="00C774DC" w:rsidRDefault="00155CEA" w:rsidP="007C127C">
            <w:pPr>
              <w:spacing w:line="276" w:lineRule="auto"/>
              <w:rPr>
                <w:del w:id="3340" w:author="phuong vu" w:date="2018-11-22T13:51:00Z"/>
                <w:lang w:val="en-US"/>
              </w:rPr>
            </w:pPr>
            <w:del w:id="3341" w:author="phuong vu" w:date="2018-11-22T13:51:00Z">
              <w:r w:rsidDel="00C774DC">
                <w:rPr>
                  <w:lang w:val="en-US"/>
                </w:rPr>
                <w:delText>Bước 5: Tại màn hình “</w:delText>
              </w:r>
              <w:r w:rsidDel="00C774DC">
                <w:rPr>
                  <w:i/>
                  <w:lang w:val="en-US"/>
                </w:rPr>
                <w:delText>cập nhật thông tin</w:delText>
              </w:r>
              <w:r w:rsidDel="00C774DC">
                <w:rPr>
                  <w:lang w:val="en-US"/>
                </w:rPr>
                <w:delText xml:space="preserve">”, người dùng mới phải nhập đầy đủ các thông tin yêu cầu. Sau đó nhấn </w:delText>
              </w:r>
              <w:r w:rsidDel="00C774DC">
                <w:rPr>
                  <w:i/>
                  <w:lang w:val="en-US"/>
                </w:rPr>
                <w:delText>“cập nhật”.</w:delText>
              </w:r>
              <w:r w:rsidDel="00C774DC">
                <w:rPr>
                  <w:lang w:val="en-US"/>
                </w:rPr>
                <w:delText xml:space="preserve"> Người dùng mới được chuyển sang màn hình chính.</w:delText>
              </w:r>
              <w:bookmarkStart w:id="3342" w:name="_Toc530658673"/>
              <w:bookmarkStart w:id="3343" w:name="_Toc530662397"/>
              <w:bookmarkStart w:id="3344" w:name="_Toc530662864"/>
              <w:bookmarkEnd w:id="3342"/>
              <w:bookmarkEnd w:id="3343"/>
              <w:bookmarkEnd w:id="3344"/>
            </w:del>
          </w:p>
        </w:tc>
        <w:bookmarkStart w:id="3345" w:name="_Toc530658674"/>
        <w:bookmarkStart w:id="3346" w:name="_Toc530662398"/>
        <w:bookmarkStart w:id="3347" w:name="_Toc530662865"/>
        <w:bookmarkEnd w:id="3345"/>
        <w:bookmarkEnd w:id="3346"/>
        <w:bookmarkEnd w:id="3347"/>
      </w:tr>
      <w:tr w:rsidR="00A06DD8" w:rsidDel="00C774DC" w14:paraId="72716FF0" w14:textId="4E4AC24B" w:rsidTr="00A06DD8">
        <w:trPr>
          <w:del w:id="3348" w:author="phuong vu" w:date="2018-11-22T13:51:00Z"/>
        </w:trPr>
        <w:tc>
          <w:tcPr>
            <w:tcW w:w="2425" w:type="dxa"/>
          </w:tcPr>
          <w:p w14:paraId="577B7C90" w14:textId="299B1F55" w:rsidR="00D04C7C" w:rsidRPr="00B808BD" w:rsidDel="00C774DC" w:rsidRDefault="00D04C7C" w:rsidP="00A06DD8">
            <w:pPr>
              <w:spacing w:line="276" w:lineRule="auto"/>
              <w:rPr>
                <w:del w:id="3349" w:author="phuong vu" w:date="2018-11-22T13:51:00Z"/>
                <w:b/>
              </w:rPr>
            </w:pPr>
            <w:del w:id="3350" w:author="phuong vu" w:date="2018-11-22T13:51:00Z">
              <w:r w:rsidRPr="00B808BD" w:rsidDel="00C774DC">
                <w:rPr>
                  <w:b/>
                </w:rPr>
                <w:delText>Kết quả</w:delText>
              </w:r>
              <w:bookmarkStart w:id="3351" w:name="_Toc530658675"/>
              <w:bookmarkStart w:id="3352" w:name="_Toc530662399"/>
              <w:bookmarkStart w:id="3353" w:name="_Toc530662866"/>
              <w:bookmarkEnd w:id="3351"/>
              <w:bookmarkEnd w:id="3352"/>
              <w:bookmarkEnd w:id="3353"/>
            </w:del>
          </w:p>
        </w:tc>
        <w:tc>
          <w:tcPr>
            <w:tcW w:w="6686" w:type="dxa"/>
          </w:tcPr>
          <w:p w14:paraId="3766810C" w14:textId="22130244" w:rsidR="00155CEA" w:rsidRPr="002947C2" w:rsidDel="00C774DC" w:rsidRDefault="00D04C7C" w:rsidP="00A06DD8">
            <w:pPr>
              <w:spacing w:line="276" w:lineRule="auto"/>
              <w:rPr>
                <w:del w:id="3354" w:author="phuong vu" w:date="2018-11-22T13:51:00Z"/>
                <w:lang w:val="en-US"/>
              </w:rPr>
            </w:pPr>
            <w:del w:id="3355" w:author="phuong vu" w:date="2018-11-22T13:51:00Z">
              <w:r w:rsidDel="00C774DC">
                <w:rPr>
                  <w:lang w:val="en-US"/>
                </w:rPr>
                <w:delText xml:space="preserve">Người dùng </w:delText>
              </w:r>
              <w:r w:rsidR="00155CEA" w:rsidDel="00C774DC">
                <w:rPr>
                  <w:lang w:val="en-US"/>
                </w:rPr>
                <w:delText>truy cập vào màn hình chính và có đủ các chức năng của người dùng khách hàng</w:delText>
              </w:r>
              <w:bookmarkStart w:id="3356" w:name="_Toc530658676"/>
              <w:bookmarkStart w:id="3357" w:name="_Toc530662400"/>
              <w:bookmarkStart w:id="3358" w:name="_Toc530662867"/>
              <w:bookmarkEnd w:id="3356"/>
              <w:bookmarkEnd w:id="3357"/>
              <w:bookmarkEnd w:id="3358"/>
            </w:del>
          </w:p>
        </w:tc>
        <w:bookmarkStart w:id="3359" w:name="_Toc530658677"/>
        <w:bookmarkStart w:id="3360" w:name="_Toc530662401"/>
        <w:bookmarkStart w:id="3361" w:name="_Toc530662868"/>
        <w:bookmarkEnd w:id="3359"/>
        <w:bookmarkEnd w:id="3360"/>
        <w:bookmarkEnd w:id="3361"/>
      </w:tr>
      <w:tr w:rsidR="00A06DD8" w:rsidDel="00C774DC" w14:paraId="7853FF5A" w14:textId="265F22D5" w:rsidTr="00A06DD8">
        <w:trPr>
          <w:del w:id="3362" w:author="phuong vu" w:date="2018-11-22T13:51:00Z"/>
        </w:trPr>
        <w:tc>
          <w:tcPr>
            <w:tcW w:w="2425" w:type="dxa"/>
          </w:tcPr>
          <w:p w14:paraId="04E04E71" w14:textId="7018144A" w:rsidR="00D04C7C" w:rsidRPr="00B808BD" w:rsidDel="00C774DC" w:rsidRDefault="00D04C7C" w:rsidP="00A06DD8">
            <w:pPr>
              <w:spacing w:line="276" w:lineRule="auto"/>
              <w:rPr>
                <w:del w:id="3363" w:author="phuong vu" w:date="2018-11-22T13:51:00Z"/>
                <w:b/>
              </w:rPr>
            </w:pPr>
            <w:del w:id="3364" w:author="phuong vu" w:date="2018-11-22T13:51:00Z">
              <w:r w:rsidRPr="00B808BD" w:rsidDel="00C774DC">
                <w:rPr>
                  <w:b/>
                </w:rPr>
                <w:delText>Ghi chú</w:delText>
              </w:r>
              <w:bookmarkStart w:id="3365" w:name="_Toc530658678"/>
              <w:bookmarkStart w:id="3366" w:name="_Toc530662402"/>
              <w:bookmarkStart w:id="3367" w:name="_Toc530662869"/>
              <w:bookmarkEnd w:id="3365"/>
              <w:bookmarkEnd w:id="3366"/>
              <w:bookmarkEnd w:id="3367"/>
            </w:del>
          </w:p>
        </w:tc>
        <w:tc>
          <w:tcPr>
            <w:tcW w:w="6686" w:type="dxa"/>
          </w:tcPr>
          <w:p w14:paraId="2C2DE918" w14:textId="4B08A999" w:rsidR="00155CEA" w:rsidRPr="002947C2" w:rsidDel="00C774DC" w:rsidRDefault="00155CEA" w:rsidP="00A06DD8">
            <w:pPr>
              <w:keepNext/>
              <w:spacing w:line="276" w:lineRule="auto"/>
              <w:rPr>
                <w:del w:id="3368" w:author="phuong vu" w:date="2018-11-22T13:51:00Z"/>
                <w:lang w:val="en-US"/>
              </w:rPr>
            </w:pPr>
            <w:del w:id="3369" w:author="phuong vu" w:date="2018-11-22T13:51:00Z">
              <w:r w:rsidDel="00C774DC">
                <w:rPr>
                  <w:lang w:val="en-US"/>
                </w:rPr>
                <w:delText>Mọi thông tin yêu cầu nhập đều là bắt buộc. Nếu chưa nhập vào sẽ thông báo lỗi yêu cầu nhập.</w:delText>
              </w:r>
              <w:bookmarkStart w:id="3370" w:name="_Toc530658679"/>
              <w:bookmarkStart w:id="3371" w:name="_Toc530662403"/>
              <w:bookmarkStart w:id="3372" w:name="_Toc530662870"/>
              <w:bookmarkEnd w:id="3370"/>
              <w:bookmarkEnd w:id="3371"/>
              <w:bookmarkEnd w:id="3372"/>
            </w:del>
          </w:p>
        </w:tc>
        <w:bookmarkStart w:id="3373" w:name="_Toc530658680"/>
        <w:bookmarkStart w:id="3374" w:name="_Toc530662404"/>
        <w:bookmarkStart w:id="3375" w:name="_Toc530662871"/>
        <w:bookmarkEnd w:id="3373"/>
        <w:bookmarkEnd w:id="3374"/>
        <w:bookmarkEnd w:id="3375"/>
      </w:tr>
    </w:tbl>
    <w:p w14:paraId="0C3AE22B" w14:textId="2AC80D76" w:rsidR="00B22780" w:rsidDel="00C774DC" w:rsidRDefault="00B22780" w:rsidP="00730F28">
      <w:pPr>
        <w:rPr>
          <w:del w:id="3376" w:author="phuong vu" w:date="2018-11-22T13:51:00Z"/>
          <w:lang w:val="en-US"/>
        </w:rPr>
      </w:pPr>
      <w:bookmarkStart w:id="3377" w:name="_Toc530658681"/>
      <w:bookmarkStart w:id="3378" w:name="_Toc530662405"/>
      <w:bookmarkStart w:id="3379" w:name="_Toc530662872"/>
      <w:bookmarkEnd w:id="3377"/>
      <w:bookmarkEnd w:id="3378"/>
      <w:bookmarkEnd w:id="3379"/>
    </w:p>
    <w:p w14:paraId="34F5A561" w14:textId="77995FC1" w:rsidR="00B22780" w:rsidDel="00C774DC" w:rsidRDefault="00B22780">
      <w:pPr>
        <w:jc w:val="left"/>
        <w:rPr>
          <w:del w:id="3380" w:author="phuong vu" w:date="2018-11-22T13:51:00Z"/>
          <w:lang w:val="en-US"/>
        </w:rPr>
      </w:pPr>
      <w:del w:id="3381" w:author="phuong vu" w:date="2018-11-22T13:51:00Z">
        <w:r w:rsidDel="00C774DC">
          <w:rPr>
            <w:lang w:val="en-US"/>
          </w:rPr>
          <w:br w:type="page"/>
        </w:r>
      </w:del>
    </w:p>
    <w:p w14:paraId="2023766E" w14:textId="450C5D61" w:rsidR="00EC1917" w:rsidDel="00C774DC" w:rsidRDefault="00EC1917" w:rsidP="00EC1917">
      <w:pPr>
        <w:pStyle w:val="Heading3"/>
        <w:rPr>
          <w:del w:id="3382" w:author="phuong vu" w:date="2018-11-22T13:51:00Z"/>
        </w:rPr>
      </w:pPr>
      <w:bookmarkStart w:id="3383" w:name="_Toc529231143"/>
      <w:bookmarkStart w:id="3384" w:name="_Toc529231530"/>
      <w:bookmarkEnd w:id="3383"/>
      <w:bookmarkEnd w:id="3384"/>
      <w:del w:id="3385" w:author="phuong vu" w:date="2018-11-22T13:51:00Z">
        <w:r w:rsidDel="00C774DC">
          <w:delText>Yêu cầu phi chức năng</w:delText>
        </w:r>
        <w:bookmarkStart w:id="3386" w:name="_Toc530658682"/>
        <w:bookmarkStart w:id="3387" w:name="_Toc530662406"/>
        <w:bookmarkStart w:id="3388" w:name="_Toc530662873"/>
        <w:bookmarkEnd w:id="3386"/>
        <w:bookmarkEnd w:id="3387"/>
        <w:bookmarkEnd w:id="3388"/>
      </w:del>
    </w:p>
    <w:p w14:paraId="55534234" w14:textId="43D3B668" w:rsidR="00EC1917" w:rsidDel="00C774DC" w:rsidRDefault="00EC1917" w:rsidP="00EC1917">
      <w:pPr>
        <w:pStyle w:val="Heading3"/>
        <w:rPr>
          <w:del w:id="3389" w:author="phuong vu" w:date="2018-11-22T13:51:00Z"/>
        </w:rPr>
      </w:pPr>
      <w:del w:id="3390" w:author="phuong vu" w:date="2018-11-22T13:51:00Z">
        <w:r w:rsidDel="00C774DC">
          <w:delText>Yêu cầu thực thi</w:delText>
        </w:r>
        <w:bookmarkStart w:id="3391" w:name="_Toc530658683"/>
        <w:bookmarkStart w:id="3392" w:name="_Toc530662407"/>
        <w:bookmarkStart w:id="3393" w:name="_Toc530662874"/>
        <w:bookmarkEnd w:id="3391"/>
        <w:bookmarkEnd w:id="3392"/>
        <w:bookmarkEnd w:id="3393"/>
      </w:del>
    </w:p>
    <w:p w14:paraId="21BFCD60" w14:textId="16780803" w:rsidR="00B22780" w:rsidRPr="007C127C" w:rsidDel="00C774DC" w:rsidRDefault="00B22780" w:rsidP="007C127C">
      <w:pPr>
        <w:rPr>
          <w:del w:id="3394" w:author="phuong vu" w:date="2018-11-22T13:51:00Z"/>
          <w:lang w:val="en-US"/>
        </w:rPr>
      </w:pPr>
      <w:del w:id="3395" w:author="phuong vu" w:date="2018-11-22T13:51:00Z">
        <w:r w:rsidDel="00C774DC">
          <w:rPr>
            <w:lang w:val="en-US"/>
          </w:rPr>
          <w:tab/>
          <w:delText>Giao diện đồng nhất đối với cả ứng dụng điện thoại và trang web. Sử dụng tông màu đơn giản hài hòa tạo thiện cảm khi sử dụng.</w:delText>
        </w:r>
        <w:bookmarkStart w:id="3396" w:name="_Toc530658684"/>
        <w:bookmarkStart w:id="3397" w:name="_Toc530662408"/>
        <w:bookmarkStart w:id="3398" w:name="_Toc530662875"/>
        <w:bookmarkEnd w:id="3396"/>
        <w:bookmarkEnd w:id="3397"/>
        <w:bookmarkEnd w:id="3398"/>
      </w:del>
    </w:p>
    <w:p w14:paraId="6E74B1FD" w14:textId="753B4640" w:rsidR="00B22780" w:rsidRPr="007C127C" w:rsidDel="00C774DC" w:rsidRDefault="00B22780" w:rsidP="007C127C">
      <w:pPr>
        <w:rPr>
          <w:del w:id="3399" w:author="phuong vu" w:date="2018-11-22T13:51:00Z"/>
          <w:lang w:val="en-US"/>
        </w:rPr>
      </w:pPr>
      <w:del w:id="3400" w:author="phuong vu" w:date="2018-11-22T13:51:00Z">
        <w:r w:rsidDel="00C774DC">
          <w:tab/>
        </w:r>
        <w:r w:rsidDel="00C774DC">
          <w:rPr>
            <w:lang w:val="en-US"/>
          </w:rPr>
          <w:delText>Đối với ứng dụng điện thoại, mọi dữ liệu điều được truy xuất lại từ server mỗi lần sử dụng ứng dụng.</w:delText>
        </w:r>
        <w:bookmarkStart w:id="3401" w:name="_Toc530658685"/>
        <w:bookmarkStart w:id="3402" w:name="_Toc530662409"/>
        <w:bookmarkStart w:id="3403" w:name="_Toc530662876"/>
        <w:bookmarkEnd w:id="3401"/>
        <w:bookmarkEnd w:id="3402"/>
        <w:bookmarkEnd w:id="3403"/>
      </w:del>
    </w:p>
    <w:p w14:paraId="7A1434A4" w14:textId="76C8E9EA" w:rsidR="00EC1917" w:rsidDel="00C774DC" w:rsidRDefault="00EC1917" w:rsidP="00EC1917">
      <w:pPr>
        <w:pStyle w:val="Heading3"/>
        <w:rPr>
          <w:del w:id="3404" w:author="phuong vu" w:date="2018-11-22T13:51:00Z"/>
        </w:rPr>
      </w:pPr>
      <w:del w:id="3405" w:author="phuong vu" w:date="2018-11-22T13:51:00Z">
        <w:r w:rsidDel="00C774DC">
          <w:delText>Yêu cầu chất lượng phần mềm</w:delText>
        </w:r>
        <w:bookmarkStart w:id="3406" w:name="_Toc530658686"/>
        <w:bookmarkStart w:id="3407" w:name="_Toc530662410"/>
        <w:bookmarkStart w:id="3408" w:name="_Toc530662877"/>
        <w:bookmarkEnd w:id="3406"/>
        <w:bookmarkEnd w:id="3407"/>
        <w:bookmarkEnd w:id="3408"/>
      </w:del>
    </w:p>
    <w:p w14:paraId="407C4F30" w14:textId="579B386B" w:rsidR="00B22780" w:rsidRPr="007C127C" w:rsidDel="00C774DC" w:rsidRDefault="00B22780" w:rsidP="007C127C">
      <w:pPr>
        <w:ind w:firstLine="720"/>
        <w:rPr>
          <w:del w:id="3409" w:author="phuong vu" w:date="2018-11-22T13:51:00Z"/>
          <w:lang w:val="en-US"/>
        </w:rPr>
      </w:pPr>
      <w:del w:id="3410" w:author="phuong vu" w:date="2018-11-22T13:51:00Z">
        <w:r w:rsidRPr="007C127C" w:rsidDel="00C774DC">
          <w:rPr>
            <w:lang w:val="en-US"/>
          </w:rPr>
          <w:delText xml:space="preserve">Tính đúng đắn: các chức năng của hệ thống hoạt động đúng theo yêu cầu. </w:delText>
        </w:r>
        <w:bookmarkStart w:id="3411" w:name="_Toc530658687"/>
        <w:bookmarkStart w:id="3412" w:name="_Toc530662411"/>
        <w:bookmarkStart w:id="3413" w:name="_Toc530662878"/>
        <w:bookmarkEnd w:id="3411"/>
        <w:bookmarkEnd w:id="3412"/>
        <w:bookmarkEnd w:id="3413"/>
      </w:del>
    </w:p>
    <w:p w14:paraId="7BF6C936" w14:textId="7C8BCEBC" w:rsidR="00B22780" w:rsidRPr="007C127C" w:rsidDel="00C774DC" w:rsidRDefault="00B22780" w:rsidP="007C127C">
      <w:pPr>
        <w:ind w:firstLine="720"/>
        <w:rPr>
          <w:del w:id="3414" w:author="phuong vu" w:date="2018-11-22T13:51:00Z"/>
          <w:lang w:val="en-US"/>
        </w:rPr>
      </w:pPr>
      <w:del w:id="3415" w:author="phuong vu" w:date="2018-11-22T13:51:00Z">
        <w:r w:rsidRPr="007C127C" w:rsidDel="00C774DC">
          <w:rPr>
            <w:lang w:val="en-US"/>
          </w:rPr>
          <w:delText xml:space="preserve">Tính khả chuyển: ứng dụng dễ dàng cài đặt và chạy tốt trên </w:delText>
        </w:r>
        <w:r w:rsidR="002F05BD" w:rsidDel="00C774DC">
          <w:rPr>
            <w:lang w:val="en-US"/>
          </w:rPr>
          <w:delText xml:space="preserve">mọi </w:delText>
        </w:r>
        <w:r w:rsidRPr="007C127C" w:rsidDel="00C774DC">
          <w:rPr>
            <w:lang w:val="en-US"/>
          </w:rPr>
          <w:delText>phiên bản</w:delText>
        </w:r>
        <w:r w:rsidR="002F05BD" w:rsidDel="00C774DC">
          <w:rPr>
            <w:lang w:val="en-US"/>
          </w:rPr>
          <w:delText xml:space="preserve"> từ 5.0 trở lên và nhiều</w:delText>
        </w:r>
        <w:r w:rsidRPr="007C127C" w:rsidDel="00C774DC">
          <w:rPr>
            <w:lang w:val="en-US"/>
          </w:rPr>
          <w:delText xml:space="preserve"> loại thiết bị Android</w:delText>
        </w:r>
        <w:r w:rsidR="002F05BD" w:rsidDel="00C774DC">
          <w:rPr>
            <w:lang w:val="en-US"/>
          </w:rPr>
          <w:delText xml:space="preserve"> khác nhau</w:delText>
        </w:r>
        <w:r w:rsidRPr="007C127C" w:rsidDel="00C774DC">
          <w:rPr>
            <w:lang w:val="en-US"/>
          </w:rPr>
          <w:delText>.</w:delText>
        </w:r>
        <w:bookmarkStart w:id="3416" w:name="_Toc530658688"/>
        <w:bookmarkStart w:id="3417" w:name="_Toc530662412"/>
        <w:bookmarkStart w:id="3418" w:name="_Toc530662879"/>
        <w:bookmarkEnd w:id="3416"/>
        <w:bookmarkEnd w:id="3417"/>
        <w:bookmarkEnd w:id="3418"/>
      </w:del>
    </w:p>
    <w:p w14:paraId="45922895" w14:textId="2B6E1E95" w:rsidR="00B22780" w:rsidRPr="007C127C" w:rsidDel="00C774DC" w:rsidRDefault="00B22780" w:rsidP="007C127C">
      <w:pPr>
        <w:ind w:firstLine="720"/>
        <w:rPr>
          <w:del w:id="3419" w:author="phuong vu" w:date="2018-11-22T13:51:00Z"/>
          <w:lang w:val="en-US"/>
        </w:rPr>
      </w:pPr>
      <w:del w:id="3420" w:author="phuong vu" w:date="2018-11-22T13:51:00Z">
        <w:r w:rsidRPr="007C127C" w:rsidDel="00C774DC">
          <w:rPr>
            <w:lang w:val="en-US"/>
          </w:rPr>
          <w:delText>Tính có thể bảo trì: mã nguồn được viết rõ ràng, dễ đọc, dễ bảo trì</w:delText>
        </w:r>
        <w:r w:rsidR="002F05BD" w:rsidDel="00C774DC">
          <w:rPr>
            <w:lang w:val="en-US"/>
          </w:rPr>
          <w:delText>, cung cấp tài liệu cài đặt phần mềm.</w:delText>
        </w:r>
        <w:bookmarkStart w:id="3421" w:name="_Toc530658689"/>
        <w:bookmarkStart w:id="3422" w:name="_Toc530662413"/>
        <w:bookmarkStart w:id="3423" w:name="_Toc530662880"/>
        <w:bookmarkEnd w:id="3421"/>
        <w:bookmarkEnd w:id="3422"/>
        <w:bookmarkEnd w:id="3423"/>
      </w:del>
    </w:p>
    <w:p w14:paraId="2B19C28A" w14:textId="70BD2068" w:rsidR="002F05BD" w:rsidRPr="007C127C" w:rsidDel="00C774DC" w:rsidRDefault="00B22780" w:rsidP="007C127C">
      <w:pPr>
        <w:ind w:firstLine="720"/>
        <w:rPr>
          <w:del w:id="3424" w:author="phuong vu" w:date="2018-11-22T13:51:00Z"/>
          <w:lang w:val="en-US"/>
        </w:rPr>
      </w:pPr>
      <w:del w:id="3425" w:author="phuong vu" w:date="2018-11-22T13:51:00Z">
        <w:r w:rsidRPr="007C127C" w:rsidDel="00C774DC">
          <w:rPr>
            <w:lang w:val="en-US"/>
          </w:rPr>
          <w:delText>Khả năng chịu lỗi: ứng dụng có khả năng xử lý lỗi khi gặp sự cố, đưa ra thông báo khi gặp lỗi.</w:delText>
        </w:r>
        <w:bookmarkStart w:id="3426" w:name="_Toc530658690"/>
        <w:bookmarkStart w:id="3427" w:name="_Toc530662414"/>
        <w:bookmarkStart w:id="3428" w:name="_Toc530662881"/>
        <w:bookmarkEnd w:id="3426"/>
        <w:bookmarkEnd w:id="3427"/>
        <w:bookmarkEnd w:id="3428"/>
      </w:del>
    </w:p>
    <w:p w14:paraId="311ED7B4" w14:textId="0FD9F243" w:rsidR="002F05BD" w:rsidDel="004F472B" w:rsidRDefault="002F05BD" w:rsidP="002F05BD">
      <w:pPr>
        <w:pStyle w:val="Heading4"/>
        <w:spacing w:line="360" w:lineRule="auto"/>
        <w:rPr>
          <w:del w:id="3429" w:author="phuong vu" w:date="2018-11-16T10:04:00Z"/>
        </w:rPr>
      </w:pPr>
      <w:del w:id="3430" w:author="phuong vu" w:date="2018-11-16T10:04:00Z">
        <w:r w:rsidDel="004F472B">
          <w:delText>Các quy tắc nghiệp vụ</w:delText>
        </w:r>
        <w:bookmarkStart w:id="3431" w:name="_Toc530605697"/>
        <w:bookmarkStart w:id="3432" w:name="_Toc530657403"/>
        <w:bookmarkStart w:id="3433" w:name="_Toc530658691"/>
        <w:bookmarkStart w:id="3434" w:name="_Toc530662415"/>
        <w:bookmarkStart w:id="3435" w:name="_Toc530662882"/>
        <w:bookmarkEnd w:id="3431"/>
        <w:bookmarkEnd w:id="3432"/>
        <w:bookmarkEnd w:id="3433"/>
        <w:bookmarkEnd w:id="3434"/>
        <w:bookmarkEnd w:id="3435"/>
      </w:del>
    </w:p>
    <w:p w14:paraId="0745E206" w14:textId="6096C06B" w:rsidR="002F05BD" w:rsidDel="004F472B" w:rsidRDefault="002F05BD" w:rsidP="007C127C">
      <w:pPr>
        <w:ind w:firstLine="720"/>
        <w:rPr>
          <w:del w:id="3436" w:author="phuong vu" w:date="2018-11-16T10:04:00Z"/>
        </w:rPr>
      </w:pPr>
      <w:del w:id="3437" w:author="phuong vu" w:date="2018-11-16T10:04:00Z">
        <w:r w:rsidDel="004F472B">
          <w:delText>Trong quá trình phát triển ứng dụng, không sử dụng các phần mềm lậu để phân tích, đặc tả, thiết kế, cài đặt, kiểm thử và triển khai.</w:delText>
        </w:r>
        <w:bookmarkStart w:id="3438" w:name="_Toc530605698"/>
        <w:bookmarkStart w:id="3439" w:name="_Toc530657404"/>
        <w:bookmarkStart w:id="3440" w:name="_Toc530658692"/>
        <w:bookmarkStart w:id="3441" w:name="_Toc530662416"/>
        <w:bookmarkStart w:id="3442" w:name="_Toc530662883"/>
        <w:bookmarkEnd w:id="3438"/>
        <w:bookmarkEnd w:id="3439"/>
        <w:bookmarkEnd w:id="3440"/>
        <w:bookmarkEnd w:id="3441"/>
        <w:bookmarkEnd w:id="3442"/>
      </w:del>
    </w:p>
    <w:p w14:paraId="52F5A647" w14:textId="5BEE0B21" w:rsidR="002F05BD" w:rsidRPr="007C127C" w:rsidDel="004F472B" w:rsidRDefault="002F05BD" w:rsidP="007C127C">
      <w:pPr>
        <w:ind w:firstLine="720"/>
        <w:rPr>
          <w:del w:id="3443" w:author="phuong vu" w:date="2018-11-16T10:04:00Z"/>
        </w:rPr>
      </w:pPr>
      <w:del w:id="3444" w:author="phuong vu" w:date="2018-11-16T10:04:00Z">
        <w:r w:rsidDel="004F472B">
          <w:delText>Ứng dụng không chứa các thông tin sai lệch, không vi phạm các quy định của pháp luật.</w:delText>
        </w:r>
        <w:bookmarkStart w:id="3445" w:name="_Toc530605699"/>
        <w:bookmarkStart w:id="3446" w:name="_Toc530657405"/>
        <w:bookmarkStart w:id="3447" w:name="_Toc530658693"/>
        <w:bookmarkStart w:id="3448" w:name="_Toc530662417"/>
        <w:bookmarkStart w:id="3449" w:name="_Toc530662884"/>
        <w:bookmarkEnd w:id="3445"/>
        <w:bookmarkEnd w:id="3446"/>
        <w:bookmarkEnd w:id="3447"/>
        <w:bookmarkEnd w:id="3448"/>
        <w:bookmarkEnd w:id="3449"/>
      </w:del>
    </w:p>
    <w:p w14:paraId="568271F3" w14:textId="2AD19F26" w:rsidR="00F05D3D" w:rsidRPr="00A14218" w:rsidRDefault="00C774DC" w:rsidP="00C774DC">
      <w:pPr>
        <w:pStyle w:val="Heading1"/>
        <w:ind w:left="360"/>
        <w:pPrChange w:id="3450" w:author="phuong vu" w:date="2018-11-22T13:55:00Z">
          <w:pPr>
            <w:pStyle w:val="Heading2"/>
          </w:pPr>
        </w:pPrChange>
      </w:pPr>
      <w:bookmarkStart w:id="3451" w:name="_Toc530662885"/>
      <w:r>
        <w:t>THIẾT KẾ VÀ CÀI ĐẶT</w:t>
      </w:r>
      <w:bookmarkEnd w:id="3451"/>
    </w:p>
    <w:p w14:paraId="11721B01" w14:textId="4C802CAA" w:rsidR="00EC1917" w:rsidRDefault="00EC1917" w:rsidP="00EC1917">
      <w:pPr>
        <w:pStyle w:val="Heading3"/>
      </w:pPr>
      <w:bookmarkStart w:id="3452" w:name="_Toc530662886"/>
      <w:r>
        <w:t>Kiến tr</w:t>
      </w:r>
      <w:r w:rsidR="006327EB">
        <w:t>ú</w:t>
      </w:r>
      <w:r>
        <w:t>c hệ thống</w:t>
      </w:r>
      <w:bookmarkEnd w:id="3452"/>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1141C728" w:rsidR="00A14218" w:rsidDel="00C774DC" w:rsidRDefault="00E23E74" w:rsidP="00E23E74">
      <w:pPr>
        <w:pStyle w:val="Caption"/>
        <w:rPr>
          <w:del w:id="3453" w:author="phuong vu" w:date="2018-11-22T13:51:00Z"/>
          <w:szCs w:val="26"/>
          <w:lang w:val="en-US"/>
        </w:rPr>
      </w:pPr>
      <w:bookmarkStart w:id="3454" w:name="_Toc530662928"/>
      <w:r w:rsidRPr="00E4365A">
        <w:rPr>
          <w:szCs w:val="26"/>
        </w:rPr>
        <w:t xml:space="preserve">Hình </w:t>
      </w:r>
      <w:ins w:id="345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345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3457" w:author="phuong vu" w:date="2018-11-22T18:14:00Z">
        <w:r w:rsidR="00627671">
          <w:rPr>
            <w:noProof/>
            <w:szCs w:val="26"/>
          </w:rPr>
          <w:t>1</w:t>
        </w:r>
        <w:r w:rsidR="00627671">
          <w:rPr>
            <w:szCs w:val="26"/>
          </w:rPr>
          <w:fldChar w:fldCharType="end"/>
        </w:r>
      </w:ins>
      <w:del w:id="345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3459" w:author="phuong vu" w:date="2018-11-18T19:51:00Z">
        <w:r w:rsidRPr="00E4365A" w:rsidDel="000C3B2E">
          <w:rPr>
            <w:szCs w:val="26"/>
            <w:lang w:val="en-US"/>
          </w:rPr>
          <w:delText>Mô hình kiến trúc hệ thống</w:delText>
        </w:r>
      </w:del>
      <w:ins w:id="3460" w:author="phuong vu" w:date="2018-11-18T19:51:00Z">
        <w:r w:rsidR="000C3B2E">
          <w:rPr>
            <w:szCs w:val="26"/>
            <w:lang w:val="en-US"/>
          </w:rPr>
          <w:t>Các thành phần xây dựng hệ thống</w:t>
        </w:r>
      </w:ins>
      <w:bookmarkEnd w:id="3454"/>
    </w:p>
    <w:p w14:paraId="64EBDE18" w14:textId="4E57F5C0" w:rsidR="00E23E74" w:rsidRDefault="00E23E74" w:rsidP="00C774DC">
      <w:pPr>
        <w:pStyle w:val="Caption"/>
        <w:rPr>
          <w:lang w:val="en-US"/>
        </w:rPr>
        <w:pPrChange w:id="3461" w:author="phuong vu" w:date="2018-11-22T13:51:00Z">
          <w:pPr/>
        </w:pPrChange>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206F7D4E" w:rsidR="00627671" w:rsidRPr="00277F44" w:rsidRDefault="00627671" w:rsidP="00277F44">
                            <w:pPr>
                              <w:pStyle w:val="Caption"/>
                              <w:rPr>
                                <w:noProof/>
                                <w:szCs w:val="26"/>
                              </w:rPr>
                            </w:pPr>
                            <w:bookmarkStart w:id="3462" w:name="_Toc530662929"/>
                            <w:r w:rsidRPr="00277F44">
                              <w:rPr>
                                <w:szCs w:val="26"/>
                              </w:rPr>
                              <w:t xml:space="preserve">Hình </w:t>
                            </w:r>
                            <w:ins w:id="3463"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3464"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465" w:author="phuong vu" w:date="2018-11-22T18:14:00Z">
                              <w:r>
                                <w:rPr>
                                  <w:noProof/>
                                  <w:szCs w:val="26"/>
                                </w:rPr>
                                <w:t>2</w:t>
                              </w:r>
                              <w:r>
                                <w:rPr>
                                  <w:szCs w:val="26"/>
                                </w:rPr>
                                <w:fldChar w:fldCharType="end"/>
                              </w:r>
                            </w:ins>
                            <w:del w:id="346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4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206F7D4E" w:rsidR="00627671" w:rsidRPr="00277F44" w:rsidRDefault="00627671" w:rsidP="00277F44">
                      <w:pPr>
                        <w:pStyle w:val="Caption"/>
                        <w:rPr>
                          <w:noProof/>
                          <w:szCs w:val="26"/>
                        </w:rPr>
                      </w:pPr>
                      <w:bookmarkStart w:id="3467" w:name="_Toc530662929"/>
                      <w:r w:rsidRPr="00277F44">
                        <w:rPr>
                          <w:szCs w:val="26"/>
                        </w:rPr>
                        <w:t xml:space="preserve">Hình </w:t>
                      </w:r>
                      <w:ins w:id="3468"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3469"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470" w:author="phuong vu" w:date="2018-11-22T18:14:00Z">
                        <w:r>
                          <w:rPr>
                            <w:noProof/>
                            <w:szCs w:val="26"/>
                          </w:rPr>
                          <w:t>2</w:t>
                        </w:r>
                        <w:r>
                          <w:rPr>
                            <w:szCs w:val="26"/>
                          </w:rPr>
                          <w:fldChar w:fldCharType="end"/>
                        </w:r>
                      </w:ins>
                      <w:del w:id="347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467"/>
                    </w:p>
                  </w:txbxContent>
                </v:textbox>
                <w10:wrap type="topAndBottom"/>
              </v:shape>
            </w:pict>
          </mc:Fallback>
        </mc:AlternateContent>
      </w:r>
      <w:r w:rsidR="0084493D">
        <w:rPr>
          <w:noProof/>
          <w:lang w:val="en-US"/>
        </w:rPr>
        <w:drawing>
          <wp:anchor distT="0" distB="0" distL="114300" distR="114300" simplePos="0" relativeHeight="251670528" behindDoc="0" locked="0" layoutInCell="1" allowOverlap="1" wp14:anchorId="4368A376" wp14:editId="10B8CF2E">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137080AE" w:rsidR="00EC1917" w:rsidDel="0039662E" w:rsidRDefault="00EC1917" w:rsidP="00EC1917">
      <w:pPr>
        <w:pStyle w:val="Heading3"/>
        <w:rPr>
          <w:del w:id="3472" w:author="phuong vu" w:date="2018-11-21T23:16:00Z"/>
        </w:rPr>
      </w:pPr>
      <w:del w:id="3473" w:author="phuong vu" w:date="2018-11-21T23:16:00Z">
        <w:r w:rsidDel="0039662E">
          <w:lastRenderedPageBreak/>
          <w:delText>Sơ đồ USE CASE</w:delText>
        </w:r>
        <w:bookmarkStart w:id="3474" w:name="_Toc530605702"/>
        <w:bookmarkStart w:id="3475" w:name="_Toc530657408"/>
        <w:bookmarkStart w:id="3476" w:name="_Toc530658696"/>
        <w:bookmarkStart w:id="3477" w:name="_Toc530662420"/>
        <w:bookmarkStart w:id="3478" w:name="_Toc530662887"/>
        <w:bookmarkEnd w:id="3474"/>
        <w:bookmarkEnd w:id="3475"/>
        <w:bookmarkEnd w:id="3476"/>
        <w:bookmarkEnd w:id="3477"/>
        <w:bookmarkEnd w:id="3478"/>
      </w:del>
    </w:p>
    <w:p w14:paraId="09ACBA31" w14:textId="0CDF9B8E" w:rsidR="00176856" w:rsidDel="0039662E" w:rsidRDefault="005E7E83">
      <w:pPr>
        <w:jc w:val="center"/>
        <w:rPr>
          <w:del w:id="3479" w:author="phuong vu" w:date="2018-11-21T23:16:00Z"/>
        </w:rPr>
        <w:pPrChange w:id="3480" w:author="phuong vu" w:date="2018-11-16T10:31:00Z">
          <w:pPr>
            <w:pStyle w:val="Heading3"/>
          </w:pPr>
        </w:pPrChange>
      </w:pPr>
      <w:del w:id="3481"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3482" w:name="_Toc530605703"/>
      <w:bookmarkStart w:id="3483" w:name="_Toc530657409"/>
      <w:bookmarkStart w:id="3484" w:name="_Toc530658697"/>
      <w:bookmarkStart w:id="3485" w:name="_Toc530662421"/>
      <w:bookmarkStart w:id="3486" w:name="_Toc530662888"/>
      <w:bookmarkEnd w:id="3482"/>
      <w:bookmarkEnd w:id="3483"/>
      <w:bookmarkEnd w:id="3484"/>
      <w:bookmarkEnd w:id="3485"/>
      <w:bookmarkEnd w:id="3486"/>
    </w:p>
    <w:p w14:paraId="2E305A58" w14:textId="79C6F3C7" w:rsidR="00BD1DD9" w:rsidRPr="006A2C8A" w:rsidDel="0039662E" w:rsidRDefault="00176856" w:rsidP="00E4365A">
      <w:pPr>
        <w:pStyle w:val="Caption"/>
        <w:rPr>
          <w:del w:id="3487" w:author="phuong vu" w:date="2018-11-21T23:16:00Z"/>
        </w:rPr>
      </w:pPr>
      <w:del w:id="3488" w:author="phuong vu" w:date="2018-11-21T23:16:00Z">
        <w:r w:rsidRPr="00E4365A" w:rsidDel="0039662E">
          <w:rPr>
            <w:szCs w:val="26"/>
          </w:rPr>
          <w:delText xml:space="preserve">Hình </w:delText>
        </w:r>
      </w:del>
      <w:del w:id="3489" w:author="phuong vu" w:date="2018-11-16T11:28:00Z">
        <w:r w:rsidR="006C103E" w:rsidDel="00EC5005">
          <w:rPr>
            <w:i w:val="0"/>
            <w:iCs w:val="0"/>
          </w:rPr>
          <w:fldChar w:fldCharType="begin"/>
        </w:r>
        <w:r w:rsidR="006C103E" w:rsidDel="00EC5005">
          <w:rPr>
            <w:szCs w:val="26"/>
          </w:rPr>
          <w:delInstrText xml:space="preserve"> STYLEREF 1 \s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r w:rsidR="006C103E" w:rsidDel="00EC5005">
          <w:rPr>
            <w:szCs w:val="26"/>
          </w:rPr>
          <w:delText>.</w:delText>
        </w:r>
        <w:r w:rsidR="006C103E" w:rsidDel="00EC5005">
          <w:rPr>
            <w:i w:val="0"/>
            <w:iCs w:val="0"/>
          </w:rPr>
          <w:fldChar w:fldCharType="begin"/>
        </w:r>
        <w:r w:rsidR="006C103E" w:rsidDel="00EC5005">
          <w:rPr>
            <w:szCs w:val="26"/>
          </w:rPr>
          <w:delInstrText xml:space="preserve"> SEQ Hình \* ARABIC \s 1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del>
      <w:del w:id="3490" w:author="phuong vu" w:date="2018-11-21T23:16:00Z">
        <w:r w:rsidRPr="00E4365A" w:rsidDel="0039662E">
          <w:rPr>
            <w:szCs w:val="26"/>
            <w:lang w:val="en-US"/>
          </w:rPr>
          <w:delText xml:space="preserve"> Sơ đồ USE CASE</w:delText>
        </w:r>
        <w:bookmarkStart w:id="3491" w:name="_Toc530605704"/>
        <w:bookmarkStart w:id="3492" w:name="_Toc530657410"/>
        <w:bookmarkStart w:id="3493" w:name="_Toc530658698"/>
        <w:bookmarkStart w:id="3494" w:name="_Toc530662422"/>
        <w:bookmarkStart w:id="3495" w:name="_Toc530662889"/>
        <w:bookmarkEnd w:id="3491"/>
        <w:bookmarkEnd w:id="3492"/>
        <w:bookmarkEnd w:id="3493"/>
        <w:bookmarkEnd w:id="3494"/>
        <w:bookmarkEnd w:id="3495"/>
      </w:del>
    </w:p>
    <w:p w14:paraId="3E178335" w14:textId="3E6F13E8" w:rsidR="004A77C2" w:rsidDel="007625B6" w:rsidRDefault="004A77C2" w:rsidP="004A77C2">
      <w:pPr>
        <w:pStyle w:val="Heading3"/>
        <w:rPr>
          <w:del w:id="3496" w:author="phuong vu" w:date="2018-11-16T10:35:00Z"/>
        </w:rPr>
      </w:pPr>
      <w:del w:id="3497" w:author="phuong vu" w:date="2018-11-16T10:35:00Z">
        <w:r w:rsidDel="007625B6">
          <w:delText>Sơ đồ phân rã USE CASE</w:delText>
        </w:r>
        <w:bookmarkStart w:id="3498" w:name="_Toc530605705"/>
        <w:bookmarkStart w:id="3499" w:name="_Toc530657411"/>
        <w:bookmarkStart w:id="3500" w:name="_Toc530658699"/>
        <w:bookmarkStart w:id="3501" w:name="_Toc530662423"/>
        <w:bookmarkStart w:id="3502" w:name="_Toc530662890"/>
        <w:bookmarkEnd w:id="3498"/>
        <w:bookmarkEnd w:id="3499"/>
        <w:bookmarkEnd w:id="3500"/>
        <w:bookmarkEnd w:id="3501"/>
        <w:bookmarkEnd w:id="3502"/>
      </w:del>
    </w:p>
    <w:p w14:paraId="6F5A1A58" w14:textId="465B7D54" w:rsidR="00C84B71" w:rsidRDefault="00C84B71" w:rsidP="00C84B71">
      <w:pPr>
        <w:pStyle w:val="Heading3"/>
        <w:rPr>
          <w:ins w:id="3503" w:author="phuong vu" w:date="2018-11-16T10:35:00Z"/>
        </w:rPr>
      </w:pPr>
      <w:bookmarkStart w:id="3504" w:name="_Toc530662891"/>
      <w:r>
        <w:t xml:space="preserve">Sơ đồ </w:t>
      </w:r>
      <w:r w:rsidR="001A6E15">
        <w:t>C</w:t>
      </w:r>
      <w:r>
        <w:t>DM</w:t>
      </w:r>
      <w:bookmarkEnd w:id="3504"/>
    </w:p>
    <w:p w14:paraId="45E5156B" w14:textId="77777777" w:rsidR="00EC5005" w:rsidRDefault="00EC5005">
      <w:pPr>
        <w:keepNext/>
        <w:rPr>
          <w:ins w:id="3505" w:author="phuong vu" w:date="2018-11-16T11:28:00Z"/>
        </w:rPr>
        <w:pPrChange w:id="3506" w:author="phuong vu" w:date="2018-11-16T11:28:00Z">
          <w:pPr/>
        </w:pPrChange>
      </w:pPr>
      <w:ins w:id="3507" w:author="phuong vu" w:date="2018-11-16T11:27:00Z">
        <w:r w:rsidRPr="00EC5005">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783BAAD8" w:rsidR="007625B6" w:rsidRPr="00891537" w:rsidRDefault="00EC5005">
      <w:pPr>
        <w:pStyle w:val="Caption"/>
        <w:pPrChange w:id="3508" w:author="phuong vu" w:date="2018-11-16T11:28:00Z">
          <w:pPr>
            <w:pStyle w:val="Heading3"/>
          </w:pPr>
        </w:pPrChange>
      </w:pPr>
      <w:bookmarkStart w:id="3509" w:name="_Toc530662930"/>
      <w:ins w:id="3510" w:author="phuong vu" w:date="2018-11-16T11:28:00Z">
        <w:r w:rsidRPr="00891537">
          <w:rPr>
            <w:szCs w:val="26"/>
          </w:rPr>
          <w:t xml:space="preserve">Hình </w:t>
        </w:r>
      </w:ins>
      <w:ins w:id="351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351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3513" w:author="phuong vu" w:date="2018-11-22T18:14:00Z">
        <w:r w:rsidR="00627671">
          <w:rPr>
            <w:noProof/>
            <w:szCs w:val="26"/>
          </w:rPr>
          <w:t>3</w:t>
        </w:r>
        <w:r w:rsidR="00627671">
          <w:rPr>
            <w:szCs w:val="26"/>
          </w:rPr>
          <w:fldChar w:fldCharType="end"/>
        </w:r>
      </w:ins>
      <w:ins w:id="3514" w:author="phuong vu" w:date="2018-11-16T11:28:00Z">
        <w:r w:rsidRPr="00EC5005">
          <w:rPr>
            <w:szCs w:val="26"/>
            <w:lang w:val="en-US"/>
            <w:rPrChange w:id="3515" w:author="phuong vu" w:date="2018-11-16T11:28:00Z">
              <w:rPr>
                <w:b w:val="0"/>
                <w:i/>
                <w:iCs/>
              </w:rPr>
            </w:rPrChange>
          </w:rPr>
          <w:t xml:space="preserve"> Sơ </w:t>
        </w:r>
        <w:r>
          <w:rPr>
            <w:szCs w:val="26"/>
            <w:lang w:val="en-US"/>
          </w:rPr>
          <w:t>đ</w:t>
        </w:r>
        <w:r w:rsidRPr="00EC5005">
          <w:rPr>
            <w:szCs w:val="26"/>
            <w:lang w:val="en-US"/>
            <w:rPrChange w:id="3516" w:author="phuong vu" w:date="2018-11-16T11:28:00Z">
              <w:rPr>
                <w:b w:val="0"/>
                <w:i/>
                <w:iCs/>
              </w:rPr>
            </w:rPrChange>
          </w:rPr>
          <w:t>ồ mô hình quan hệ thực thể ở mức luận lý</w:t>
        </w:r>
      </w:ins>
      <w:bookmarkEnd w:id="3509"/>
    </w:p>
    <w:p w14:paraId="27AB324E" w14:textId="07457F3A" w:rsidR="001A6E15" w:rsidRDefault="001A6E15">
      <w:pPr>
        <w:pStyle w:val="Heading3"/>
      </w:pPr>
      <w:bookmarkStart w:id="3517" w:name="_Toc530662892"/>
      <w:r>
        <w:lastRenderedPageBreak/>
        <w:t>Sơ đồ LDM</w:t>
      </w:r>
      <w:bookmarkEnd w:id="3517"/>
    </w:p>
    <w:p w14:paraId="244D096B" w14:textId="30831A2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3518" w:author="phuong vu" w:date="2018-11-21T21:21:00Z">
        <w:r w:rsidR="00E6429B">
          <w:rPr>
            <w:noProof/>
            <w:lang w:val="en-US"/>
          </w:rPr>
          <w:t>80</w:t>
        </w:r>
      </w:ins>
      <w:del w:id="3519"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3520" w:author="phuong vu" w:date="2018-11-16T12:09:00Z"/>
        </w:rPr>
      </w:pPr>
      <w:bookmarkStart w:id="3521" w:name="_Toc530662893"/>
      <w:r>
        <w:t>Thiết kế dữ liệu</w:t>
      </w:r>
      <w:bookmarkEnd w:id="3521"/>
    </w:p>
    <w:tbl>
      <w:tblPr>
        <w:tblW w:w="8782" w:type="dxa"/>
        <w:tblInd w:w="-5" w:type="dxa"/>
        <w:tblLook w:val="04A0" w:firstRow="1" w:lastRow="0" w:firstColumn="1" w:lastColumn="0" w:noHBand="0" w:noVBand="1"/>
        <w:tblPrChange w:id="3522" w:author="phuong vu" w:date="2018-11-16T12:10:00Z">
          <w:tblPr>
            <w:tblW w:w="8923" w:type="dxa"/>
            <w:tblInd w:w="-5" w:type="dxa"/>
            <w:tblLook w:val="04A0" w:firstRow="1" w:lastRow="0" w:firstColumn="1" w:lastColumn="0" w:noHBand="0" w:noVBand="1"/>
          </w:tblPr>
        </w:tblPrChange>
      </w:tblPr>
      <w:tblGrid>
        <w:gridCol w:w="619"/>
        <w:gridCol w:w="3341"/>
        <w:gridCol w:w="4822"/>
        <w:tblGridChange w:id="3523">
          <w:tblGrid>
            <w:gridCol w:w="538"/>
            <w:gridCol w:w="3293"/>
            <w:gridCol w:w="5731"/>
            <w:gridCol w:w="681"/>
          </w:tblGrid>
        </w:tblGridChange>
      </w:tblGrid>
      <w:tr w:rsidR="0019031B" w:rsidRPr="0019031B" w14:paraId="5E833688" w14:textId="77777777" w:rsidTr="00A76F8C">
        <w:trPr>
          <w:trHeight w:val="292"/>
          <w:ins w:id="3524" w:author="phuong vu" w:date="2018-11-16T12:09:00Z"/>
          <w:trPrChange w:id="3525"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3526"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3527" w:author="phuong vu" w:date="2018-11-16T12:09:00Z"/>
                <w:rFonts w:ascii="Calibri" w:eastAsia="Times New Roman" w:hAnsi="Calibri" w:cs="Calibri"/>
                <w:b/>
                <w:bCs/>
                <w:color w:val="000000"/>
                <w:sz w:val="22"/>
                <w:szCs w:val="22"/>
                <w:lang w:val="en-US"/>
              </w:rPr>
            </w:pPr>
            <w:ins w:id="3528"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3529"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3530" w:author="phuong vu" w:date="2018-11-16T12:09:00Z"/>
                <w:rFonts w:ascii="Calibri" w:eastAsia="Times New Roman" w:hAnsi="Calibri" w:cs="Calibri"/>
                <w:b/>
                <w:bCs/>
                <w:color w:val="000000"/>
                <w:sz w:val="22"/>
                <w:szCs w:val="22"/>
                <w:lang w:val="en-US"/>
              </w:rPr>
            </w:pPr>
            <w:ins w:id="3531"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3532"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3533" w:author="phuong vu" w:date="2018-11-16T12:09:00Z"/>
                <w:rFonts w:ascii="Calibri" w:eastAsia="Times New Roman" w:hAnsi="Calibri" w:cs="Calibri"/>
                <w:b/>
                <w:bCs/>
                <w:color w:val="000000"/>
                <w:sz w:val="22"/>
                <w:szCs w:val="22"/>
                <w:lang w:val="en-US"/>
              </w:rPr>
            </w:pPr>
            <w:ins w:id="3534"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3535" w:author="phuong vu" w:date="2018-11-16T12:10:00Z">
            <w:tblPrEx>
              <w:tblW w:w="9562" w:type="dxa"/>
            </w:tblPrEx>
          </w:tblPrExChange>
        </w:tblPrEx>
        <w:trPr>
          <w:trHeight w:val="322"/>
          <w:ins w:id="3536" w:author="phuong vu" w:date="2018-11-16T12:09:00Z"/>
          <w:trPrChange w:id="35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3539" w:author="phuong vu" w:date="2018-11-16T12:09:00Z"/>
                <w:rFonts w:ascii="Calibri" w:eastAsia="Times New Roman" w:hAnsi="Calibri" w:cs="Calibri"/>
                <w:color w:val="000000"/>
                <w:sz w:val="22"/>
                <w:szCs w:val="22"/>
                <w:lang w:val="en-US"/>
              </w:rPr>
            </w:pPr>
            <w:ins w:id="3540"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35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3542" w:author="phuong vu" w:date="2018-11-16T12:09:00Z"/>
                <w:rFonts w:ascii="Times New Roman" w:eastAsia="Times New Roman" w:hAnsi="Times New Roman" w:cs="Times New Roman"/>
                <w:color w:val="000000"/>
                <w:lang w:val="en-US"/>
              </w:rPr>
            </w:pPr>
            <w:ins w:id="3543"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35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3545" w:author="phuong vu" w:date="2018-11-16T12:09:00Z"/>
                <w:rFonts w:ascii="Times New Roman" w:eastAsia="Times New Roman" w:hAnsi="Times New Roman" w:cs="Times New Roman"/>
                <w:color w:val="000000"/>
                <w:lang w:val="en-US"/>
              </w:rPr>
            </w:pPr>
            <w:ins w:id="3546" w:author="phuong vu" w:date="2018-11-16T12:32:00Z">
              <w:r>
                <w:rPr>
                  <w:color w:val="000000"/>
                </w:rPr>
                <w:t>Lưu trữ hóa đơn ứng với từng đơn hàng</w:t>
              </w:r>
            </w:ins>
          </w:p>
        </w:tc>
      </w:tr>
      <w:tr w:rsidR="00CF0C7E" w:rsidRPr="0019031B" w14:paraId="722752CF" w14:textId="77777777" w:rsidTr="00A76F8C">
        <w:tblPrEx>
          <w:tblPrExChange w:id="3547" w:author="phuong vu" w:date="2018-11-16T12:10:00Z">
            <w:tblPrEx>
              <w:tblW w:w="9562" w:type="dxa"/>
            </w:tblPrEx>
          </w:tblPrExChange>
        </w:tblPrEx>
        <w:trPr>
          <w:trHeight w:val="322"/>
          <w:ins w:id="3548" w:author="phuong vu" w:date="2018-11-16T12:09:00Z"/>
          <w:trPrChange w:id="35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3551" w:author="phuong vu" w:date="2018-11-16T12:09:00Z"/>
                <w:rFonts w:ascii="Calibri" w:eastAsia="Times New Roman" w:hAnsi="Calibri" w:cs="Calibri"/>
                <w:color w:val="000000"/>
                <w:sz w:val="22"/>
                <w:szCs w:val="22"/>
                <w:lang w:val="en-US"/>
              </w:rPr>
            </w:pPr>
            <w:ins w:id="3552"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35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3554" w:author="phuong vu" w:date="2018-11-16T12:09:00Z"/>
                <w:rFonts w:ascii="Times New Roman" w:eastAsia="Times New Roman" w:hAnsi="Times New Roman" w:cs="Times New Roman"/>
                <w:color w:val="000000"/>
                <w:lang w:val="en-US"/>
              </w:rPr>
            </w:pPr>
            <w:ins w:id="3555"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35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3557" w:author="phuong vu" w:date="2018-11-16T12:09:00Z"/>
                <w:rFonts w:ascii="Times New Roman" w:eastAsia="Times New Roman" w:hAnsi="Times New Roman" w:cs="Times New Roman"/>
                <w:color w:val="000000"/>
                <w:lang w:val="en-US"/>
              </w:rPr>
            </w:pPr>
            <w:ins w:id="3558" w:author="phuong vu" w:date="2018-11-16T12:32:00Z">
              <w:r>
                <w:rPr>
                  <w:color w:val="000000"/>
                </w:rPr>
                <w:t>Lưu trữ thông tin chi tiết của hóa đơn</w:t>
              </w:r>
            </w:ins>
          </w:p>
        </w:tc>
      </w:tr>
      <w:tr w:rsidR="00CF0C7E" w:rsidRPr="0019031B" w14:paraId="616CD4A4" w14:textId="77777777" w:rsidTr="00A76F8C">
        <w:tblPrEx>
          <w:tblPrExChange w:id="3559" w:author="phuong vu" w:date="2018-11-16T12:10:00Z">
            <w:tblPrEx>
              <w:tblW w:w="9562" w:type="dxa"/>
            </w:tblPrEx>
          </w:tblPrExChange>
        </w:tblPrEx>
        <w:trPr>
          <w:trHeight w:val="322"/>
          <w:ins w:id="3560" w:author="phuong vu" w:date="2018-11-16T12:09:00Z"/>
          <w:trPrChange w:id="35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3563" w:author="phuong vu" w:date="2018-11-16T12:09:00Z"/>
                <w:rFonts w:ascii="Calibri" w:eastAsia="Times New Roman" w:hAnsi="Calibri" w:cs="Calibri"/>
                <w:color w:val="000000"/>
                <w:sz w:val="22"/>
                <w:szCs w:val="22"/>
                <w:lang w:val="en-US"/>
              </w:rPr>
            </w:pPr>
            <w:ins w:id="3564"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35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3566" w:author="phuong vu" w:date="2018-11-16T12:09:00Z"/>
                <w:rFonts w:ascii="Times New Roman" w:eastAsia="Times New Roman" w:hAnsi="Times New Roman" w:cs="Times New Roman"/>
                <w:color w:val="000000"/>
                <w:lang w:val="en-US"/>
              </w:rPr>
            </w:pPr>
            <w:ins w:id="3567"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35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3569" w:author="phuong vu" w:date="2018-11-16T12:09:00Z"/>
                <w:rFonts w:ascii="Times New Roman" w:eastAsia="Times New Roman" w:hAnsi="Times New Roman" w:cs="Times New Roman"/>
                <w:color w:val="000000"/>
                <w:lang w:val="en-US"/>
              </w:rPr>
            </w:pPr>
            <w:ins w:id="3570" w:author="phuong vu" w:date="2018-11-16T12:32:00Z">
              <w:r>
                <w:rPr>
                  <w:color w:val="000000"/>
                </w:rPr>
                <w:t>Lưu trữ thông tin chi nhánh</w:t>
              </w:r>
            </w:ins>
          </w:p>
        </w:tc>
      </w:tr>
      <w:tr w:rsidR="00CF0C7E" w:rsidRPr="0019031B" w14:paraId="7AC68029" w14:textId="77777777" w:rsidTr="00A76F8C">
        <w:tblPrEx>
          <w:tblPrExChange w:id="3571" w:author="phuong vu" w:date="2018-11-16T12:10:00Z">
            <w:tblPrEx>
              <w:tblW w:w="9562" w:type="dxa"/>
            </w:tblPrEx>
          </w:tblPrExChange>
        </w:tblPrEx>
        <w:trPr>
          <w:trHeight w:val="322"/>
          <w:ins w:id="3572" w:author="phuong vu" w:date="2018-11-16T12:09:00Z"/>
          <w:trPrChange w:id="35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3575" w:author="phuong vu" w:date="2018-11-16T12:09:00Z"/>
                <w:rFonts w:ascii="Calibri" w:eastAsia="Times New Roman" w:hAnsi="Calibri" w:cs="Calibri"/>
                <w:color w:val="000000"/>
                <w:sz w:val="22"/>
                <w:szCs w:val="22"/>
                <w:lang w:val="en-US"/>
              </w:rPr>
            </w:pPr>
            <w:ins w:id="3576"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35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3578" w:author="phuong vu" w:date="2018-11-16T12:09:00Z"/>
                <w:rFonts w:ascii="Times New Roman" w:eastAsia="Times New Roman" w:hAnsi="Times New Roman" w:cs="Times New Roman"/>
                <w:color w:val="000000"/>
                <w:lang w:val="en-US"/>
              </w:rPr>
            </w:pPr>
            <w:ins w:id="3579"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35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3581" w:author="phuong vu" w:date="2018-11-16T12:09:00Z"/>
                <w:rFonts w:ascii="Times New Roman" w:eastAsia="Times New Roman" w:hAnsi="Times New Roman" w:cs="Times New Roman"/>
                <w:color w:val="000000"/>
                <w:lang w:val="en-US"/>
              </w:rPr>
            </w:pPr>
            <w:ins w:id="3582" w:author="phuong vu" w:date="2018-11-16T12:32:00Z">
              <w:r>
                <w:rPr>
                  <w:color w:val="000000"/>
                </w:rPr>
                <w:t>Lưu trữ màu sắc quần áo</w:t>
              </w:r>
            </w:ins>
          </w:p>
        </w:tc>
      </w:tr>
      <w:tr w:rsidR="00CF0C7E" w:rsidRPr="0019031B" w14:paraId="0CCB90E4" w14:textId="77777777" w:rsidTr="00A76F8C">
        <w:tblPrEx>
          <w:tblPrExChange w:id="3583" w:author="phuong vu" w:date="2018-11-16T12:10:00Z">
            <w:tblPrEx>
              <w:tblW w:w="9562" w:type="dxa"/>
            </w:tblPrEx>
          </w:tblPrExChange>
        </w:tblPrEx>
        <w:trPr>
          <w:trHeight w:val="322"/>
          <w:ins w:id="3584" w:author="phuong vu" w:date="2018-11-16T12:09:00Z"/>
          <w:trPrChange w:id="35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3587" w:author="phuong vu" w:date="2018-11-16T12:09:00Z"/>
                <w:rFonts w:ascii="Calibri" w:eastAsia="Times New Roman" w:hAnsi="Calibri" w:cs="Calibri"/>
                <w:color w:val="000000"/>
                <w:sz w:val="22"/>
                <w:szCs w:val="22"/>
                <w:lang w:val="en-US"/>
              </w:rPr>
            </w:pPr>
            <w:ins w:id="3588"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35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3590" w:author="phuong vu" w:date="2018-11-16T12:09:00Z"/>
                <w:rFonts w:ascii="Times New Roman" w:eastAsia="Times New Roman" w:hAnsi="Times New Roman" w:cs="Times New Roman"/>
                <w:color w:val="000000"/>
                <w:lang w:val="en-US"/>
              </w:rPr>
            </w:pPr>
            <w:ins w:id="3591"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35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3593" w:author="phuong vu" w:date="2018-11-16T12:09:00Z"/>
                <w:rFonts w:ascii="Times New Roman" w:eastAsia="Times New Roman" w:hAnsi="Times New Roman" w:cs="Times New Roman"/>
                <w:color w:val="000000"/>
                <w:lang w:val="en-US"/>
              </w:rPr>
            </w:pPr>
            <w:ins w:id="3594" w:author="phuong vu" w:date="2018-11-16T12:32:00Z">
              <w:r>
                <w:rPr>
                  <w:color w:val="000000"/>
                </w:rPr>
                <w:t>Lưu trữ nhóm màu để phân loại quần áo</w:t>
              </w:r>
            </w:ins>
          </w:p>
        </w:tc>
      </w:tr>
      <w:tr w:rsidR="00CF0C7E" w:rsidRPr="0019031B" w14:paraId="5B4E2C8F" w14:textId="77777777" w:rsidTr="00A76F8C">
        <w:tblPrEx>
          <w:tblPrExChange w:id="3595" w:author="phuong vu" w:date="2018-11-16T12:10:00Z">
            <w:tblPrEx>
              <w:tblW w:w="9562" w:type="dxa"/>
            </w:tblPrEx>
          </w:tblPrExChange>
        </w:tblPrEx>
        <w:trPr>
          <w:trHeight w:val="322"/>
          <w:ins w:id="3596" w:author="phuong vu" w:date="2018-11-16T12:09:00Z"/>
          <w:trPrChange w:id="35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3599" w:author="phuong vu" w:date="2018-11-16T12:09:00Z"/>
                <w:rFonts w:ascii="Calibri" w:eastAsia="Times New Roman" w:hAnsi="Calibri" w:cs="Calibri"/>
                <w:color w:val="000000"/>
                <w:sz w:val="22"/>
                <w:szCs w:val="22"/>
                <w:lang w:val="en-US"/>
              </w:rPr>
            </w:pPr>
            <w:ins w:id="3600"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36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3602" w:author="phuong vu" w:date="2018-11-16T12:09:00Z"/>
                <w:rFonts w:ascii="Times New Roman" w:eastAsia="Times New Roman" w:hAnsi="Times New Roman" w:cs="Times New Roman"/>
                <w:color w:val="000000"/>
                <w:lang w:val="en-US"/>
              </w:rPr>
            </w:pPr>
            <w:ins w:id="3603"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36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3605" w:author="phuong vu" w:date="2018-11-16T12:09:00Z"/>
                <w:rFonts w:ascii="Times New Roman" w:eastAsia="Times New Roman" w:hAnsi="Times New Roman" w:cs="Times New Roman"/>
                <w:color w:val="000000"/>
                <w:lang w:val="en-US"/>
              </w:rPr>
            </w:pPr>
            <w:ins w:id="3606" w:author="phuong vu" w:date="2018-11-16T12:32:00Z">
              <w:r>
                <w:rPr>
                  <w:color w:val="000000"/>
                </w:rPr>
                <w:t>Lưu trữ thông tin khách hàng</w:t>
              </w:r>
            </w:ins>
          </w:p>
        </w:tc>
      </w:tr>
      <w:tr w:rsidR="00CF0C7E" w:rsidRPr="0019031B" w14:paraId="78746859" w14:textId="77777777" w:rsidTr="00A76F8C">
        <w:tblPrEx>
          <w:tblPrExChange w:id="3607" w:author="phuong vu" w:date="2018-11-16T12:10:00Z">
            <w:tblPrEx>
              <w:tblW w:w="9562" w:type="dxa"/>
            </w:tblPrEx>
          </w:tblPrExChange>
        </w:tblPrEx>
        <w:trPr>
          <w:trHeight w:val="322"/>
          <w:ins w:id="3608" w:author="phuong vu" w:date="2018-11-16T12:09:00Z"/>
          <w:trPrChange w:id="36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3611" w:author="phuong vu" w:date="2018-11-16T12:09:00Z"/>
                <w:rFonts w:ascii="Calibri" w:eastAsia="Times New Roman" w:hAnsi="Calibri" w:cs="Calibri"/>
                <w:color w:val="000000"/>
                <w:sz w:val="22"/>
                <w:szCs w:val="22"/>
                <w:lang w:val="en-US"/>
              </w:rPr>
            </w:pPr>
            <w:ins w:id="3612"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36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3614" w:author="phuong vu" w:date="2018-11-16T12:09:00Z"/>
                <w:rFonts w:ascii="Times New Roman" w:eastAsia="Times New Roman" w:hAnsi="Times New Roman" w:cs="Times New Roman"/>
                <w:color w:val="000000"/>
                <w:lang w:val="en-US"/>
              </w:rPr>
            </w:pPr>
            <w:ins w:id="3615"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36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3617" w:author="phuong vu" w:date="2018-11-16T12:09:00Z"/>
                <w:rFonts w:ascii="Times New Roman" w:eastAsia="Times New Roman" w:hAnsi="Times New Roman" w:cs="Times New Roman"/>
                <w:color w:val="000000"/>
                <w:lang w:val="en-US"/>
              </w:rPr>
            </w:pPr>
            <w:ins w:id="3618" w:author="phuong vu" w:date="2018-11-16T12:32:00Z">
              <w:r>
                <w:rPr>
                  <w:color w:val="000000"/>
                </w:rPr>
                <w:t>Lưu trữ thông tin đơn hàng</w:t>
              </w:r>
            </w:ins>
          </w:p>
        </w:tc>
      </w:tr>
      <w:tr w:rsidR="00CF0C7E" w:rsidRPr="0019031B" w14:paraId="3CC15D07" w14:textId="77777777" w:rsidTr="00A76F8C">
        <w:tblPrEx>
          <w:tblPrExChange w:id="3619" w:author="phuong vu" w:date="2018-11-16T12:10:00Z">
            <w:tblPrEx>
              <w:tblW w:w="9562" w:type="dxa"/>
            </w:tblPrEx>
          </w:tblPrExChange>
        </w:tblPrEx>
        <w:trPr>
          <w:trHeight w:val="322"/>
          <w:ins w:id="3620" w:author="phuong vu" w:date="2018-11-16T12:09:00Z"/>
          <w:trPrChange w:id="36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3623" w:author="phuong vu" w:date="2018-11-16T12:09:00Z"/>
                <w:rFonts w:ascii="Calibri" w:eastAsia="Times New Roman" w:hAnsi="Calibri" w:cs="Calibri"/>
                <w:color w:val="000000"/>
                <w:sz w:val="22"/>
                <w:szCs w:val="22"/>
                <w:lang w:val="en-US"/>
              </w:rPr>
            </w:pPr>
            <w:ins w:id="3624"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36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3626" w:author="phuong vu" w:date="2018-11-16T12:09:00Z"/>
                <w:rFonts w:ascii="Times New Roman" w:eastAsia="Times New Roman" w:hAnsi="Times New Roman" w:cs="Times New Roman"/>
                <w:color w:val="000000"/>
                <w:lang w:val="en-US"/>
              </w:rPr>
            </w:pPr>
            <w:ins w:id="3627"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36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3629" w:author="phuong vu" w:date="2018-11-16T12:09:00Z"/>
                <w:rFonts w:ascii="Times New Roman" w:eastAsia="Times New Roman" w:hAnsi="Times New Roman" w:cs="Times New Roman"/>
                <w:color w:val="000000"/>
                <w:lang w:val="en-US"/>
              </w:rPr>
            </w:pPr>
            <w:ins w:id="3630" w:author="phuong vu" w:date="2018-11-16T12:32:00Z">
              <w:r>
                <w:rPr>
                  <w:color w:val="000000"/>
                </w:rPr>
                <w:t>Lưu trữ nhãn hiệu để nhận biết quần áo</w:t>
              </w:r>
            </w:ins>
          </w:p>
        </w:tc>
      </w:tr>
      <w:tr w:rsidR="00CF0C7E" w:rsidRPr="0019031B" w14:paraId="69750BEC" w14:textId="77777777" w:rsidTr="00A76F8C">
        <w:tblPrEx>
          <w:tblPrExChange w:id="3631" w:author="phuong vu" w:date="2018-11-16T12:10:00Z">
            <w:tblPrEx>
              <w:tblW w:w="9562" w:type="dxa"/>
            </w:tblPrEx>
          </w:tblPrExChange>
        </w:tblPrEx>
        <w:trPr>
          <w:trHeight w:val="322"/>
          <w:ins w:id="3632" w:author="phuong vu" w:date="2018-11-16T12:09:00Z"/>
          <w:trPrChange w:id="36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3635" w:author="phuong vu" w:date="2018-11-16T12:09:00Z"/>
                <w:rFonts w:ascii="Calibri" w:eastAsia="Times New Roman" w:hAnsi="Calibri" w:cs="Calibri"/>
                <w:color w:val="000000"/>
                <w:sz w:val="22"/>
                <w:szCs w:val="22"/>
                <w:lang w:val="en-US"/>
              </w:rPr>
            </w:pPr>
            <w:ins w:id="3636"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36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3638" w:author="phuong vu" w:date="2018-11-16T12:09:00Z"/>
                <w:rFonts w:ascii="Times New Roman" w:eastAsia="Times New Roman" w:hAnsi="Times New Roman" w:cs="Times New Roman"/>
                <w:color w:val="000000"/>
                <w:lang w:val="en-US"/>
              </w:rPr>
            </w:pPr>
            <w:ins w:id="3639"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36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3641" w:author="phuong vu" w:date="2018-11-16T12:09:00Z"/>
                <w:rFonts w:ascii="Times New Roman" w:eastAsia="Times New Roman" w:hAnsi="Times New Roman" w:cs="Times New Roman"/>
                <w:color w:val="000000"/>
                <w:lang w:val="en-US"/>
              </w:rPr>
            </w:pPr>
            <w:ins w:id="3642" w:author="phuong vu" w:date="2018-11-16T12:32:00Z">
              <w:r>
                <w:rPr>
                  <w:color w:val="000000"/>
                </w:rPr>
                <w:t>Lưu trữ chất liệu để nhận biết quần áo</w:t>
              </w:r>
            </w:ins>
          </w:p>
        </w:tc>
      </w:tr>
      <w:tr w:rsidR="00CF0C7E" w:rsidRPr="0019031B" w14:paraId="189D904A" w14:textId="77777777" w:rsidTr="00A76F8C">
        <w:tblPrEx>
          <w:tblPrExChange w:id="3643" w:author="phuong vu" w:date="2018-11-16T12:10:00Z">
            <w:tblPrEx>
              <w:tblW w:w="9562" w:type="dxa"/>
            </w:tblPrEx>
          </w:tblPrExChange>
        </w:tblPrEx>
        <w:trPr>
          <w:trHeight w:val="322"/>
          <w:ins w:id="3644" w:author="phuong vu" w:date="2018-11-16T12:09:00Z"/>
          <w:trPrChange w:id="36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3647" w:author="phuong vu" w:date="2018-11-16T12:09:00Z"/>
                <w:rFonts w:ascii="Calibri" w:eastAsia="Times New Roman" w:hAnsi="Calibri" w:cs="Calibri"/>
                <w:color w:val="000000"/>
                <w:sz w:val="22"/>
                <w:szCs w:val="22"/>
                <w:lang w:val="en-US"/>
              </w:rPr>
            </w:pPr>
            <w:ins w:id="3648"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36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3650" w:author="phuong vu" w:date="2018-11-16T12:09:00Z"/>
                <w:rFonts w:ascii="Times New Roman" w:eastAsia="Times New Roman" w:hAnsi="Times New Roman" w:cs="Times New Roman"/>
                <w:color w:val="000000"/>
                <w:lang w:val="en-US"/>
              </w:rPr>
            </w:pPr>
            <w:ins w:id="3651"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36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3653" w:author="phuong vu" w:date="2018-11-16T12:09:00Z"/>
                <w:rFonts w:ascii="Times New Roman" w:eastAsia="Times New Roman" w:hAnsi="Times New Roman" w:cs="Times New Roman"/>
                <w:color w:val="000000"/>
                <w:lang w:val="en-US"/>
              </w:rPr>
            </w:pPr>
            <w:ins w:id="3654" w:author="phuong vu" w:date="2018-11-16T12:32:00Z">
              <w:r>
                <w:rPr>
                  <w:color w:val="000000"/>
                </w:rPr>
                <w:t>Lưu trữ thông tin chi tiết đơn hàng</w:t>
              </w:r>
            </w:ins>
          </w:p>
        </w:tc>
      </w:tr>
      <w:tr w:rsidR="00CF0C7E" w:rsidRPr="0019031B" w14:paraId="308228A7" w14:textId="77777777" w:rsidTr="00A76F8C">
        <w:tblPrEx>
          <w:tblPrExChange w:id="3655" w:author="phuong vu" w:date="2018-11-16T12:10:00Z">
            <w:tblPrEx>
              <w:tblW w:w="9562" w:type="dxa"/>
            </w:tblPrEx>
          </w:tblPrExChange>
        </w:tblPrEx>
        <w:trPr>
          <w:trHeight w:val="322"/>
          <w:ins w:id="3656" w:author="phuong vu" w:date="2018-11-16T12:09:00Z"/>
          <w:trPrChange w:id="36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3659" w:author="phuong vu" w:date="2018-11-16T12:09:00Z"/>
                <w:rFonts w:ascii="Calibri" w:eastAsia="Times New Roman" w:hAnsi="Calibri" w:cs="Calibri"/>
                <w:color w:val="000000"/>
                <w:sz w:val="22"/>
                <w:szCs w:val="22"/>
                <w:lang w:val="en-US"/>
              </w:rPr>
            </w:pPr>
            <w:ins w:id="3660"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36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3662" w:author="phuong vu" w:date="2018-11-16T12:09:00Z"/>
                <w:rFonts w:ascii="Times New Roman" w:eastAsia="Times New Roman" w:hAnsi="Times New Roman" w:cs="Times New Roman"/>
                <w:color w:val="000000"/>
                <w:lang w:val="en-US"/>
              </w:rPr>
            </w:pPr>
            <w:ins w:id="3663"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36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3665" w:author="phuong vu" w:date="2018-11-16T12:09:00Z"/>
                <w:rFonts w:ascii="Times New Roman" w:eastAsia="Times New Roman" w:hAnsi="Times New Roman" w:cs="Times New Roman"/>
                <w:color w:val="000000"/>
                <w:lang w:val="en-US"/>
              </w:rPr>
            </w:pPr>
            <w:ins w:id="3666" w:author="phuong vu" w:date="2018-11-16T12:32:00Z">
              <w:r>
                <w:rPr>
                  <w:color w:val="000000"/>
                </w:rPr>
                <w:t>Lưu trữ thông tin tất cả hình ảnh trong hệ thống</w:t>
              </w:r>
            </w:ins>
          </w:p>
        </w:tc>
      </w:tr>
      <w:tr w:rsidR="00CF0C7E" w:rsidRPr="0019031B" w14:paraId="13A8271A" w14:textId="77777777" w:rsidTr="00A76F8C">
        <w:tblPrEx>
          <w:tblPrExChange w:id="3667" w:author="phuong vu" w:date="2018-11-16T12:10:00Z">
            <w:tblPrEx>
              <w:tblW w:w="9562" w:type="dxa"/>
            </w:tblPrEx>
          </w:tblPrExChange>
        </w:tblPrEx>
        <w:trPr>
          <w:trHeight w:val="322"/>
          <w:ins w:id="3668" w:author="phuong vu" w:date="2018-11-16T12:09:00Z"/>
          <w:trPrChange w:id="36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3671" w:author="phuong vu" w:date="2018-11-16T12:09:00Z"/>
                <w:rFonts w:ascii="Calibri" w:eastAsia="Times New Roman" w:hAnsi="Calibri" w:cs="Calibri"/>
                <w:color w:val="000000"/>
                <w:sz w:val="22"/>
                <w:szCs w:val="22"/>
                <w:lang w:val="en-US"/>
              </w:rPr>
            </w:pPr>
            <w:ins w:id="3672"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36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3674" w:author="phuong vu" w:date="2018-11-16T12:09:00Z"/>
                <w:rFonts w:ascii="Times New Roman" w:eastAsia="Times New Roman" w:hAnsi="Times New Roman" w:cs="Times New Roman"/>
                <w:color w:val="000000"/>
                <w:lang w:val="en-US"/>
              </w:rPr>
            </w:pPr>
            <w:ins w:id="3675"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36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3677" w:author="phuong vu" w:date="2018-11-16T12:09:00Z"/>
                <w:rFonts w:ascii="Times New Roman" w:eastAsia="Times New Roman" w:hAnsi="Times New Roman" w:cs="Times New Roman"/>
                <w:color w:val="000000"/>
                <w:lang w:val="en-US"/>
              </w:rPr>
            </w:pPr>
            <w:ins w:id="3678" w:author="phuong vu" w:date="2018-11-16T12:32:00Z">
              <w:r>
                <w:rPr>
                  <w:color w:val="000000"/>
                </w:rPr>
                <w:t>Lưu trữ thông tin quần áo</w:t>
              </w:r>
            </w:ins>
          </w:p>
        </w:tc>
      </w:tr>
      <w:tr w:rsidR="00CF0C7E" w:rsidRPr="0019031B" w14:paraId="0CBA27EA" w14:textId="77777777" w:rsidTr="00A76F8C">
        <w:tblPrEx>
          <w:tblPrExChange w:id="3679" w:author="phuong vu" w:date="2018-11-16T12:10:00Z">
            <w:tblPrEx>
              <w:tblW w:w="9562" w:type="dxa"/>
            </w:tblPrEx>
          </w:tblPrExChange>
        </w:tblPrEx>
        <w:trPr>
          <w:trHeight w:val="322"/>
          <w:ins w:id="3680" w:author="phuong vu" w:date="2018-11-16T12:09:00Z"/>
          <w:trPrChange w:id="36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3683" w:author="phuong vu" w:date="2018-11-16T12:09:00Z"/>
                <w:rFonts w:ascii="Calibri" w:eastAsia="Times New Roman" w:hAnsi="Calibri" w:cs="Calibri"/>
                <w:color w:val="000000"/>
                <w:sz w:val="22"/>
                <w:szCs w:val="22"/>
                <w:lang w:val="en-US"/>
              </w:rPr>
            </w:pPr>
            <w:ins w:id="3684"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36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3686" w:author="phuong vu" w:date="2018-11-16T12:09:00Z"/>
                <w:rFonts w:ascii="Times New Roman" w:eastAsia="Times New Roman" w:hAnsi="Times New Roman" w:cs="Times New Roman"/>
                <w:color w:val="000000"/>
                <w:lang w:val="en-US"/>
              </w:rPr>
            </w:pPr>
            <w:ins w:id="3687"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36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3689" w:author="phuong vu" w:date="2018-11-16T12:09:00Z"/>
                <w:rFonts w:ascii="Times New Roman" w:eastAsia="Times New Roman" w:hAnsi="Times New Roman" w:cs="Times New Roman"/>
                <w:color w:val="000000"/>
                <w:lang w:val="en-US"/>
              </w:rPr>
            </w:pPr>
            <w:ins w:id="3690" w:author="phuong vu" w:date="2018-11-16T12:32:00Z">
              <w:r>
                <w:rPr>
                  <w:color w:val="000000"/>
                </w:rPr>
                <w:t>Lưu trữ loại quần áo để lọc tìm kiếm quần áo</w:t>
              </w:r>
            </w:ins>
          </w:p>
        </w:tc>
      </w:tr>
      <w:tr w:rsidR="00CF0C7E" w:rsidRPr="0019031B" w14:paraId="31F1C289" w14:textId="77777777" w:rsidTr="00A76F8C">
        <w:tblPrEx>
          <w:tblPrExChange w:id="3691" w:author="phuong vu" w:date="2018-11-16T12:10:00Z">
            <w:tblPrEx>
              <w:tblW w:w="9562" w:type="dxa"/>
            </w:tblPrEx>
          </w:tblPrExChange>
        </w:tblPrEx>
        <w:trPr>
          <w:trHeight w:val="322"/>
          <w:ins w:id="3692" w:author="phuong vu" w:date="2018-11-16T12:09:00Z"/>
          <w:trPrChange w:id="36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3695" w:author="phuong vu" w:date="2018-11-16T12:09:00Z"/>
                <w:rFonts w:ascii="Calibri" w:eastAsia="Times New Roman" w:hAnsi="Calibri" w:cs="Calibri"/>
                <w:color w:val="000000"/>
                <w:sz w:val="22"/>
                <w:szCs w:val="22"/>
                <w:lang w:val="en-US"/>
              </w:rPr>
            </w:pPr>
            <w:ins w:id="3696"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36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3698" w:author="phuong vu" w:date="2018-11-16T12:09:00Z"/>
                <w:rFonts w:ascii="Times New Roman" w:eastAsia="Times New Roman" w:hAnsi="Times New Roman" w:cs="Times New Roman"/>
                <w:color w:val="000000"/>
                <w:lang w:val="en-US"/>
              </w:rPr>
            </w:pPr>
            <w:ins w:id="3699"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37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3701" w:author="phuong vu" w:date="2018-11-16T12:09:00Z"/>
                <w:rFonts w:ascii="Times New Roman" w:eastAsia="Times New Roman" w:hAnsi="Times New Roman" w:cs="Times New Roman"/>
                <w:color w:val="000000"/>
                <w:lang w:val="en-US"/>
              </w:rPr>
            </w:pPr>
            <w:ins w:id="3702" w:author="phuong vu" w:date="2018-11-16T12:32:00Z">
              <w:r>
                <w:rPr>
                  <w:color w:val="000000"/>
                </w:rPr>
                <w:t>Lưu trữ các chương trình khuyến mãi</w:t>
              </w:r>
            </w:ins>
          </w:p>
        </w:tc>
      </w:tr>
      <w:tr w:rsidR="00CF0C7E" w:rsidRPr="0019031B" w14:paraId="4ABAF74B" w14:textId="77777777" w:rsidTr="00A76F8C">
        <w:tblPrEx>
          <w:tblPrExChange w:id="3703" w:author="phuong vu" w:date="2018-11-16T12:10:00Z">
            <w:tblPrEx>
              <w:tblW w:w="9562" w:type="dxa"/>
            </w:tblPrEx>
          </w:tblPrExChange>
        </w:tblPrEx>
        <w:trPr>
          <w:trHeight w:val="322"/>
          <w:ins w:id="3704" w:author="phuong vu" w:date="2018-11-16T12:09:00Z"/>
          <w:trPrChange w:id="37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3707" w:author="phuong vu" w:date="2018-11-16T12:09:00Z"/>
                <w:rFonts w:ascii="Calibri" w:eastAsia="Times New Roman" w:hAnsi="Calibri" w:cs="Calibri"/>
                <w:color w:val="000000"/>
                <w:sz w:val="22"/>
                <w:szCs w:val="22"/>
                <w:lang w:val="en-US"/>
              </w:rPr>
            </w:pPr>
            <w:ins w:id="3708"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37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3710" w:author="phuong vu" w:date="2018-11-16T12:09:00Z"/>
                <w:rFonts w:ascii="Times New Roman" w:eastAsia="Times New Roman" w:hAnsi="Times New Roman" w:cs="Times New Roman"/>
                <w:color w:val="000000"/>
                <w:lang w:val="en-US"/>
              </w:rPr>
            </w:pPr>
            <w:ins w:id="3711"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37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3713" w:author="phuong vu" w:date="2018-11-16T12:09:00Z"/>
                <w:rFonts w:ascii="Times New Roman" w:eastAsia="Times New Roman" w:hAnsi="Times New Roman" w:cs="Times New Roman"/>
                <w:color w:val="000000"/>
                <w:lang w:val="en-US"/>
              </w:rPr>
            </w:pPr>
            <w:ins w:id="3714" w:author="phuong vu" w:date="2018-11-16T12:32:00Z">
              <w:r>
                <w:rPr>
                  <w:color w:val="000000"/>
                </w:rPr>
                <w:t>Lưu trữ thông tin khuyến mãi ứng với từng chi nhánh</w:t>
              </w:r>
            </w:ins>
          </w:p>
        </w:tc>
      </w:tr>
      <w:tr w:rsidR="00CF0C7E" w:rsidRPr="0019031B" w14:paraId="50507482" w14:textId="77777777" w:rsidTr="00A76F8C">
        <w:tblPrEx>
          <w:tblPrExChange w:id="3715" w:author="phuong vu" w:date="2018-11-16T12:10:00Z">
            <w:tblPrEx>
              <w:tblW w:w="9562" w:type="dxa"/>
            </w:tblPrEx>
          </w:tblPrExChange>
        </w:tblPrEx>
        <w:trPr>
          <w:trHeight w:val="322"/>
          <w:ins w:id="3716" w:author="phuong vu" w:date="2018-11-16T12:09:00Z"/>
          <w:trPrChange w:id="37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3719" w:author="phuong vu" w:date="2018-11-16T12:09:00Z"/>
                <w:rFonts w:ascii="Calibri" w:eastAsia="Times New Roman" w:hAnsi="Calibri" w:cs="Calibri"/>
                <w:color w:val="000000"/>
                <w:sz w:val="22"/>
                <w:szCs w:val="22"/>
                <w:lang w:val="en-US"/>
              </w:rPr>
            </w:pPr>
            <w:ins w:id="3720"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37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3722" w:author="phuong vu" w:date="2018-11-16T12:09:00Z"/>
                <w:rFonts w:ascii="Times New Roman" w:eastAsia="Times New Roman" w:hAnsi="Times New Roman" w:cs="Times New Roman"/>
                <w:color w:val="000000"/>
                <w:lang w:val="en-US"/>
              </w:rPr>
            </w:pPr>
            <w:ins w:id="3723"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37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3725" w:author="phuong vu" w:date="2018-11-16T12:09:00Z"/>
                <w:rFonts w:ascii="Times New Roman" w:eastAsia="Times New Roman" w:hAnsi="Times New Roman" w:cs="Times New Roman"/>
                <w:color w:val="000000"/>
                <w:lang w:val="en-US"/>
              </w:rPr>
            </w:pPr>
            <w:ins w:id="3726" w:author="phuong vu" w:date="2018-11-16T12:32:00Z">
              <w:r>
                <w:rPr>
                  <w:color w:val="000000"/>
                </w:rPr>
                <w:t>Lưu trữ thông tin biên nhận</w:t>
              </w:r>
            </w:ins>
          </w:p>
        </w:tc>
      </w:tr>
      <w:tr w:rsidR="00CF0C7E" w:rsidRPr="0019031B" w14:paraId="7B0FBEC5" w14:textId="77777777" w:rsidTr="00A76F8C">
        <w:tblPrEx>
          <w:tblPrExChange w:id="3727" w:author="phuong vu" w:date="2018-11-16T12:10:00Z">
            <w:tblPrEx>
              <w:tblW w:w="9562" w:type="dxa"/>
            </w:tblPrEx>
          </w:tblPrExChange>
        </w:tblPrEx>
        <w:trPr>
          <w:trHeight w:val="322"/>
          <w:ins w:id="3728" w:author="phuong vu" w:date="2018-11-16T12:09:00Z"/>
          <w:trPrChange w:id="37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3731" w:author="phuong vu" w:date="2018-11-16T12:09:00Z"/>
                <w:rFonts w:ascii="Calibri" w:eastAsia="Times New Roman" w:hAnsi="Calibri" w:cs="Calibri"/>
                <w:color w:val="000000"/>
                <w:sz w:val="22"/>
                <w:szCs w:val="22"/>
                <w:lang w:val="en-US"/>
              </w:rPr>
            </w:pPr>
            <w:ins w:id="3732"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37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3734" w:author="phuong vu" w:date="2018-11-16T12:09:00Z"/>
                <w:rFonts w:ascii="Times New Roman" w:eastAsia="Times New Roman" w:hAnsi="Times New Roman" w:cs="Times New Roman"/>
                <w:color w:val="000000"/>
                <w:lang w:val="en-US"/>
              </w:rPr>
            </w:pPr>
            <w:ins w:id="3735"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37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3737" w:author="phuong vu" w:date="2018-11-16T12:09:00Z"/>
                <w:rFonts w:ascii="Times New Roman" w:eastAsia="Times New Roman" w:hAnsi="Times New Roman" w:cs="Times New Roman"/>
                <w:color w:val="000000"/>
                <w:lang w:val="en-US"/>
              </w:rPr>
            </w:pPr>
            <w:ins w:id="3738" w:author="phuong vu" w:date="2018-11-16T12:32:00Z">
              <w:r>
                <w:rPr>
                  <w:color w:val="000000"/>
                </w:rPr>
                <w:t>Lưu trữ thông tin chi tiết của biên nhận</w:t>
              </w:r>
            </w:ins>
          </w:p>
        </w:tc>
      </w:tr>
      <w:tr w:rsidR="00CF0C7E" w:rsidRPr="0019031B" w14:paraId="1B915200" w14:textId="77777777" w:rsidTr="00A76F8C">
        <w:tblPrEx>
          <w:tblPrExChange w:id="3739" w:author="phuong vu" w:date="2018-11-16T12:10:00Z">
            <w:tblPrEx>
              <w:tblW w:w="9562" w:type="dxa"/>
            </w:tblPrEx>
          </w:tblPrExChange>
        </w:tblPrEx>
        <w:trPr>
          <w:trHeight w:val="322"/>
          <w:ins w:id="3740" w:author="phuong vu" w:date="2018-11-16T12:09:00Z"/>
          <w:trPrChange w:id="37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3743" w:author="phuong vu" w:date="2018-11-16T12:09:00Z"/>
                <w:rFonts w:ascii="Calibri" w:eastAsia="Times New Roman" w:hAnsi="Calibri" w:cs="Calibri"/>
                <w:color w:val="000000"/>
                <w:sz w:val="22"/>
                <w:szCs w:val="22"/>
                <w:lang w:val="en-US"/>
              </w:rPr>
            </w:pPr>
            <w:ins w:id="3744"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37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3746" w:author="phuong vu" w:date="2018-11-16T12:09:00Z"/>
                <w:rFonts w:ascii="Times New Roman" w:eastAsia="Times New Roman" w:hAnsi="Times New Roman" w:cs="Times New Roman"/>
                <w:color w:val="000000"/>
                <w:lang w:val="en-US"/>
              </w:rPr>
            </w:pPr>
            <w:ins w:id="3747"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37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3749" w:author="phuong vu" w:date="2018-11-16T12:09:00Z"/>
                <w:rFonts w:ascii="Times New Roman" w:eastAsia="Times New Roman" w:hAnsi="Times New Roman" w:cs="Times New Roman"/>
                <w:color w:val="000000"/>
                <w:lang w:val="en-US"/>
              </w:rPr>
            </w:pPr>
            <w:ins w:id="3750" w:author="phuong vu" w:date="2018-11-16T12:32:00Z">
              <w:r>
                <w:rPr>
                  <w:color w:val="000000"/>
                </w:rPr>
                <w:t>Lưu trữ loại dịch vụ</w:t>
              </w:r>
            </w:ins>
          </w:p>
        </w:tc>
      </w:tr>
      <w:tr w:rsidR="00CF0C7E" w:rsidRPr="0019031B" w14:paraId="4517287B" w14:textId="77777777" w:rsidTr="00A76F8C">
        <w:tblPrEx>
          <w:tblPrExChange w:id="3751" w:author="phuong vu" w:date="2018-11-16T12:10:00Z">
            <w:tblPrEx>
              <w:tblW w:w="9562" w:type="dxa"/>
            </w:tblPrEx>
          </w:tblPrExChange>
        </w:tblPrEx>
        <w:trPr>
          <w:trHeight w:val="322"/>
          <w:ins w:id="3752" w:author="phuong vu" w:date="2018-11-16T12:09:00Z"/>
          <w:trPrChange w:id="37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3755" w:author="phuong vu" w:date="2018-11-16T12:09:00Z"/>
                <w:rFonts w:ascii="Calibri" w:eastAsia="Times New Roman" w:hAnsi="Calibri" w:cs="Calibri"/>
                <w:color w:val="000000"/>
                <w:sz w:val="22"/>
                <w:szCs w:val="22"/>
                <w:lang w:val="en-US"/>
              </w:rPr>
            </w:pPr>
            <w:ins w:id="3756"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37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3758" w:author="phuong vu" w:date="2018-11-16T12:09:00Z"/>
                <w:rFonts w:ascii="Times New Roman" w:eastAsia="Times New Roman" w:hAnsi="Times New Roman" w:cs="Times New Roman"/>
                <w:color w:val="000000"/>
                <w:lang w:val="en-US"/>
              </w:rPr>
            </w:pPr>
            <w:ins w:id="3759"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37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3761" w:author="phuong vu" w:date="2018-11-16T12:09:00Z"/>
                <w:rFonts w:ascii="Times New Roman" w:eastAsia="Times New Roman" w:hAnsi="Times New Roman" w:cs="Times New Roman"/>
                <w:color w:val="000000"/>
                <w:lang w:val="en-US"/>
              </w:rPr>
            </w:pPr>
            <w:ins w:id="3762" w:author="phuong vu" w:date="2018-11-16T12:32:00Z">
              <w:r>
                <w:rPr>
                  <w:color w:val="000000"/>
                </w:rPr>
                <w:t>Lưu trữ loại dịch vụ có ở mỗi chi nhánh</w:t>
              </w:r>
            </w:ins>
          </w:p>
        </w:tc>
      </w:tr>
      <w:tr w:rsidR="00CF0C7E" w:rsidRPr="0019031B" w14:paraId="6DDB3C89" w14:textId="77777777" w:rsidTr="00A76F8C">
        <w:tblPrEx>
          <w:tblPrExChange w:id="3763" w:author="phuong vu" w:date="2018-11-16T12:10:00Z">
            <w:tblPrEx>
              <w:tblW w:w="9562" w:type="dxa"/>
            </w:tblPrEx>
          </w:tblPrExChange>
        </w:tblPrEx>
        <w:trPr>
          <w:trHeight w:val="322"/>
          <w:ins w:id="3764" w:author="phuong vu" w:date="2018-11-16T12:09:00Z"/>
          <w:trPrChange w:id="37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3767" w:author="phuong vu" w:date="2018-11-16T12:09:00Z"/>
                <w:rFonts w:ascii="Calibri" w:eastAsia="Times New Roman" w:hAnsi="Calibri" w:cs="Calibri"/>
                <w:color w:val="000000"/>
                <w:sz w:val="22"/>
                <w:szCs w:val="22"/>
                <w:lang w:val="en-US"/>
              </w:rPr>
            </w:pPr>
            <w:ins w:id="3768"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37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3770" w:author="phuong vu" w:date="2018-11-16T12:09:00Z"/>
                <w:rFonts w:ascii="Times New Roman" w:eastAsia="Times New Roman" w:hAnsi="Times New Roman" w:cs="Times New Roman"/>
                <w:color w:val="000000"/>
                <w:lang w:val="en-US"/>
              </w:rPr>
            </w:pPr>
            <w:ins w:id="3771"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37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3773" w:author="phuong vu" w:date="2018-11-16T12:09:00Z"/>
                <w:rFonts w:ascii="Times New Roman" w:eastAsia="Times New Roman" w:hAnsi="Times New Roman" w:cs="Times New Roman"/>
                <w:color w:val="000000"/>
                <w:lang w:val="en-US"/>
              </w:rPr>
            </w:pPr>
            <w:ins w:id="3774" w:author="phuong vu" w:date="2018-11-16T12:32:00Z">
              <w:r>
                <w:rPr>
                  <w:color w:val="000000"/>
                </w:rPr>
                <w:t>Lưu trữ thông tin nhân viên</w:t>
              </w:r>
            </w:ins>
          </w:p>
        </w:tc>
      </w:tr>
      <w:tr w:rsidR="00CF0C7E" w:rsidRPr="0019031B" w14:paraId="5FBEF804" w14:textId="77777777" w:rsidTr="00A76F8C">
        <w:tblPrEx>
          <w:tblPrExChange w:id="3775" w:author="phuong vu" w:date="2018-11-16T12:10:00Z">
            <w:tblPrEx>
              <w:tblW w:w="9562" w:type="dxa"/>
            </w:tblPrEx>
          </w:tblPrExChange>
        </w:tblPrEx>
        <w:trPr>
          <w:trHeight w:val="322"/>
          <w:ins w:id="3776" w:author="phuong vu" w:date="2018-11-16T12:09:00Z"/>
          <w:trPrChange w:id="37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3779" w:author="phuong vu" w:date="2018-11-16T12:09:00Z"/>
                <w:rFonts w:ascii="Calibri" w:eastAsia="Times New Roman" w:hAnsi="Calibri" w:cs="Calibri"/>
                <w:color w:val="000000"/>
                <w:sz w:val="22"/>
                <w:szCs w:val="22"/>
                <w:lang w:val="en-US"/>
              </w:rPr>
            </w:pPr>
            <w:ins w:id="3780"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37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3782" w:author="phuong vu" w:date="2018-11-16T12:09:00Z"/>
                <w:rFonts w:ascii="Times New Roman" w:eastAsia="Times New Roman" w:hAnsi="Times New Roman" w:cs="Times New Roman"/>
                <w:color w:val="000000"/>
                <w:lang w:val="en-US"/>
              </w:rPr>
            </w:pPr>
            <w:ins w:id="3783"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37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3785" w:author="phuong vu" w:date="2018-11-16T12:09:00Z"/>
                <w:rFonts w:ascii="Times New Roman" w:eastAsia="Times New Roman" w:hAnsi="Times New Roman" w:cs="Times New Roman"/>
                <w:color w:val="000000"/>
                <w:lang w:val="en-US"/>
              </w:rPr>
            </w:pPr>
            <w:ins w:id="3786" w:author="phuong vu" w:date="2018-11-16T12:32:00Z">
              <w:r>
                <w:rPr>
                  <w:color w:val="000000"/>
                </w:rPr>
                <w:t>Lưu trữ loại nhân viên</w:t>
              </w:r>
            </w:ins>
          </w:p>
        </w:tc>
      </w:tr>
      <w:tr w:rsidR="00CF0C7E" w:rsidRPr="0019031B" w14:paraId="26ABF64C" w14:textId="77777777" w:rsidTr="00A76F8C">
        <w:tblPrEx>
          <w:tblPrExChange w:id="3787" w:author="phuong vu" w:date="2018-11-16T12:10:00Z">
            <w:tblPrEx>
              <w:tblW w:w="9562" w:type="dxa"/>
            </w:tblPrEx>
          </w:tblPrExChange>
        </w:tblPrEx>
        <w:trPr>
          <w:trHeight w:val="322"/>
          <w:ins w:id="3788" w:author="phuong vu" w:date="2018-11-16T12:09:00Z"/>
          <w:trPrChange w:id="37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3791" w:author="phuong vu" w:date="2018-11-16T12:09:00Z"/>
                <w:rFonts w:ascii="Calibri" w:eastAsia="Times New Roman" w:hAnsi="Calibri" w:cs="Calibri"/>
                <w:color w:val="000000"/>
                <w:sz w:val="22"/>
                <w:szCs w:val="22"/>
                <w:lang w:val="en-US"/>
              </w:rPr>
            </w:pPr>
            <w:ins w:id="3792"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37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3794" w:author="phuong vu" w:date="2018-11-16T12:09:00Z"/>
                <w:rFonts w:ascii="Times New Roman" w:eastAsia="Times New Roman" w:hAnsi="Times New Roman" w:cs="Times New Roman"/>
                <w:color w:val="000000"/>
                <w:lang w:val="en-US"/>
              </w:rPr>
            </w:pPr>
            <w:ins w:id="3795"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37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3797" w:author="phuong vu" w:date="2018-11-16T12:09:00Z"/>
                <w:rFonts w:ascii="Times New Roman" w:eastAsia="Times New Roman" w:hAnsi="Times New Roman" w:cs="Times New Roman"/>
                <w:color w:val="000000"/>
                <w:lang w:val="en-US"/>
              </w:rPr>
            </w:pPr>
            <w:ins w:id="3798" w:author="phuong vu" w:date="2018-11-16T12:32:00Z">
              <w:r>
                <w:rPr>
                  <w:color w:val="000000"/>
                </w:rPr>
                <w:t>Lưu trữ thông tin công việc của nhân viên</w:t>
              </w:r>
            </w:ins>
          </w:p>
        </w:tc>
      </w:tr>
      <w:tr w:rsidR="00CF0C7E" w:rsidRPr="0019031B" w14:paraId="6BB85656" w14:textId="77777777" w:rsidTr="00A76F8C">
        <w:tblPrEx>
          <w:tblPrExChange w:id="3799" w:author="phuong vu" w:date="2018-11-16T12:10:00Z">
            <w:tblPrEx>
              <w:tblW w:w="9562" w:type="dxa"/>
            </w:tblPrEx>
          </w:tblPrExChange>
        </w:tblPrEx>
        <w:trPr>
          <w:trHeight w:val="322"/>
          <w:ins w:id="3800" w:author="phuong vu" w:date="2018-11-16T12:09:00Z"/>
          <w:trPrChange w:id="38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3803" w:author="phuong vu" w:date="2018-11-16T12:09:00Z"/>
                <w:rFonts w:ascii="Calibri" w:eastAsia="Times New Roman" w:hAnsi="Calibri" w:cs="Calibri"/>
                <w:color w:val="000000"/>
                <w:sz w:val="22"/>
                <w:szCs w:val="22"/>
                <w:lang w:val="en-US"/>
              </w:rPr>
            </w:pPr>
            <w:ins w:id="3804"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38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3806" w:author="phuong vu" w:date="2018-11-16T12:09:00Z"/>
                <w:rFonts w:ascii="Times New Roman" w:eastAsia="Times New Roman" w:hAnsi="Times New Roman" w:cs="Times New Roman"/>
                <w:color w:val="000000"/>
                <w:lang w:val="en-US"/>
              </w:rPr>
            </w:pPr>
            <w:ins w:id="3807"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38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3809" w:author="phuong vu" w:date="2018-11-16T12:09:00Z"/>
                <w:rFonts w:ascii="Times New Roman" w:eastAsia="Times New Roman" w:hAnsi="Times New Roman" w:cs="Times New Roman"/>
                <w:color w:val="000000"/>
                <w:lang w:val="en-US"/>
              </w:rPr>
            </w:pPr>
            <w:ins w:id="3810" w:author="phuong vu" w:date="2018-11-16T12:32:00Z">
              <w:r>
                <w:rPr>
                  <w:color w:val="000000"/>
                </w:rPr>
                <w:t>Lưu trữ khung giờ lấy và trả quần áo</w:t>
              </w:r>
            </w:ins>
          </w:p>
        </w:tc>
      </w:tr>
      <w:tr w:rsidR="00CF0C7E" w:rsidRPr="0019031B" w14:paraId="164D7061" w14:textId="77777777" w:rsidTr="00A76F8C">
        <w:tblPrEx>
          <w:tblPrExChange w:id="3811" w:author="phuong vu" w:date="2018-11-16T12:10:00Z">
            <w:tblPrEx>
              <w:tblW w:w="9562" w:type="dxa"/>
            </w:tblPrEx>
          </w:tblPrExChange>
        </w:tblPrEx>
        <w:trPr>
          <w:trHeight w:val="322"/>
          <w:ins w:id="3812" w:author="phuong vu" w:date="2018-11-16T12:09:00Z"/>
          <w:trPrChange w:id="38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3815" w:author="phuong vu" w:date="2018-11-16T12:09:00Z"/>
                <w:rFonts w:ascii="Calibri" w:eastAsia="Times New Roman" w:hAnsi="Calibri" w:cs="Calibri"/>
                <w:color w:val="000000"/>
                <w:sz w:val="22"/>
                <w:szCs w:val="22"/>
                <w:lang w:val="en-US"/>
              </w:rPr>
            </w:pPr>
            <w:ins w:id="3816"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38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3818" w:author="phuong vu" w:date="2018-11-16T12:09:00Z"/>
                <w:rFonts w:ascii="Times New Roman" w:eastAsia="Times New Roman" w:hAnsi="Times New Roman" w:cs="Times New Roman"/>
                <w:color w:val="000000"/>
                <w:lang w:val="en-US"/>
              </w:rPr>
            </w:pPr>
            <w:ins w:id="3819"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38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3821" w:author="phuong vu" w:date="2018-11-16T12:09:00Z"/>
                <w:rFonts w:ascii="Times New Roman" w:eastAsia="Times New Roman" w:hAnsi="Times New Roman" w:cs="Times New Roman"/>
                <w:color w:val="000000"/>
                <w:lang w:val="en-US"/>
              </w:rPr>
            </w:pPr>
            <w:ins w:id="3822" w:author="phuong vu" w:date="2018-11-16T12:32:00Z">
              <w:r>
                <w:rPr>
                  <w:color w:val="000000"/>
                </w:rPr>
                <w:t>Lưu trữ đơn vị tính</w:t>
              </w:r>
            </w:ins>
          </w:p>
        </w:tc>
      </w:tr>
      <w:tr w:rsidR="00CF0C7E" w:rsidRPr="0019031B" w14:paraId="0D77F1F6" w14:textId="77777777" w:rsidTr="00A76F8C">
        <w:tblPrEx>
          <w:tblPrExChange w:id="3823" w:author="phuong vu" w:date="2018-11-16T12:10:00Z">
            <w:tblPrEx>
              <w:tblW w:w="9562" w:type="dxa"/>
            </w:tblPrEx>
          </w:tblPrExChange>
        </w:tblPrEx>
        <w:trPr>
          <w:trHeight w:val="322"/>
          <w:ins w:id="3824" w:author="phuong vu" w:date="2018-11-16T12:09:00Z"/>
          <w:trPrChange w:id="38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3827" w:author="phuong vu" w:date="2018-11-16T12:09:00Z"/>
                <w:rFonts w:ascii="Calibri" w:eastAsia="Times New Roman" w:hAnsi="Calibri" w:cs="Calibri"/>
                <w:color w:val="000000"/>
                <w:sz w:val="22"/>
                <w:szCs w:val="22"/>
                <w:lang w:val="en-US"/>
              </w:rPr>
            </w:pPr>
            <w:ins w:id="3828"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38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3830" w:author="phuong vu" w:date="2018-11-16T12:09:00Z"/>
                <w:rFonts w:ascii="Times New Roman" w:eastAsia="Times New Roman" w:hAnsi="Times New Roman" w:cs="Times New Roman"/>
                <w:color w:val="000000"/>
                <w:lang w:val="en-US"/>
              </w:rPr>
            </w:pPr>
            <w:ins w:id="3831"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38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3833" w:author="phuong vu" w:date="2018-11-16T12:09:00Z"/>
                <w:rFonts w:ascii="Times New Roman" w:eastAsia="Times New Roman" w:hAnsi="Times New Roman" w:cs="Times New Roman"/>
                <w:color w:val="000000"/>
                <w:lang w:val="en-US"/>
              </w:rPr>
            </w:pPr>
            <w:ins w:id="3834"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3835" w:author="phuong vu" w:date="2018-11-16T12:10:00Z">
            <w:tblPrEx>
              <w:tblW w:w="9562" w:type="dxa"/>
            </w:tblPrEx>
          </w:tblPrExChange>
        </w:tblPrEx>
        <w:trPr>
          <w:trHeight w:val="322"/>
          <w:ins w:id="3836" w:author="phuong vu" w:date="2018-11-16T12:09:00Z"/>
          <w:trPrChange w:id="38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3839" w:author="phuong vu" w:date="2018-11-16T12:09:00Z"/>
                <w:rFonts w:ascii="Calibri" w:eastAsia="Times New Roman" w:hAnsi="Calibri" w:cs="Calibri"/>
                <w:color w:val="000000"/>
                <w:sz w:val="22"/>
                <w:szCs w:val="22"/>
                <w:lang w:val="en-US"/>
              </w:rPr>
            </w:pPr>
            <w:ins w:id="3840"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38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3842" w:author="phuong vu" w:date="2018-11-16T12:09:00Z"/>
                <w:rFonts w:ascii="Times New Roman" w:eastAsia="Times New Roman" w:hAnsi="Times New Roman" w:cs="Times New Roman"/>
                <w:color w:val="000000"/>
                <w:lang w:val="en-US"/>
              </w:rPr>
            </w:pPr>
            <w:ins w:id="3843"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38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3845" w:author="phuong vu" w:date="2018-11-16T12:09:00Z"/>
                <w:rFonts w:ascii="Times New Roman" w:eastAsia="Times New Roman" w:hAnsi="Times New Roman" w:cs="Times New Roman"/>
                <w:color w:val="000000"/>
                <w:lang w:val="en-US"/>
              </w:rPr>
            </w:pPr>
            <w:ins w:id="3846" w:author="phuong vu" w:date="2018-11-16T12:32:00Z">
              <w:r>
                <w:rPr>
                  <w:color w:val="000000"/>
                </w:rPr>
                <w:t>Lưu trữ thông tin token</w:t>
              </w:r>
            </w:ins>
          </w:p>
        </w:tc>
      </w:tr>
      <w:tr w:rsidR="00CF0C7E" w:rsidRPr="0019031B" w14:paraId="693BC6E5" w14:textId="77777777" w:rsidTr="00A76F8C">
        <w:tblPrEx>
          <w:tblPrExChange w:id="3847" w:author="phuong vu" w:date="2018-11-16T12:10:00Z">
            <w:tblPrEx>
              <w:tblW w:w="9562" w:type="dxa"/>
            </w:tblPrEx>
          </w:tblPrExChange>
        </w:tblPrEx>
        <w:trPr>
          <w:trHeight w:val="322"/>
          <w:ins w:id="3848" w:author="phuong vu" w:date="2018-11-16T12:09:00Z"/>
          <w:trPrChange w:id="38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3851" w:author="phuong vu" w:date="2018-11-16T12:09:00Z"/>
                <w:rFonts w:ascii="Calibri" w:eastAsia="Times New Roman" w:hAnsi="Calibri" w:cs="Calibri"/>
                <w:color w:val="000000"/>
                <w:sz w:val="22"/>
                <w:szCs w:val="22"/>
                <w:lang w:val="en-US"/>
              </w:rPr>
            </w:pPr>
            <w:ins w:id="3852"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38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3854" w:author="phuong vu" w:date="2018-11-16T12:09:00Z"/>
                <w:rFonts w:ascii="Times New Roman" w:eastAsia="Times New Roman" w:hAnsi="Times New Roman" w:cs="Times New Roman"/>
                <w:color w:val="000000"/>
                <w:lang w:val="en-US"/>
              </w:rPr>
            </w:pPr>
            <w:ins w:id="3855"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38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3857" w:author="phuong vu" w:date="2018-11-16T12:09:00Z"/>
                <w:rFonts w:ascii="Times New Roman" w:eastAsia="Times New Roman" w:hAnsi="Times New Roman" w:cs="Times New Roman"/>
                <w:color w:val="000000"/>
                <w:lang w:val="en-US"/>
              </w:rPr>
            </w:pPr>
            <w:ins w:id="3858" w:author="phuong vu" w:date="2018-11-16T12:32:00Z">
              <w:r>
                <w:rPr>
                  <w:color w:val="000000"/>
                </w:rPr>
                <w:t>Lưu trữ thông tin xử lí đơn hàng</w:t>
              </w:r>
            </w:ins>
          </w:p>
        </w:tc>
      </w:tr>
      <w:tr w:rsidR="00CF0C7E" w:rsidRPr="0019031B" w14:paraId="3C560778" w14:textId="77777777" w:rsidTr="00A76F8C">
        <w:tblPrEx>
          <w:tblPrExChange w:id="3859" w:author="phuong vu" w:date="2018-11-16T12:10:00Z">
            <w:tblPrEx>
              <w:tblW w:w="9562" w:type="dxa"/>
            </w:tblPrEx>
          </w:tblPrExChange>
        </w:tblPrEx>
        <w:trPr>
          <w:trHeight w:val="322"/>
          <w:ins w:id="3860" w:author="phuong vu" w:date="2018-11-16T12:09:00Z"/>
          <w:trPrChange w:id="38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3863" w:author="phuong vu" w:date="2018-11-16T12:09:00Z"/>
                <w:rFonts w:ascii="Calibri" w:eastAsia="Times New Roman" w:hAnsi="Calibri" w:cs="Calibri"/>
                <w:color w:val="000000"/>
                <w:sz w:val="22"/>
                <w:szCs w:val="22"/>
                <w:lang w:val="en-US"/>
              </w:rPr>
            </w:pPr>
            <w:ins w:id="3864"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38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3866" w:author="phuong vu" w:date="2018-11-16T12:09:00Z"/>
                <w:rFonts w:ascii="Times New Roman" w:eastAsia="Times New Roman" w:hAnsi="Times New Roman" w:cs="Times New Roman"/>
                <w:color w:val="000000"/>
                <w:lang w:val="en-US"/>
              </w:rPr>
            </w:pPr>
            <w:ins w:id="3867"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38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3869" w:author="phuong vu" w:date="2018-11-16T12:09:00Z"/>
                <w:rFonts w:ascii="Times New Roman" w:eastAsia="Times New Roman" w:hAnsi="Times New Roman" w:cs="Times New Roman"/>
                <w:color w:val="000000"/>
                <w:lang w:val="en-US"/>
              </w:rPr>
            </w:pPr>
            <w:ins w:id="3870" w:author="phuong vu" w:date="2018-11-16T12:32:00Z">
              <w:r>
                <w:rPr>
                  <w:color w:val="000000"/>
                </w:rPr>
                <w:t>Lưu trữ thông tin túi giặt</w:t>
              </w:r>
            </w:ins>
          </w:p>
        </w:tc>
      </w:tr>
      <w:tr w:rsidR="00CF0C7E" w:rsidRPr="0019031B" w14:paraId="5973E6BE" w14:textId="77777777" w:rsidTr="00A76F8C">
        <w:trPr>
          <w:trHeight w:val="322"/>
          <w:ins w:id="3871" w:author="phuong vu" w:date="2018-11-16T12:09:00Z"/>
          <w:trPrChange w:id="3872"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73"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3874" w:author="phuong vu" w:date="2018-11-16T12:09:00Z"/>
                <w:rFonts w:ascii="Calibri" w:eastAsia="Times New Roman" w:hAnsi="Calibri" w:cs="Calibri"/>
                <w:color w:val="000000"/>
                <w:sz w:val="22"/>
                <w:szCs w:val="22"/>
                <w:lang w:val="en-US"/>
              </w:rPr>
            </w:pPr>
            <w:ins w:id="3875"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3876"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3877" w:author="phuong vu" w:date="2018-11-16T12:09:00Z"/>
                <w:rFonts w:ascii="Times New Roman" w:eastAsia="Times New Roman" w:hAnsi="Times New Roman" w:cs="Times New Roman"/>
                <w:color w:val="000000"/>
                <w:lang w:val="en-US"/>
              </w:rPr>
            </w:pPr>
            <w:ins w:id="3878"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3879"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3880" w:author="phuong vu" w:date="2018-11-16T12:09:00Z"/>
                <w:rFonts w:ascii="Times New Roman" w:eastAsia="Times New Roman" w:hAnsi="Times New Roman" w:cs="Times New Roman"/>
                <w:color w:val="000000"/>
                <w:lang w:val="en-US"/>
              </w:rPr>
            </w:pPr>
            <w:ins w:id="3881" w:author="phuong vu" w:date="2018-11-16T12:32:00Z">
              <w:r>
                <w:rPr>
                  <w:color w:val="000000"/>
                </w:rPr>
                <w:t>Lưu trữ thông tin chi tiết túi giặt</w:t>
              </w:r>
            </w:ins>
          </w:p>
        </w:tc>
      </w:tr>
      <w:tr w:rsidR="00CF0C7E" w:rsidRPr="0019031B" w14:paraId="3078FE47" w14:textId="77777777" w:rsidTr="00A76F8C">
        <w:trPr>
          <w:trHeight w:val="322"/>
          <w:ins w:id="3882" w:author="phuong vu" w:date="2018-11-16T12:09:00Z"/>
          <w:trPrChange w:id="3883"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84"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3885" w:author="phuong vu" w:date="2018-11-16T12:09:00Z"/>
                <w:rFonts w:ascii="Calibri" w:eastAsia="Times New Roman" w:hAnsi="Calibri" w:cs="Calibri"/>
                <w:color w:val="000000"/>
                <w:sz w:val="22"/>
                <w:szCs w:val="22"/>
                <w:lang w:val="en-US"/>
              </w:rPr>
            </w:pPr>
            <w:ins w:id="3886"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3887"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3888" w:author="phuong vu" w:date="2018-11-16T12:09:00Z"/>
                <w:rFonts w:ascii="Times New Roman" w:eastAsia="Times New Roman" w:hAnsi="Times New Roman" w:cs="Times New Roman"/>
                <w:color w:val="000000"/>
                <w:lang w:val="en-US"/>
              </w:rPr>
            </w:pPr>
            <w:ins w:id="3889"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3890"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3891" w:author="phuong vu" w:date="2018-11-16T12:09:00Z"/>
                <w:rFonts w:ascii="Times New Roman" w:eastAsia="Times New Roman" w:hAnsi="Times New Roman" w:cs="Times New Roman"/>
                <w:color w:val="000000"/>
                <w:lang w:val="en-US"/>
              </w:rPr>
            </w:pPr>
            <w:ins w:id="3892" w:author="phuong vu" w:date="2018-11-16T12:32:00Z">
              <w:r>
                <w:rPr>
                  <w:color w:val="000000"/>
                </w:rPr>
                <w:t>Lưu trữ thông tin của máy giặt</w:t>
              </w:r>
            </w:ins>
          </w:p>
        </w:tc>
      </w:tr>
    </w:tbl>
    <w:p w14:paraId="1CE332B4" w14:textId="7B268AEF" w:rsidR="00FA543F" w:rsidRDefault="00FA543F" w:rsidP="0019031B">
      <w:pPr>
        <w:pStyle w:val="Caption"/>
        <w:rPr>
          <w:ins w:id="3893" w:author="phuong vu" w:date="2018-11-16T12:12:00Z"/>
        </w:rPr>
      </w:pPr>
      <w:bookmarkStart w:id="3894" w:name="_Toc530525202"/>
      <w:ins w:id="3895" w:author="phuong vu" w:date="2018-11-16T11:50:00Z">
        <w:r>
          <w:t xml:space="preserve">Bảng </w:t>
        </w:r>
      </w:ins>
      <w:ins w:id="3896" w:author="phuong vu" w:date="2018-11-22T21:13:00Z">
        <w:r w:rsidR="00104646">
          <w:fldChar w:fldCharType="begin"/>
        </w:r>
        <w:r w:rsidR="00104646">
          <w:instrText xml:space="preserve"> STYLEREF 1 \s </w:instrText>
        </w:r>
      </w:ins>
      <w:r w:rsidR="00104646">
        <w:fldChar w:fldCharType="separate"/>
      </w:r>
      <w:r w:rsidR="00104646">
        <w:rPr>
          <w:noProof/>
        </w:rPr>
        <w:t>3</w:t>
      </w:r>
      <w:ins w:id="3897" w:author="phuong vu" w:date="2018-11-22T21:13:00Z">
        <w:r w:rsidR="00104646">
          <w:fldChar w:fldCharType="end"/>
        </w:r>
        <w:r w:rsidR="00104646">
          <w:t>.</w:t>
        </w:r>
        <w:r w:rsidR="00104646">
          <w:fldChar w:fldCharType="begin"/>
        </w:r>
        <w:r w:rsidR="00104646">
          <w:instrText xml:space="preserve"> SEQ Bảng \* ARABIC \s 1 </w:instrText>
        </w:r>
      </w:ins>
      <w:r w:rsidR="00104646">
        <w:fldChar w:fldCharType="separate"/>
      </w:r>
      <w:ins w:id="3898" w:author="phuong vu" w:date="2018-11-22T21:13:00Z">
        <w:r w:rsidR="00104646">
          <w:rPr>
            <w:noProof/>
          </w:rPr>
          <w:t>1</w:t>
        </w:r>
        <w:r w:rsidR="00104646">
          <w:fldChar w:fldCharType="end"/>
        </w:r>
      </w:ins>
      <w:ins w:id="3899" w:author="phuong vu" w:date="2018-11-16T11:50:00Z">
        <w:r>
          <w:rPr>
            <w:lang w:val="en-US"/>
          </w:rPr>
          <w:t xml:space="preserve"> </w:t>
        </w:r>
        <w:r w:rsidRPr="00486272">
          <w:t>Tổng quan các bảng trong cơ sở dữ liệu</w:t>
        </w:r>
      </w:ins>
      <w:bookmarkEnd w:id="3894"/>
    </w:p>
    <w:p w14:paraId="6214BEAF" w14:textId="0BB2B50B" w:rsidR="00646D9D" w:rsidRDefault="00646D9D" w:rsidP="00646D9D">
      <w:pPr>
        <w:rPr>
          <w:ins w:id="3900" w:author="phuong vu" w:date="2018-11-16T12:27:00Z"/>
          <w:b/>
          <w:lang w:val="en-US"/>
        </w:rPr>
      </w:pPr>
      <w:ins w:id="3901" w:author="phuong vu" w:date="2018-11-16T12:12:00Z">
        <w:r w:rsidRPr="00646D9D">
          <w:rPr>
            <w:b/>
            <w:lang w:val="en-US"/>
            <w:rPrChange w:id="3902" w:author="phuong vu" w:date="2018-11-16T12:12:00Z">
              <w:rPr>
                <w:lang w:val="en-US"/>
              </w:rPr>
            </w:rPrChange>
          </w:rPr>
          <w:t>BẢNG BILL</w:t>
        </w:r>
      </w:ins>
    </w:p>
    <w:tbl>
      <w:tblPr>
        <w:tblStyle w:val="TableGrid"/>
        <w:tblW w:w="9265" w:type="dxa"/>
        <w:tblLook w:val="04A0" w:firstRow="1" w:lastRow="0" w:firstColumn="1" w:lastColumn="0" w:noHBand="0" w:noVBand="1"/>
        <w:tblPrChange w:id="3903"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3904">
          <w:tblGrid>
            <w:gridCol w:w="657"/>
            <w:gridCol w:w="1343"/>
            <w:gridCol w:w="1593"/>
            <w:gridCol w:w="1009"/>
            <w:gridCol w:w="773"/>
            <w:gridCol w:w="760"/>
            <w:gridCol w:w="2642"/>
          </w:tblGrid>
        </w:tblGridChange>
      </w:tblGrid>
      <w:tr w:rsidR="00CF0C7E" w:rsidRPr="00CF0C7E" w14:paraId="422BD999" w14:textId="77777777" w:rsidTr="00A94F02">
        <w:trPr>
          <w:trHeight w:val="300"/>
          <w:ins w:id="3905" w:author="phuong vu" w:date="2018-11-16T12:27:00Z"/>
          <w:trPrChange w:id="3906" w:author="phuong vu" w:date="2018-11-16T12:47:00Z">
            <w:trPr>
              <w:trHeight w:val="300"/>
            </w:trPr>
          </w:trPrChange>
        </w:trPr>
        <w:tc>
          <w:tcPr>
            <w:tcW w:w="708" w:type="dxa"/>
            <w:noWrap/>
            <w:vAlign w:val="center"/>
            <w:hideMark/>
            <w:tcPrChange w:id="3907" w:author="phuong vu" w:date="2018-11-16T12:47:00Z">
              <w:tcPr>
                <w:tcW w:w="512" w:type="dxa"/>
                <w:noWrap/>
                <w:hideMark/>
              </w:tcPr>
            </w:tcPrChange>
          </w:tcPr>
          <w:p w14:paraId="1F393308" w14:textId="77777777" w:rsidR="00CF0C7E" w:rsidRPr="00CF0C7E" w:rsidRDefault="00CF0C7E">
            <w:pPr>
              <w:jc w:val="center"/>
              <w:rPr>
                <w:ins w:id="3908" w:author="phuong vu" w:date="2018-11-16T12:27:00Z"/>
                <w:b/>
                <w:bCs/>
              </w:rPr>
              <w:pPrChange w:id="3909" w:author="phuong vu" w:date="2018-11-16T12:28:00Z">
                <w:pPr/>
              </w:pPrChange>
            </w:pPr>
            <w:ins w:id="3910" w:author="phuong vu" w:date="2018-11-16T12:27:00Z">
              <w:r w:rsidRPr="00CF0C7E">
                <w:rPr>
                  <w:b/>
                  <w:bCs/>
                  <w:lang w:val="da-DK"/>
                </w:rPr>
                <w:lastRenderedPageBreak/>
                <w:t>STT</w:t>
              </w:r>
            </w:ins>
          </w:p>
        </w:tc>
        <w:tc>
          <w:tcPr>
            <w:tcW w:w="1646" w:type="dxa"/>
            <w:noWrap/>
            <w:vAlign w:val="center"/>
            <w:hideMark/>
            <w:tcPrChange w:id="3911" w:author="phuong vu" w:date="2018-11-16T12:47:00Z">
              <w:tcPr>
                <w:tcW w:w="971" w:type="dxa"/>
                <w:noWrap/>
                <w:hideMark/>
              </w:tcPr>
            </w:tcPrChange>
          </w:tcPr>
          <w:p w14:paraId="70676EBA" w14:textId="77777777" w:rsidR="00CF0C7E" w:rsidRPr="00CF0C7E" w:rsidRDefault="00CF0C7E">
            <w:pPr>
              <w:jc w:val="center"/>
              <w:rPr>
                <w:ins w:id="3912" w:author="phuong vu" w:date="2018-11-16T12:27:00Z"/>
                <w:b/>
                <w:bCs/>
              </w:rPr>
              <w:pPrChange w:id="3913" w:author="phuong vu" w:date="2018-11-16T12:28:00Z">
                <w:pPr/>
              </w:pPrChange>
            </w:pPr>
            <w:ins w:id="3914" w:author="phuong vu" w:date="2018-11-16T12:27:00Z">
              <w:r w:rsidRPr="00CF0C7E">
                <w:rPr>
                  <w:b/>
                  <w:bCs/>
                  <w:lang w:val="da-DK"/>
                </w:rPr>
                <w:t>Tên trường</w:t>
              </w:r>
            </w:ins>
          </w:p>
        </w:tc>
        <w:tc>
          <w:tcPr>
            <w:tcW w:w="1414" w:type="dxa"/>
            <w:noWrap/>
            <w:vAlign w:val="center"/>
            <w:hideMark/>
            <w:tcPrChange w:id="3915" w:author="phuong vu" w:date="2018-11-16T12:47:00Z">
              <w:tcPr>
                <w:tcW w:w="1752" w:type="dxa"/>
                <w:noWrap/>
                <w:hideMark/>
              </w:tcPr>
            </w:tcPrChange>
          </w:tcPr>
          <w:p w14:paraId="4B0FD7F2" w14:textId="77777777" w:rsidR="00CF0C7E" w:rsidRPr="00CF0C7E" w:rsidRDefault="00CF0C7E">
            <w:pPr>
              <w:jc w:val="center"/>
              <w:rPr>
                <w:ins w:id="3916" w:author="phuong vu" w:date="2018-11-16T12:27:00Z"/>
                <w:b/>
                <w:bCs/>
              </w:rPr>
              <w:pPrChange w:id="3917" w:author="phuong vu" w:date="2018-11-16T12:28:00Z">
                <w:pPr/>
              </w:pPrChange>
            </w:pPr>
            <w:ins w:id="3918" w:author="phuong vu" w:date="2018-11-16T12:27:00Z">
              <w:r w:rsidRPr="00CF0C7E">
                <w:rPr>
                  <w:b/>
                  <w:bCs/>
                  <w:lang w:val="da-DK"/>
                </w:rPr>
                <w:t>Kiểu</w:t>
              </w:r>
            </w:ins>
          </w:p>
        </w:tc>
        <w:tc>
          <w:tcPr>
            <w:tcW w:w="1188" w:type="dxa"/>
            <w:noWrap/>
            <w:vAlign w:val="center"/>
            <w:hideMark/>
            <w:tcPrChange w:id="3919" w:author="phuong vu" w:date="2018-11-16T12:47:00Z">
              <w:tcPr>
                <w:tcW w:w="1101" w:type="dxa"/>
                <w:noWrap/>
                <w:hideMark/>
              </w:tcPr>
            </w:tcPrChange>
          </w:tcPr>
          <w:p w14:paraId="39DC3ADA" w14:textId="77777777" w:rsidR="00CF0C7E" w:rsidRPr="00CF0C7E" w:rsidRDefault="00CF0C7E">
            <w:pPr>
              <w:jc w:val="center"/>
              <w:rPr>
                <w:ins w:id="3920" w:author="phuong vu" w:date="2018-11-16T12:27:00Z"/>
                <w:b/>
                <w:bCs/>
              </w:rPr>
              <w:pPrChange w:id="3921" w:author="phuong vu" w:date="2018-11-16T12:28:00Z">
                <w:pPr/>
              </w:pPrChange>
            </w:pPr>
            <w:ins w:id="3922" w:author="phuong vu" w:date="2018-11-16T12:27:00Z">
              <w:r w:rsidRPr="00CF0C7E">
                <w:rPr>
                  <w:b/>
                  <w:bCs/>
                  <w:lang w:val="da-DK"/>
                </w:rPr>
                <w:t>Chấp nhận Null</w:t>
              </w:r>
            </w:ins>
          </w:p>
        </w:tc>
        <w:tc>
          <w:tcPr>
            <w:tcW w:w="838" w:type="dxa"/>
            <w:noWrap/>
            <w:vAlign w:val="center"/>
            <w:hideMark/>
            <w:tcPrChange w:id="3923" w:author="phuong vu" w:date="2018-11-16T12:47:00Z">
              <w:tcPr>
                <w:tcW w:w="759" w:type="dxa"/>
                <w:noWrap/>
                <w:hideMark/>
              </w:tcPr>
            </w:tcPrChange>
          </w:tcPr>
          <w:p w14:paraId="50CA922A" w14:textId="77777777" w:rsidR="00CF0C7E" w:rsidRPr="00CF0C7E" w:rsidRDefault="00CF0C7E">
            <w:pPr>
              <w:jc w:val="center"/>
              <w:rPr>
                <w:ins w:id="3924" w:author="phuong vu" w:date="2018-11-16T12:27:00Z"/>
                <w:b/>
                <w:bCs/>
              </w:rPr>
              <w:pPrChange w:id="3925" w:author="phuong vu" w:date="2018-11-16T12:28:00Z">
                <w:pPr/>
              </w:pPrChange>
            </w:pPr>
            <w:ins w:id="3926" w:author="phuong vu" w:date="2018-11-16T12:27:00Z">
              <w:r w:rsidRPr="00CF0C7E">
                <w:rPr>
                  <w:b/>
                  <w:bCs/>
                  <w:lang w:val="da-DK"/>
                </w:rPr>
                <w:t>Khóa chính</w:t>
              </w:r>
            </w:ins>
          </w:p>
        </w:tc>
        <w:tc>
          <w:tcPr>
            <w:tcW w:w="823" w:type="dxa"/>
            <w:noWrap/>
            <w:vAlign w:val="center"/>
            <w:hideMark/>
            <w:tcPrChange w:id="3927" w:author="phuong vu" w:date="2018-11-16T12:47:00Z">
              <w:tcPr>
                <w:tcW w:w="759" w:type="dxa"/>
                <w:noWrap/>
                <w:hideMark/>
              </w:tcPr>
            </w:tcPrChange>
          </w:tcPr>
          <w:p w14:paraId="06562E5A" w14:textId="77777777" w:rsidR="00CF0C7E" w:rsidRPr="00CF0C7E" w:rsidRDefault="00CF0C7E">
            <w:pPr>
              <w:jc w:val="center"/>
              <w:rPr>
                <w:ins w:id="3928" w:author="phuong vu" w:date="2018-11-16T12:27:00Z"/>
                <w:b/>
                <w:bCs/>
              </w:rPr>
              <w:pPrChange w:id="3929" w:author="phuong vu" w:date="2018-11-16T12:28:00Z">
                <w:pPr/>
              </w:pPrChange>
            </w:pPr>
            <w:ins w:id="3930" w:author="phuong vu" w:date="2018-11-16T12:27:00Z">
              <w:r w:rsidRPr="00CF0C7E">
                <w:rPr>
                  <w:b/>
                  <w:bCs/>
                  <w:lang w:val="da-DK"/>
                </w:rPr>
                <w:t>Khóa ngoại</w:t>
              </w:r>
            </w:ins>
          </w:p>
        </w:tc>
        <w:tc>
          <w:tcPr>
            <w:tcW w:w="2648" w:type="dxa"/>
            <w:noWrap/>
            <w:vAlign w:val="center"/>
            <w:hideMark/>
            <w:tcPrChange w:id="3931" w:author="phuong vu" w:date="2018-11-16T12:47:00Z">
              <w:tcPr>
                <w:tcW w:w="2923" w:type="dxa"/>
                <w:noWrap/>
                <w:hideMark/>
              </w:tcPr>
            </w:tcPrChange>
          </w:tcPr>
          <w:p w14:paraId="333CE50C" w14:textId="77777777" w:rsidR="00CF0C7E" w:rsidRPr="00CF0C7E" w:rsidRDefault="00CF0C7E">
            <w:pPr>
              <w:jc w:val="center"/>
              <w:rPr>
                <w:ins w:id="3932" w:author="phuong vu" w:date="2018-11-16T12:27:00Z"/>
                <w:b/>
                <w:bCs/>
              </w:rPr>
              <w:pPrChange w:id="3933" w:author="phuong vu" w:date="2018-11-16T12:28:00Z">
                <w:pPr/>
              </w:pPrChange>
            </w:pPr>
            <w:ins w:id="3934" w:author="phuong vu" w:date="2018-11-16T12:27:00Z">
              <w:r w:rsidRPr="00CF0C7E">
                <w:rPr>
                  <w:b/>
                  <w:bCs/>
                  <w:lang w:val="da-DK"/>
                </w:rPr>
                <w:t>Mô tả</w:t>
              </w:r>
            </w:ins>
          </w:p>
        </w:tc>
      </w:tr>
      <w:tr w:rsidR="00CF0C7E" w:rsidRPr="00CF0C7E" w14:paraId="1287DD08" w14:textId="77777777" w:rsidTr="00A94F02">
        <w:trPr>
          <w:trHeight w:val="300"/>
          <w:ins w:id="3935" w:author="phuong vu" w:date="2018-11-16T12:27:00Z"/>
          <w:trPrChange w:id="3936" w:author="phuong vu" w:date="2018-11-16T12:47:00Z">
            <w:trPr>
              <w:trHeight w:val="300"/>
            </w:trPr>
          </w:trPrChange>
        </w:trPr>
        <w:tc>
          <w:tcPr>
            <w:tcW w:w="708" w:type="dxa"/>
            <w:noWrap/>
            <w:hideMark/>
            <w:tcPrChange w:id="3937" w:author="phuong vu" w:date="2018-11-16T12:47:00Z">
              <w:tcPr>
                <w:tcW w:w="512" w:type="dxa"/>
                <w:noWrap/>
                <w:hideMark/>
              </w:tcPr>
            </w:tcPrChange>
          </w:tcPr>
          <w:p w14:paraId="27478D10" w14:textId="77777777" w:rsidR="00CF0C7E" w:rsidRPr="00CF0C7E" w:rsidRDefault="00CF0C7E" w:rsidP="00CF0C7E">
            <w:pPr>
              <w:rPr>
                <w:ins w:id="3938" w:author="phuong vu" w:date="2018-11-16T12:27:00Z"/>
                <w:rPrChange w:id="3939" w:author="phuong vu" w:date="2018-11-16T12:28:00Z">
                  <w:rPr>
                    <w:ins w:id="3940" w:author="phuong vu" w:date="2018-11-16T12:27:00Z"/>
                    <w:b/>
                  </w:rPr>
                </w:rPrChange>
              </w:rPr>
            </w:pPr>
            <w:ins w:id="3941" w:author="phuong vu" w:date="2018-11-16T12:27:00Z">
              <w:r w:rsidRPr="00CF0C7E">
                <w:rPr>
                  <w:rPrChange w:id="3942" w:author="phuong vu" w:date="2018-11-16T12:28:00Z">
                    <w:rPr>
                      <w:b/>
                    </w:rPr>
                  </w:rPrChange>
                </w:rPr>
                <w:t>1</w:t>
              </w:r>
            </w:ins>
          </w:p>
        </w:tc>
        <w:tc>
          <w:tcPr>
            <w:tcW w:w="1646" w:type="dxa"/>
            <w:noWrap/>
            <w:hideMark/>
            <w:tcPrChange w:id="3943" w:author="phuong vu" w:date="2018-11-16T12:47:00Z">
              <w:tcPr>
                <w:tcW w:w="971" w:type="dxa"/>
                <w:noWrap/>
                <w:hideMark/>
              </w:tcPr>
            </w:tcPrChange>
          </w:tcPr>
          <w:p w14:paraId="7EFB676A" w14:textId="77777777" w:rsidR="00CF0C7E" w:rsidRPr="00CF0C7E" w:rsidRDefault="00CF0C7E" w:rsidP="00CF0C7E">
            <w:pPr>
              <w:rPr>
                <w:ins w:id="3944" w:author="phuong vu" w:date="2018-11-16T12:27:00Z"/>
                <w:rPrChange w:id="3945" w:author="phuong vu" w:date="2018-11-16T12:28:00Z">
                  <w:rPr>
                    <w:ins w:id="3946" w:author="phuong vu" w:date="2018-11-16T12:27:00Z"/>
                    <w:b/>
                  </w:rPr>
                </w:rPrChange>
              </w:rPr>
            </w:pPr>
            <w:ins w:id="3947" w:author="phuong vu" w:date="2018-11-16T12:27:00Z">
              <w:r w:rsidRPr="00CF0C7E">
                <w:rPr>
                  <w:rPrChange w:id="3948" w:author="phuong vu" w:date="2018-11-16T12:28:00Z">
                    <w:rPr>
                      <w:b/>
                    </w:rPr>
                  </w:rPrChange>
                </w:rPr>
                <w:t>id</w:t>
              </w:r>
            </w:ins>
          </w:p>
        </w:tc>
        <w:tc>
          <w:tcPr>
            <w:tcW w:w="1414" w:type="dxa"/>
            <w:noWrap/>
            <w:hideMark/>
            <w:tcPrChange w:id="3949" w:author="phuong vu" w:date="2018-11-16T12:47:00Z">
              <w:tcPr>
                <w:tcW w:w="1752" w:type="dxa"/>
                <w:noWrap/>
                <w:hideMark/>
              </w:tcPr>
            </w:tcPrChange>
          </w:tcPr>
          <w:p w14:paraId="0DBB4E17" w14:textId="77777777" w:rsidR="00CF0C7E" w:rsidRPr="00CF0C7E" w:rsidRDefault="00CF0C7E">
            <w:pPr>
              <w:rPr>
                <w:ins w:id="3950" w:author="phuong vu" w:date="2018-11-16T12:27:00Z"/>
                <w:rPrChange w:id="3951" w:author="phuong vu" w:date="2018-11-16T12:28:00Z">
                  <w:rPr>
                    <w:ins w:id="3952" w:author="phuong vu" w:date="2018-11-16T12:27:00Z"/>
                    <w:b/>
                  </w:rPr>
                </w:rPrChange>
              </w:rPr>
            </w:pPr>
            <w:ins w:id="3953" w:author="phuong vu" w:date="2018-11-16T12:27:00Z">
              <w:r w:rsidRPr="00CF0C7E">
                <w:rPr>
                  <w:rPrChange w:id="3954" w:author="phuong vu" w:date="2018-11-16T12:28:00Z">
                    <w:rPr>
                      <w:b/>
                    </w:rPr>
                  </w:rPrChange>
                </w:rPr>
                <w:t>numeric</w:t>
              </w:r>
            </w:ins>
          </w:p>
        </w:tc>
        <w:tc>
          <w:tcPr>
            <w:tcW w:w="1188" w:type="dxa"/>
            <w:noWrap/>
            <w:hideMark/>
            <w:tcPrChange w:id="3955" w:author="phuong vu" w:date="2018-11-16T12:47:00Z">
              <w:tcPr>
                <w:tcW w:w="1101" w:type="dxa"/>
                <w:noWrap/>
                <w:hideMark/>
              </w:tcPr>
            </w:tcPrChange>
          </w:tcPr>
          <w:p w14:paraId="65AF7024" w14:textId="10A8FD10" w:rsidR="00CF0C7E" w:rsidRPr="00CF0C7E" w:rsidRDefault="00CF0C7E">
            <w:pPr>
              <w:jc w:val="center"/>
              <w:rPr>
                <w:ins w:id="3956" w:author="phuong vu" w:date="2018-11-16T12:27:00Z"/>
                <w:rPrChange w:id="3957" w:author="phuong vu" w:date="2018-11-16T12:28:00Z">
                  <w:rPr>
                    <w:ins w:id="3958" w:author="phuong vu" w:date="2018-11-16T12:27:00Z"/>
                    <w:b/>
                  </w:rPr>
                </w:rPrChange>
              </w:rPr>
              <w:pPrChange w:id="3959" w:author="phuong vu" w:date="2018-11-16T12:28:00Z">
                <w:pPr/>
              </w:pPrChange>
            </w:pPr>
          </w:p>
        </w:tc>
        <w:tc>
          <w:tcPr>
            <w:tcW w:w="838" w:type="dxa"/>
            <w:noWrap/>
            <w:hideMark/>
            <w:tcPrChange w:id="3960" w:author="phuong vu" w:date="2018-11-16T12:47:00Z">
              <w:tcPr>
                <w:tcW w:w="759" w:type="dxa"/>
                <w:noWrap/>
                <w:hideMark/>
              </w:tcPr>
            </w:tcPrChange>
          </w:tcPr>
          <w:p w14:paraId="166E003A" w14:textId="77777777" w:rsidR="00CF0C7E" w:rsidRPr="00CF0C7E" w:rsidRDefault="00CF0C7E">
            <w:pPr>
              <w:jc w:val="center"/>
              <w:rPr>
                <w:ins w:id="3961" w:author="phuong vu" w:date="2018-11-16T12:27:00Z"/>
                <w:rPrChange w:id="3962" w:author="phuong vu" w:date="2018-11-16T12:28:00Z">
                  <w:rPr>
                    <w:ins w:id="3963" w:author="phuong vu" w:date="2018-11-16T12:27:00Z"/>
                    <w:b/>
                  </w:rPr>
                </w:rPrChange>
              </w:rPr>
              <w:pPrChange w:id="3964" w:author="phuong vu" w:date="2018-11-16T12:28:00Z">
                <w:pPr/>
              </w:pPrChange>
            </w:pPr>
            <w:ins w:id="3965" w:author="phuong vu" w:date="2018-11-16T12:27:00Z">
              <w:r w:rsidRPr="00CF0C7E">
                <w:rPr>
                  <w:rPrChange w:id="3966" w:author="phuong vu" w:date="2018-11-16T12:28:00Z">
                    <w:rPr>
                      <w:b/>
                    </w:rPr>
                  </w:rPrChange>
                </w:rPr>
                <w:t>X</w:t>
              </w:r>
            </w:ins>
          </w:p>
        </w:tc>
        <w:tc>
          <w:tcPr>
            <w:tcW w:w="823" w:type="dxa"/>
            <w:noWrap/>
            <w:hideMark/>
            <w:tcPrChange w:id="3967" w:author="phuong vu" w:date="2018-11-16T12:47:00Z">
              <w:tcPr>
                <w:tcW w:w="759" w:type="dxa"/>
                <w:noWrap/>
                <w:hideMark/>
              </w:tcPr>
            </w:tcPrChange>
          </w:tcPr>
          <w:p w14:paraId="150B812C" w14:textId="3E00FB29" w:rsidR="00CF0C7E" w:rsidRPr="00CF0C7E" w:rsidRDefault="00CF0C7E">
            <w:pPr>
              <w:jc w:val="center"/>
              <w:rPr>
                <w:ins w:id="3968" w:author="phuong vu" w:date="2018-11-16T12:27:00Z"/>
                <w:rPrChange w:id="3969" w:author="phuong vu" w:date="2018-11-16T12:28:00Z">
                  <w:rPr>
                    <w:ins w:id="3970" w:author="phuong vu" w:date="2018-11-16T12:27:00Z"/>
                    <w:b/>
                  </w:rPr>
                </w:rPrChange>
              </w:rPr>
              <w:pPrChange w:id="3971" w:author="phuong vu" w:date="2018-11-16T12:28:00Z">
                <w:pPr/>
              </w:pPrChange>
            </w:pPr>
          </w:p>
        </w:tc>
        <w:tc>
          <w:tcPr>
            <w:tcW w:w="2648" w:type="dxa"/>
            <w:noWrap/>
            <w:hideMark/>
            <w:tcPrChange w:id="3972" w:author="phuong vu" w:date="2018-11-16T12:47:00Z">
              <w:tcPr>
                <w:tcW w:w="2923" w:type="dxa"/>
                <w:noWrap/>
                <w:hideMark/>
              </w:tcPr>
            </w:tcPrChange>
          </w:tcPr>
          <w:p w14:paraId="75672F20" w14:textId="77777777" w:rsidR="00CF0C7E" w:rsidRPr="00CF0C7E" w:rsidRDefault="00CF0C7E">
            <w:pPr>
              <w:rPr>
                <w:ins w:id="3973" w:author="phuong vu" w:date="2018-11-16T12:27:00Z"/>
                <w:rPrChange w:id="3974" w:author="phuong vu" w:date="2018-11-16T12:28:00Z">
                  <w:rPr>
                    <w:ins w:id="3975" w:author="phuong vu" w:date="2018-11-16T12:27:00Z"/>
                    <w:b/>
                  </w:rPr>
                </w:rPrChange>
              </w:rPr>
            </w:pPr>
            <w:ins w:id="3976" w:author="phuong vu" w:date="2018-11-16T12:27:00Z">
              <w:r w:rsidRPr="00CF0C7E">
                <w:rPr>
                  <w:rPrChange w:id="3977" w:author="phuong vu" w:date="2018-11-16T12:28:00Z">
                    <w:rPr>
                      <w:b/>
                    </w:rPr>
                  </w:rPrChange>
                </w:rPr>
                <w:t>ID hóa đơn</w:t>
              </w:r>
            </w:ins>
          </w:p>
        </w:tc>
      </w:tr>
      <w:tr w:rsidR="00CF0C7E" w:rsidRPr="00CF0C7E" w14:paraId="55AFA0FC" w14:textId="77777777" w:rsidTr="00A94F02">
        <w:trPr>
          <w:trHeight w:val="300"/>
          <w:ins w:id="3978" w:author="phuong vu" w:date="2018-11-16T12:27:00Z"/>
          <w:trPrChange w:id="3979" w:author="phuong vu" w:date="2018-11-16T12:47:00Z">
            <w:trPr>
              <w:trHeight w:val="300"/>
            </w:trPr>
          </w:trPrChange>
        </w:trPr>
        <w:tc>
          <w:tcPr>
            <w:tcW w:w="708" w:type="dxa"/>
            <w:noWrap/>
            <w:hideMark/>
            <w:tcPrChange w:id="3980" w:author="phuong vu" w:date="2018-11-16T12:47:00Z">
              <w:tcPr>
                <w:tcW w:w="512" w:type="dxa"/>
                <w:noWrap/>
                <w:hideMark/>
              </w:tcPr>
            </w:tcPrChange>
          </w:tcPr>
          <w:p w14:paraId="01373FDF" w14:textId="77777777" w:rsidR="00CF0C7E" w:rsidRPr="00CF0C7E" w:rsidRDefault="00CF0C7E" w:rsidP="00CF0C7E">
            <w:pPr>
              <w:rPr>
                <w:ins w:id="3981" w:author="phuong vu" w:date="2018-11-16T12:27:00Z"/>
                <w:rPrChange w:id="3982" w:author="phuong vu" w:date="2018-11-16T12:28:00Z">
                  <w:rPr>
                    <w:ins w:id="3983" w:author="phuong vu" w:date="2018-11-16T12:27:00Z"/>
                    <w:b/>
                  </w:rPr>
                </w:rPrChange>
              </w:rPr>
            </w:pPr>
            <w:ins w:id="3984" w:author="phuong vu" w:date="2018-11-16T12:27:00Z">
              <w:r w:rsidRPr="00CF0C7E">
                <w:rPr>
                  <w:rPrChange w:id="3985" w:author="phuong vu" w:date="2018-11-16T12:28:00Z">
                    <w:rPr>
                      <w:b/>
                    </w:rPr>
                  </w:rPrChange>
                </w:rPr>
                <w:t>2</w:t>
              </w:r>
            </w:ins>
          </w:p>
        </w:tc>
        <w:tc>
          <w:tcPr>
            <w:tcW w:w="1646" w:type="dxa"/>
            <w:noWrap/>
            <w:hideMark/>
            <w:tcPrChange w:id="3986" w:author="phuong vu" w:date="2018-11-16T12:47:00Z">
              <w:tcPr>
                <w:tcW w:w="971" w:type="dxa"/>
                <w:noWrap/>
                <w:hideMark/>
              </w:tcPr>
            </w:tcPrChange>
          </w:tcPr>
          <w:p w14:paraId="3F99F7D2" w14:textId="77777777" w:rsidR="00CF0C7E" w:rsidRPr="00CF0C7E" w:rsidRDefault="00CF0C7E" w:rsidP="00CF0C7E">
            <w:pPr>
              <w:rPr>
                <w:ins w:id="3987" w:author="phuong vu" w:date="2018-11-16T12:27:00Z"/>
                <w:rPrChange w:id="3988" w:author="phuong vu" w:date="2018-11-16T12:28:00Z">
                  <w:rPr>
                    <w:ins w:id="3989" w:author="phuong vu" w:date="2018-11-16T12:27:00Z"/>
                    <w:b/>
                  </w:rPr>
                </w:rPrChange>
              </w:rPr>
            </w:pPr>
            <w:ins w:id="3990" w:author="phuong vu" w:date="2018-11-16T12:27:00Z">
              <w:r w:rsidRPr="00CF0C7E">
                <w:rPr>
                  <w:rPrChange w:id="3991" w:author="phuong vu" w:date="2018-11-16T12:28:00Z">
                    <w:rPr>
                      <w:b/>
                    </w:rPr>
                  </w:rPrChange>
                </w:rPr>
                <w:t>receipt_id</w:t>
              </w:r>
            </w:ins>
          </w:p>
        </w:tc>
        <w:tc>
          <w:tcPr>
            <w:tcW w:w="1414" w:type="dxa"/>
            <w:noWrap/>
            <w:hideMark/>
            <w:tcPrChange w:id="3992" w:author="phuong vu" w:date="2018-11-16T12:47:00Z">
              <w:tcPr>
                <w:tcW w:w="1752" w:type="dxa"/>
                <w:noWrap/>
                <w:hideMark/>
              </w:tcPr>
            </w:tcPrChange>
          </w:tcPr>
          <w:p w14:paraId="10C51AC5" w14:textId="77777777" w:rsidR="00CF0C7E" w:rsidRPr="00CF0C7E" w:rsidRDefault="00CF0C7E">
            <w:pPr>
              <w:rPr>
                <w:ins w:id="3993" w:author="phuong vu" w:date="2018-11-16T12:27:00Z"/>
                <w:rPrChange w:id="3994" w:author="phuong vu" w:date="2018-11-16T12:28:00Z">
                  <w:rPr>
                    <w:ins w:id="3995" w:author="phuong vu" w:date="2018-11-16T12:27:00Z"/>
                    <w:b/>
                  </w:rPr>
                </w:rPrChange>
              </w:rPr>
            </w:pPr>
            <w:ins w:id="3996" w:author="phuong vu" w:date="2018-11-16T12:27:00Z">
              <w:r w:rsidRPr="00CF0C7E">
                <w:rPr>
                  <w:rPrChange w:id="3997" w:author="phuong vu" w:date="2018-11-16T12:28:00Z">
                    <w:rPr>
                      <w:b/>
                    </w:rPr>
                  </w:rPrChange>
                </w:rPr>
                <w:t>numeric</w:t>
              </w:r>
            </w:ins>
          </w:p>
        </w:tc>
        <w:tc>
          <w:tcPr>
            <w:tcW w:w="1188" w:type="dxa"/>
            <w:noWrap/>
            <w:hideMark/>
            <w:tcPrChange w:id="3998" w:author="phuong vu" w:date="2018-11-16T12:47:00Z">
              <w:tcPr>
                <w:tcW w:w="1101" w:type="dxa"/>
                <w:noWrap/>
                <w:hideMark/>
              </w:tcPr>
            </w:tcPrChange>
          </w:tcPr>
          <w:p w14:paraId="74A0B095" w14:textId="77777777" w:rsidR="00CF0C7E" w:rsidRPr="00CF0C7E" w:rsidRDefault="00CF0C7E">
            <w:pPr>
              <w:jc w:val="center"/>
              <w:rPr>
                <w:ins w:id="3999" w:author="phuong vu" w:date="2018-11-16T12:27:00Z"/>
                <w:rPrChange w:id="4000" w:author="phuong vu" w:date="2018-11-16T12:28:00Z">
                  <w:rPr>
                    <w:ins w:id="4001" w:author="phuong vu" w:date="2018-11-16T12:27:00Z"/>
                    <w:b/>
                  </w:rPr>
                </w:rPrChange>
              </w:rPr>
              <w:pPrChange w:id="4002" w:author="phuong vu" w:date="2018-11-16T12:28:00Z">
                <w:pPr/>
              </w:pPrChange>
            </w:pPr>
            <w:ins w:id="4003" w:author="phuong vu" w:date="2018-11-16T12:27:00Z">
              <w:r w:rsidRPr="00CF0C7E">
                <w:rPr>
                  <w:rPrChange w:id="4004" w:author="phuong vu" w:date="2018-11-16T12:28:00Z">
                    <w:rPr>
                      <w:b/>
                    </w:rPr>
                  </w:rPrChange>
                </w:rPr>
                <w:t>X</w:t>
              </w:r>
            </w:ins>
          </w:p>
        </w:tc>
        <w:tc>
          <w:tcPr>
            <w:tcW w:w="838" w:type="dxa"/>
            <w:noWrap/>
            <w:hideMark/>
            <w:tcPrChange w:id="4005" w:author="phuong vu" w:date="2018-11-16T12:47:00Z">
              <w:tcPr>
                <w:tcW w:w="759" w:type="dxa"/>
                <w:noWrap/>
                <w:hideMark/>
              </w:tcPr>
            </w:tcPrChange>
          </w:tcPr>
          <w:p w14:paraId="53A34D19" w14:textId="46B01BDD" w:rsidR="00CF0C7E" w:rsidRPr="00CF0C7E" w:rsidRDefault="00CF0C7E">
            <w:pPr>
              <w:jc w:val="center"/>
              <w:rPr>
                <w:ins w:id="4006" w:author="phuong vu" w:date="2018-11-16T12:27:00Z"/>
                <w:rPrChange w:id="4007" w:author="phuong vu" w:date="2018-11-16T12:28:00Z">
                  <w:rPr>
                    <w:ins w:id="4008" w:author="phuong vu" w:date="2018-11-16T12:27:00Z"/>
                    <w:b/>
                  </w:rPr>
                </w:rPrChange>
              </w:rPr>
              <w:pPrChange w:id="4009" w:author="phuong vu" w:date="2018-11-16T12:28:00Z">
                <w:pPr/>
              </w:pPrChange>
            </w:pPr>
          </w:p>
        </w:tc>
        <w:tc>
          <w:tcPr>
            <w:tcW w:w="823" w:type="dxa"/>
            <w:noWrap/>
            <w:hideMark/>
            <w:tcPrChange w:id="4010" w:author="phuong vu" w:date="2018-11-16T12:47:00Z">
              <w:tcPr>
                <w:tcW w:w="759" w:type="dxa"/>
                <w:noWrap/>
                <w:hideMark/>
              </w:tcPr>
            </w:tcPrChange>
          </w:tcPr>
          <w:p w14:paraId="3AD1936C" w14:textId="77777777" w:rsidR="00CF0C7E" w:rsidRPr="00CF0C7E" w:rsidRDefault="00CF0C7E">
            <w:pPr>
              <w:jc w:val="center"/>
              <w:rPr>
                <w:ins w:id="4011" w:author="phuong vu" w:date="2018-11-16T12:27:00Z"/>
                <w:rPrChange w:id="4012" w:author="phuong vu" w:date="2018-11-16T12:28:00Z">
                  <w:rPr>
                    <w:ins w:id="4013" w:author="phuong vu" w:date="2018-11-16T12:27:00Z"/>
                    <w:b/>
                  </w:rPr>
                </w:rPrChange>
              </w:rPr>
              <w:pPrChange w:id="4014" w:author="phuong vu" w:date="2018-11-16T12:28:00Z">
                <w:pPr/>
              </w:pPrChange>
            </w:pPr>
            <w:ins w:id="4015" w:author="phuong vu" w:date="2018-11-16T12:27:00Z">
              <w:r w:rsidRPr="00CF0C7E">
                <w:rPr>
                  <w:rPrChange w:id="4016" w:author="phuong vu" w:date="2018-11-16T12:28:00Z">
                    <w:rPr>
                      <w:b/>
                    </w:rPr>
                  </w:rPrChange>
                </w:rPr>
                <w:t>X</w:t>
              </w:r>
            </w:ins>
          </w:p>
        </w:tc>
        <w:tc>
          <w:tcPr>
            <w:tcW w:w="2648" w:type="dxa"/>
            <w:noWrap/>
            <w:hideMark/>
            <w:tcPrChange w:id="4017" w:author="phuong vu" w:date="2018-11-16T12:47:00Z">
              <w:tcPr>
                <w:tcW w:w="2923" w:type="dxa"/>
                <w:noWrap/>
                <w:hideMark/>
              </w:tcPr>
            </w:tcPrChange>
          </w:tcPr>
          <w:p w14:paraId="151159D3" w14:textId="77777777" w:rsidR="00CF0C7E" w:rsidRPr="00CF0C7E" w:rsidRDefault="00CF0C7E" w:rsidP="00CF0C7E">
            <w:pPr>
              <w:rPr>
                <w:ins w:id="4018" w:author="phuong vu" w:date="2018-11-16T12:27:00Z"/>
                <w:rPrChange w:id="4019" w:author="phuong vu" w:date="2018-11-16T12:28:00Z">
                  <w:rPr>
                    <w:ins w:id="4020" w:author="phuong vu" w:date="2018-11-16T12:27:00Z"/>
                    <w:b/>
                  </w:rPr>
                </w:rPrChange>
              </w:rPr>
            </w:pPr>
            <w:ins w:id="4021" w:author="phuong vu" w:date="2018-11-16T12:27:00Z">
              <w:r w:rsidRPr="00CF0C7E">
                <w:rPr>
                  <w:rPrChange w:id="4022" w:author="phuong vu" w:date="2018-11-16T12:28:00Z">
                    <w:rPr>
                      <w:b/>
                    </w:rPr>
                  </w:rPrChange>
                </w:rPr>
                <w:t>ID biên nhận. Liên kết với bảng RECEIPT</w:t>
              </w:r>
            </w:ins>
          </w:p>
        </w:tc>
      </w:tr>
      <w:tr w:rsidR="00CF0C7E" w:rsidRPr="00CF0C7E" w14:paraId="558A6D08" w14:textId="77777777" w:rsidTr="00A94F02">
        <w:trPr>
          <w:trHeight w:val="300"/>
          <w:ins w:id="4023" w:author="phuong vu" w:date="2018-11-16T12:27:00Z"/>
          <w:trPrChange w:id="4024" w:author="phuong vu" w:date="2018-11-16T12:47:00Z">
            <w:trPr>
              <w:trHeight w:val="300"/>
            </w:trPr>
          </w:trPrChange>
        </w:trPr>
        <w:tc>
          <w:tcPr>
            <w:tcW w:w="708" w:type="dxa"/>
            <w:noWrap/>
            <w:hideMark/>
            <w:tcPrChange w:id="4025" w:author="phuong vu" w:date="2018-11-16T12:47:00Z">
              <w:tcPr>
                <w:tcW w:w="512" w:type="dxa"/>
                <w:noWrap/>
                <w:hideMark/>
              </w:tcPr>
            </w:tcPrChange>
          </w:tcPr>
          <w:p w14:paraId="4DBFB944" w14:textId="77777777" w:rsidR="00CF0C7E" w:rsidRPr="00CF0C7E" w:rsidRDefault="00CF0C7E" w:rsidP="00CF0C7E">
            <w:pPr>
              <w:rPr>
                <w:ins w:id="4026" w:author="phuong vu" w:date="2018-11-16T12:27:00Z"/>
                <w:rPrChange w:id="4027" w:author="phuong vu" w:date="2018-11-16T12:28:00Z">
                  <w:rPr>
                    <w:ins w:id="4028" w:author="phuong vu" w:date="2018-11-16T12:27:00Z"/>
                    <w:b/>
                  </w:rPr>
                </w:rPrChange>
              </w:rPr>
            </w:pPr>
            <w:ins w:id="4029" w:author="phuong vu" w:date="2018-11-16T12:27:00Z">
              <w:r w:rsidRPr="00CF0C7E">
                <w:rPr>
                  <w:rPrChange w:id="4030" w:author="phuong vu" w:date="2018-11-16T12:28:00Z">
                    <w:rPr>
                      <w:b/>
                    </w:rPr>
                  </w:rPrChange>
                </w:rPr>
                <w:t>3</w:t>
              </w:r>
            </w:ins>
          </w:p>
        </w:tc>
        <w:tc>
          <w:tcPr>
            <w:tcW w:w="1646" w:type="dxa"/>
            <w:noWrap/>
            <w:hideMark/>
            <w:tcPrChange w:id="4031" w:author="phuong vu" w:date="2018-11-16T12:47:00Z">
              <w:tcPr>
                <w:tcW w:w="971" w:type="dxa"/>
                <w:noWrap/>
                <w:hideMark/>
              </w:tcPr>
            </w:tcPrChange>
          </w:tcPr>
          <w:p w14:paraId="4F3337C0" w14:textId="77777777" w:rsidR="00CF0C7E" w:rsidRPr="00CF0C7E" w:rsidRDefault="00CF0C7E" w:rsidP="00CF0C7E">
            <w:pPr>
              <w:rPr>
                <w:ins w:id="4032" w:author="phuong vu" w:date="2018-11-16T12:27:00Z"/>
                <w:rPrChange w:id="4033" w:author="phuong vu" w:date="2018-11-16T12:28:00Z">
                  <w:rPr>
                    <w:ins w:id="4034" w:author="phuong vu" w:date="2018-11-16T12:27:00Z"/>
                    <w:b/>
                  </w:rPr>
                </w:rPrChange>
              </w:rPr>
            </w:pPr>
            <w:ins w:id="4035" w:author="phuong vu" w:date="2018-11-16T12:27:00Z">
              <w:r w:rsidRPr="00CF0C7E">
                <w:rPr>
                  <w:rPrChange w:id="4036" w:author="phuong vu" w:date="2018-11-16T12:28:00Z">
                    <w:rPr>
                      <w:b/>
                    </w:rPr>
                  </w:rPrChange>
                </w:rPr>
                <w:t>create_by</w:t>
              </w:r>
            </w:ins>
          </w:p>
        </w:tc>
        <w:tc>
          <w:tcPr>
            <w:tcW w:w="1414" w:type="dxa"/>
            <w:noWrap/>
            <w:hideMark/>
            <w:tcPrChange w:id="4037" w:author="phuong vu" w:date="2018-11-16T12:47:00Z">
              <w:tcPr>
                <w:tcW w:w="1752" w:type="dxa"/>
                <w:noWrap/>
                <w:hideMark/>
              </w:tcPr>
            </w:tcPrChange>
          </w:tcPr>
          <w:p w14:paraId="7AEE969D" w14:textId="77777777" w:rsidR="00CF0C7E" w:rsidRPr="00CF0C7E" w:rsidRDefault="00CF0C7E">
            <w:pPr>
              <w:rPr>
                <w:ins w:id="4038" w:author="phuong vu" w:date="2018-11-16T12:27:00Z"/>
                <w:rPrChange w:id="4039" w:author="phuong vu" w:date="2018-11-16T12:28:00Z">
                  <w:rPr>
                    <w:ins w:id="4040" w:author="phuong vu" w:date="2018-11-16T12:27:00Z"/>
                    <w:b/>
                  </w:rPr>
                </w:rPrChange>
              </w:rPr>
            </w:pPr>
            <w:ins w:id="4041" w:author="phuong vu" w:date="2018-11-16T12:27:00Z">
              <w:r w:rsidRPr="00CF0C7E">
                <w:rPr>
                  <w:rPrChange w:id="4042" w:author="phuong vu" w:date="2018-11-16T12:28:00Z">
                    <w:rPr>
                      <w:b/>
                    </w:rPr>
                  </w:rPrChange>
                </w:rPr>
                <w:t>numeric</w:t>
              </w:r>
            </w:ins>
          </w:p>
        </w:tc>
        <w:tc>
          <w:tcPr>
            <w:tcW w:w="1188" w:type="dxa"/>
            <w:noWrap/>
            <w:hideMark/>
            <w:tcPrChange w:id="4043" w:author="phuong vu" w:date="2018-11-16T12:47:00Z">
              <w:tcPr>
                <w:tcW w:w="1101" w:type="dxa"/>
                <w:noWrap/>
                <w:hideMark/>
              </w:tcPr>
            </w:tcPrChange>
          </w:tcPr>
          <w:p w14:paraId="2E150B62" w14:textId="77777777" w:rsidR="00CF0C7E" w:rsidRPr="00CF0C7E" w:rsidRDefault="00CF0C7E">
            <w:pPr>
              <w:jc w:val="center"/>
              <w:rPr>
                <w:ins w:id="4044" w:author="phuong vu" w:date="2018-11-16T12:27:00Z"/>
                <w:rPrChange w:id="4045" w:author="phuong vu" w:date="2018-11-16T12:28:00Z">
                  <w:rPr>
                    <w:ins w:id="4046" w:author="phuong vu" w:date="2018-11-16T12:27:00Z"/>
                    <w:b/>
                  </w:rPr>
                </w:rPrChange>
              </w:rPr>
              <w:pPrChange w:id="4047" w:author="phuong vu" w:date="2018-11-16T12:28:00Z">
                <w:pPr/>
              </w:pPrChange>
            </w:pPr>
            <w:ins w:id="4048" w:author="phuong vu" w:date="2018-11-16T12:27:00Z">
              <w:r w:rsidRPr="00CF0C7E">
                <w:rPr>
                  <w:rPrChange w:id="4049" w:author="phuong vu" w:date="2018-11-16T12:28:00Z">
                    <w:rPr>
                      <w:b/>
                    </w:rPr>
                  </w:rPrChange>
                </w:rPr>
                <w:t>X</w:t>
              </w:r>
            </w:ins>
          </w:p>
        </w:tc>
        <w:tc>
          <w:tcPr>
            <w:tcW w:w="838" w:type="dxa"/>
            <w:noWrap/>
            <w:hideMark/>
            <w:tcPrChange w:id="4050" w:author="phuong vu" w:date="2018-11-16T12:47:00Z">
              <w:tcPr>
                <w:tcW w:w="759" w:type="dxa"/>
                <w:noWrap/>
                <w:hideMark/>
              </w:tcPr>
            </w:tcPrChange>
          </w:tcPr>
          <w:p w14:paraId="78627C4D" w14:textId="6D29C5D9" w:rsidR="00CF0C7E" w:rsidRPr="00CF0C7E" w:rsidRDefault="00CF0C7E">
            <w:pPr>
              <w:jc w:val="center"/>
              <w:rPr>
                <w:ins w:id="4051" w:author="phuong vu" w:date="2018-11-16T12:27:00Z"/>
                <w:rPrChange w:id="4052" w:author="phuong vu" w:date="2018-11-16T12:28:00Z">
                  <w:rPr>
                    <w:ins w:id="4053" w:author="phuong vu" w:date="2018-11-16T12:27:00Z"/>
                    <w:b/>
                  </w:rPr>
                </w:rPrChange>
              </w:rPr>
              <w:pPrChange w:id="4054" w:author="phuong vu" w:date="2018-11-16T12:28:00Z">
                <w:pPr/>
              </w:pPrChange>
            </w:pPr>
          </w:p>
        </w:tc>
        <w:tc>
          <w:tcPr>
            <w:tcW w:w="823" w:type="dxa"/>
            <w:noWrap/>
            <w:hideMark/>
            <w:tcPrChange w:id="4055" w:author="phuong vu" w:date="2018-11-16T12:47:00Z">
              <w:tcPr>
                <w:tcW w:w="759" w:type="dxa"/>
                <w:noWrap/>
                <w:hideMark/>
              </w:tcPr>
            </w:tcPrChange>
          </w:tcPr>
          <w:p w14:paraId="75477DAC" w14:textId="77777777" w:rsidR="00CF0C7E" w:rsidRPr="00CF0C7E" w:rsidRDefault="00CF0C7E">
            <w:pPr>
              <w:jc w:val="center"/>
              <w:rPr>
                <w:ins w:id="4056" w:author="phuong vu" w:date="2018-11-16T12:27:00Z"/>
                <w:rPrChange w:id="4057" w:author="phuong vu" w:date="2018-11-16T12:28:00Z">
                  <w:rPr>
                    <w:ins w:id="4058" w:author="phuong vu" w:date="2018-11-16T12:27:00Z"/>
                    <w:b/>
                  </w:rPr>
                </w:rPrChange>
              </w:rPr>
              <w:pPrChange w:id="4059" w:author="phuong vu" w:date="2018-11-16T12:28:00Z">
                <w:pPr/>
              </w:pPrChange>
            </w:pPr>
            <w:ins w:id="4060" w:author="phuong vu" w:date="2018-11-16T12:27:00Z">
              <w:r w:rsidRPr="00CF0C7E">
                <w:rPr>
                  <w:rPrChange w:id="4061" w:author="phuong vu" w:date="2018-11-16T12:28:00Z">
                    <w:rPr>
                      <w:b/>
                    </w:rPr>
                  </w:rPrChange>
                </w:rPr>
                <w:t>X</w:t>
              </w:r>
            </w:ins>
          </w:p>
        </w:tc>
        <w:tc>
          <w:tcPr>
            <w:tcW w:w="2648" w:type="dxa"/>
            <w:noWrap/>
            <w:hideMark/>
            <w:tcPrChange w:id="4062" w:author="phuong vu" w:date="2018-11-16T12:47:00Z">
              <w:tcPr>
                <w:tcW w:w="2923" w:type="dxa"/>
                <w:noWrap/>
                <w:hideMark/>
              </w:tcPr>
            </w:tcPrChange>
          </w:tcPr>
          <w:p w14:paraId="52AD184F" w14:textId="77777777" w:rsidR="00CF0C7E" w:rsidRPr="00CF0C7E" w:rsidRDefault="00CF0C7E" w:rsidP="00CF0C7E">
            <w:pPr>
              <w:rPr>
                <w:ins w:id="4063" w:author="phuong vu" w:date="2018-11-16T12:27:00Z"/>
                <w:rPrChange w:id="4064" w:author="phuong vu" w:date="2018-11-16T12:28:00Z">
                  <w:rPr>
                    <w:ins w:id="4065" w:author="phuong vu" w:date="2018-11-16T12:27:00Z"/>
                    <w:b/>
                  </w:rPr>
                </w:rPrChange>
              </w:rPr>
            </w:pPr>
            <w:ins w:id="4066" w:author="phuong vu" w:date="2018-11-16T12:27:00Z">
              <w:r w:rsidRPr="00CF0C7E">
                <w:rPr>
                  <w:rPrChange w:id="4067" w:author="phuong vu" w:date="2018-11-16T12:28:00Z">
                    <w:rPr>
                      <w:b/>
                    </w:rPr>
                  </w:rPrChange>
                </w:rPr>
                <w:t>Người tạo hóa đơn. Liên kết với bảng STAFF</w:t>
              </w:r>
            </w:ins>
          </w:p>
        </w:tc>
      </w:tr>
      <w:tr w:rsidR="00CF0C7E" w:rsidRPr="00CF0C7E" w14:paraId="2297A2DE" w14:textId="77777777" w:rsidTr="00A94F02">
        <w:trPr>
          <w:trHeight w:val="300"/>
          <w:ins w:id="4068" w:author="phuong vu" w:date="2018-11-16T12:27:00Z"/>
          <w:trPrChange w:id="4069" w:author="phuong vu" w:date="2018-11-16T12:47:00Z">
            <w:trPr>
              <w:trHeight w:val="300"/>
            </w:trPr>
          </w:trPrChange>
        </w:trPr>
        <w:tc>
          <w:tcPr>
            <w:tcW w:w="708" w:type="dxa"/>
            <w:noWrap/>
            <w:hideMark/>
            <w:tcPrChange w:id="4070" w:author="phuong vu" w:date="2018-11-16T12:47:00Z">
              <w:tcPr>
                <w:tcW w:w="512" w:type="dxa"/>
                <w:noWrap/>
                <w:hideMark/>
              </w:tcPr>
            </w:tcPrChange>
          </w:tcPr>
          <w:p w14:paraId="3A85C00C" w14:textId="77777777" w:rsidR="00CF0C7E" w:rsidRPr="00CF0C7E" w:rsidRDefault="00CF0C7E" w:rsidP="00CF0C7E">
            <w:pPr>
              <w:rPr>
                <w:ins w:id="4071" w:author="phuong vu" w:date="2018-11-16T12:27:00Z"/>
                <w:rPrChange w:id="4072" w:author="phuong vu" w:date="2018-11-16T12:28:00Z">
                  <w:rPr>
                    <w:ins w:id="4073" w:author="phuong vu" w:date="2018-11-16T12:27:00Z"/>
                    <w:b/>
                  </w:rPr>
                </w:rPrChange>
              </w:rPr>
            </w:pPr>
            <w:ins w:id="4074" w:author="phuong vu" w:date="2018-11-16T12:27:00Z">
              <w:r w:rsidRPr="00CF0C7E">
                <w:rPr>
                  <w:rPrChange w:id="4075" w:author="phuong vu" w:date="2018-11-16T12:28:00Z">
                    <w:rPr>
                      <w:b/>
                    </w:rPr>
                  </w:rPrChange>
                </w:rPr>
                <w:t>4</w:t>
              </w:r>
            </w:ins>
          </w:p>
        </w:tc>
        <w:tc>
          <w:tcPr>
            <w:tcW w:w="1646" w:type="dxa"/>
            <w:noWrap/>
            <w:hideMark/>
            <w:tcPrChange w:id="4076" w:author="phuong vu" w:date="2018-11-16T12:47:00Z">
              <w:tcPr>
                <w:tcW w:w="971" w:type="dxa"/>
                <w:noWrap/>
                <w:hideMark/>
              </w:tcPr>
            </w:tcPrChange>
          </w:tcPr>
          <w:p w14:paraId="382554AA" w14:textId="77777777" w:rsidR="00CF0C7E" w:rsidRPr="00CF0C7E" w:rsidRDefault="00CF0C7E" w:rsidP="00CF0C7E">
            <w:pPr>
              <w:rPr>
                <w:ins w:id="4077" w:author="phuong vu" w:date="2018-11-16T12:27:00Z"/>
                <w:rPrChange w:id="4078" w:author="phuong vu" w:date="2018-11-16T12:28:00Z">
                  <w:rPr>
                    <w:ins w:id="4079" w:author="phuong vu" w:date="2018-11-16T12:27:00Z"/>
                    <w:b/>
                  </w:rPr>
                </w:rPrChange>
              </w:rPr>
            </w:pPr>
            <w:ins w:id="4080" w:author="phuong vu" w:date="2018-11-16T12:27:00Z">
              <w:r w:rsidRPr="00CF0C7E">
                <w:rPr>
                  <w:rPrChange w:id="4081" w:author="phuong vu" w:date="2018-11-16T12:28:00Z">
                    <w:rPr>
                      <w:b/>
                    </w:rPr>
                  </w:rPrChange>
                </w:rPr>
                <w:t>update_by</w:t>
              </w:r>
            </w:ins>
          </w:p>
        </w:tc>
        <w:tc>
          <w:tcPr>
            <w:tcW w:w="1414" w:type="dxa"/>
            <w:noWrap/>
            <w:hideMark/>
            <w:tcPrChange w:id="4082" w:author="phuong vu" w:date="2018-11-16T12:47:00Z">
              <w:tcPr>
                <w:tcW w:w="1752" w:type="dxa"/>
                <w:noWrap/>
                <w:hideMark/>
              </w:tcPr>
            </w:tcPrChange>
          </w:tcPr>
          <w:p w14:paraId="0B2DE277" w14:textId="77777777" w:rsidR="00CF0C7E" w:rsidRPr="00CF0C7E" w:rsidRDefault="00CF0C7E">
            <w:pPr>
              <w:rPr>
                <w:ins w:id="4083" w:author="phuong vu" w:date="2018-11-16T12:27:00Z"/>
                <w:rPrChange w:id="4084" w:author="phuong vu" w:date="2018-11-16T12:28:00Z">
                  <w:rPr>
                    <w:ins w:id="4085" w:author="phuong vu" w:date="2018-11-16T12:27:00Z"/>
                    <w:b/>
                  </w:rPr>
                </w:rPrChange>
              </w:rPr>
            </w:pPr>
            <w:ins w:id="4086" w:author="phuong vu" w:date="2018-11-16T12:27:00Z">
              <w:r w:rsidRPr="00CF0C7E">
                <w:rPr>
                  <w:rPrChange w:id="4087" w:author="phuong vu" w:date="2018-11-16T12:28:00Z">
                    <w:rPr>
                      <w:b/>
                    </w:rPr>
                  </w:rPrChange>
                </w:rPr>
                <w:t>numeric</w:t>
              </w:r>
            </w:ins>
          </w:p>
        </w:tc>
        <w:tc>
          <w:tcPr>
            <w:tcW w:w="1188" w:type="dxa"/>
            <w:noWrap/>
            <w:hideMark/>
            <w:tcPrChange w:id="4088" w:author="phuong vu" w:date="2018-11-16T12:47:00Z">
              <w:tcPr>
                <w:tcW w:w="1101" w:type="dxa"/>
                <w:noWrap/>
                <w:hideMark/>
              </w:tcPr>
            </w:tcPrChange>
          </w:tcPr>
          <w:p w14:paraId="7A55A780" w14:textId="77777777" w:rsidR="00CF0C7E" w:rsidRPr="00CF0C7E" w:rsidRDefault="00CF0C7E">
            <w:pPr>
              <w:jc w:val="center"/>
              <w:rPr>
                <w:ins w:id="4089" w:author="phuong vu" w:date="2018-11-16T12:27:00Z"/>
                <w:rPrChange w:id="4090" w:author="phuong vu" w:date="2018-11-16T12:28:00Z">
                  <w:rPr>
                    <w:ins w:id="4091" w:author="phuong vu" w:date="2018-11-16T12:27:00Z"/>
                    <w:b/>
                  </w:rPr>
                </w:rPrChange>
              </w:rPr>
              <w:pPrChange w:id="4092" w:author="phuong vu" w:date="2018-11-16T12:28:00Z">
                <w:pPr/>
              </w:pPrChange>
            </w:pPr>
            <w:ins w:id="4093" w:author="phuong vu" w:date="2018-11-16T12:27:00Z">
              <w:r w:rsidRPr="00CF0C7E">
                <w:rPr>
                  <w:rPrChange w:id="4094" w:author="phuong vu" w:date="2018-11-16T12:28:00Z">
                    <w:rPr>
                      <w:b/>
                    </w:rPr>
                  </w:rPrChange>
                </w:rPr>
                <w:t>X</w:t>
              </w:r>
            </w:ins>
          </w:p>
        </w:tc>
        <w:tc>
          <w:tcPr>
            <w:tcW w:w="838" w:type="dxa"/>
            <w:noWrap/>
            <w:hideMark/>
            <w:tcPrChange w:id="4095" w:author="phuong vu" w:date="2018-11-16T12:47:00Z">
              <w:tcPr>
                <w:tcW w:w="759" w:type="dxa"/>
                <w:noWrap/>
                <w:hideMark/>
              </w:tcPr>
            </w:tcPrChange>
          </w:tcPr>
          <w:p w14:paraId="4307C326" w14:textId="76980A7E" w:rsidR="00CF0C7E" w:rsidRPr="00CF0C7E" w:rsidRDefault="00CF0C7E">
            <w:pPr>
              <w:jc w:val="center"/>
              <w:rPr>
                <w:ins w:id="4096" w:author="phuong vu" w:date="2018-11-16T12:27:00Z"/>
                <w:rPrChange w:id="4097" w:author="phuong vu" w:date="2018-11-16T12:28:00Z">
                  <w:rPr>
                    <w:ins w:id="4098" w:author="phuong vu" w:date="2018-11-16T12:27:00Z"/>
                    <w:b/>
                  </w:rPr>
                </w:rPrChange>
              </w:rPr>
              <w:pPrChange w:id="4099" w:author="phuong vu" w:date="2018-11-16T12:28:00Z">
                <w:pPr/>
              </w:pPrChange>
            </w:pPr>
          </w:p>
        </w:tc>
        <w:tc>
          <w:tcPr>
            <w:tcW w:w="823" w:type="dxa"/>
            <w:noWrap/>
            <w:hideMark/>
            <w:tcPrChange w:id="4100" w:author="phuong vu" w:date="2018-11-16T12:47:00Z">
              <w:tcPr>
                <w:tcW w:w="759" w:type="dxa"/>
                <w:noWrap/>
                <w:hideMark/>
              </w:tcPr>
            </w:tcPrChange>
          </w:tcPr>
          <w:p w14:paraId="1BD66724" w14:textId="77777777" w:rsidR="00CF0C7E" w:rsidRPr="00CF0C7E" w:rsidRDefault="00CF0C7E">
            <w:pPr>
              <w:jc w:val="center"/>
              <w:rPr>
                <w:ins w:id="4101" w:author="phuong vu" w:date="2018-11-16T12:27:00Z"/>
                <w:rPrChange w:id="4102" w:author="phuong vu" w:date="2018-11-16T12:28:00Z">
                  <w:rPr>
                    <w:ins w:id="4103" w:author="phuong vu" w:date="2018-11-16T12:27:00Z"/>
                    <w:b/>
                  </w:rPr>
                </w:rPrChange>
              </w:rPr>
              <w:pPrChange w:id="4104" w:author="phuong vu" w:date="2018-11-16T12:28:00Z">
                <w:pPr/>
              </w:pPrChange>
            </w:pPr>
            <w:ins w:id="4105" w:author="phuong vu" w:date="2018-11-16T12:27:00Z">
              <w:r w:rsidRPr="00CF0C7E">
                <w:rPr>
                  <w:rPrChange w:id="4106" w:author="phuong vu" w:date="2018-11-16T12:28:00Z">
                    <w:rPr>
                      <w:b/>
                    </w:rPr>
                  </w:rPrChange>
                </w:rPr>
                <w:t>X</w:t>
              </w:r>
            </w:ins>
          </w:p>
        </w:tc>
        <w:tc>
          <w:tcPr>
            <w:tcW w:w="2648" w:type="dxa"/>
            <w:noWrap/>
            <w:hideMark/>
            <w:tcPrChange w:id="4107" w:author="phuong vu" w:date="2018-11-16T12:47:00Z">
              <w:tcPr>
                <w:tcW w:w="2923" w:type="dxa"/>
                <w:noWrap/>
                <w:hideMark/>
              </w:tcPr>
            </w:tcPrChange>
          </w:tcPr>
          <w:p w14:paraId="0B3F9DDB" w14:textId="77777777" w:rsidR="00CF0C7E" w:rsidRPr="00CF0C7E" w:rsidRDefault="00CF0C7E" w:rsidP="00CF0C7E">
            <w:pPr>
              <w:rPr>
                <w:ins w:id="4108" w:author="phuong vu" w:date="2018-11-16T12:27:00Z"/>
                <w:rPrChange w:id="4109" w:author="phuong vu" w:date="2018-11-16T12:28:00Z">
                  <w:rPr>
                    <w:ins w:id="4110" w:author="phuong vu" w:date="2018-11-16T12:27:00Z"/>
                    <w:b/>
                  </w:rPr>
                </w:rPrChange>
              </w:rPr>
            </w:pPr>
            <w:ins w:id="4111" w:author="phuong vu" w:date="2018-11-16T12:27:00Z">
              <w:r w:rsidRPr="00CF0C7E">
                <w:rPr>
                  <w:rPrChange w:id="4112" w:author="phuong vu" w:date="2018-11-16T12:28:00Z">
                    <w:rPr>
                      <w:b/>
                    </w:rPr>
                  </w:rPrChange>
                </w:rPr>
                <w:t>Người cập nhật hóa đơn. Liên kết với bảng STAFF</w:t>
              </w:r>
            </w:ins>
          </w:p>
        </w:tc>
      </w:tr>
      <w:tr w:rsidR="00CF0C7E" w:rsidRPr="00CF0C7E" w14:paraId="7F818C14" w14:textId="77777777" w:rsidTr="00A94F02">
        <w:trPr>
          <w:trHeight w:val="300"/>
          <w:ins w:id="4113" w:author="phuong vu" w:date="2018-11-16T12:27:00Z"/>
          <w:trPrChange w:id="4114" w:author="phuong vu" w:date="2018-11-16T12:47:00Z">
            <w:trPr>
              <w:trHeight w:val="300"/>
            </w:trPr>
          </w:trPrChange>
        </w:trPr>
        <w:tc>
          <w:tcPr>
            <w:tcW w:w="708" w:type="dxa"/>
            <w:noWrap/>
            <w:hideMark/>
            <w:tcPrChange w:id="4115" w:author="phuong vu" w:date="2018-11-16T12:47:00Z">
              <w:tcPr>
                <w:tcW w:w="512" w:type="dxa"/>
                <w:noWrap/>
                <w:hideMark/>
              </w:tcPr>
            </w:tcPrChange>
          </w:tcPr>
          <w:p w14:paraId="2E4FDCFD" w14:textId="77777777" w:rsidR="00CF0C7E" w:rsidRPr="00CF0C7E" w:rsidRDefault="00CF0C7E" w:rsidP="00CF0C7E">
            <w:pPr>
              <w:rPr>
                <w:ins w:id="4116" w:author="phuong vu" w:date="2018-11-16T12:27:00Z"/>
                <w:rPrChange w:id="4117" w:author="phuong vu" w:date="2018-11-16T12:28:00Z">
                  <w:rPr>
                    <w:ins w:id="4118" w:author="phuong vu" w:date="2018-11-16T12:27:00Z"/>
                    <w:b/>
                  </w:rPr>
                </w:rPrChange>
              </w:rPr>
            </w:pPr>
            <w:ins w:id="4119" w:author="phuong vu" w:date="2018-11-16T12:27:00Z">
              <w:r w:rsidRPr="00CF0C7E">
                <w:rPr>
                  <w:rPrChange w:id="4120" w:author="phuong vu" w:date="2018-11-16T12:28:00Z">
                    <w:rPr>
                      <w:b/>
                    </w:rPr>
                  </w:rPrChange>
                </w:rPr>
                <w:t>5</w:t>
              </w:r>
            </w:ins>
          </w:p>
        </w:tc>
        <w:tc>
          <w:tcPr>
            <w:tcW w:w="1646" w:type="dxa"/>
            <w:noWrap/>
            <w:hideMark/>
            <w:tcPrChange w:id="4121" w:author="phuong vu" w:date="2018-11-16T12:47:00Z">
              <w:tcPr>
                <w:tcW w:w="971" w:type="dxa"/>
                <w:noWrap/>
                <w:hideMark/>
              </w:tcPr>
            </w:tcPrChange>
          </w:tcPr>
          <w:p w14:paraId="48DDB48B" w14:textId="77777777" w:rsidR="00CF0C7E" w:rsidRPr="00CF0C7E" w:rsidRDefault="00CF0C7E" w:rsidP="00CF0C7E">
            <w:pPr>
              <w:rPr>
                <w:ins w:id="4122" w:author="phuong vu" w:date="2018-11-16T12:27:00Z"/>
                <w:rPrChange w:id="4123" w:author="phuong vu" w:date="2018-11-16T12:28:00Z">
                  <w:rPr>
                    <w:ins w:id="4124" w:author="phuong vu" w:date="2018-11-16T12:27:00Z"/>
                    <w:b/>
                  </w:rPr>
                </w:rPrChange>
              </w:rPr>
            </w:pPr>
            <w:ins w:id="4125" w:author="phuong vu" w:date="2018-11-16T12:27:00Z">
              <w:r w:rsidRPr="00CF0C7E">
                <w:rPr>
                  <w:rPrChange w:id="4126" w:author="phuong vu" w:date="2018-11-16T12:28:00Z">
                    <w:rPr>
                      <w:b/>
                    </w:rPr>
                  </w:rPrChange>
                </w:rPr>
                <w:t>create_date</w:t>
              </w:r>
            </w:ins>
          </w:p>
        </w:tc>
        <w:tc>
          <w:tcPr>
            <w:tcW w:w="1414" w:type="dxa"/>
            <w:noWrap/>
            <w:hideMark/>
            <w:tcPrChange w:id="4127" w:author="phuong vu" w:date="2018-11-16T12:47:00Z">
              <w:tcPr>
                <w:tcW w:w="1752" w:type="dxa"/>
                <w:noWrap/>
                <w:hideMark/>
              </w:tcPr>
            </w:tcPrChange>
          </w:tcPr>
          <w:p w14:paraId="7C642224" w14:textId="777950FA" w:rsidR="00CF0C7E" w:rsidRPr="00CF0C7E" w:rsidRDefault="00CF0C7E">
            <w:pPr>
              <w:rPr>
                <w:ins w:id="4128" w:author="phuong vu" w:date="2018-11-16T12:27:00Z"/>
                <w:rPrChange w:id="4129" w:author="phuong vu" w:date="2018-11-16T12:28:00Z">
                  <w:rPr>
                    <w:ins w:id="4130" w:author="phuong vu" w:date="2018-11-16T12:27:00Z"/>
                    <w:b/>
                  </w:rPr>
                </w:rPrChange>
              </w:rPr>
            </w:pPr>
            <w:ins w:id="4131" w:author="phuong vu" w:date="2018-11-16T12:27:00Z">
              <w:r w:rsidRPr="00CF0C7E">
                <w:rPr>
                  <w:rPrChange w:id="4132" w:author="phuong vu" w:date="2018-11-16T12:28:00Z">
                    <w:rPr>
                      <w:b/>
                    </w:rPr>
                  </w:rPrChange>
                </w:rPr>
                <w:t xml:space="preserve">timestamp </w:t>
              </w:r>
            </w:ins>
          </w:p>
        </w:tc>
        <w:tc>
          <w:tcPr>
            <w:tcW w:w="1188" w:type="dxa"/>
            <w:noWrap/>
            <w:hideMark/>
            <w:tcPrChange w:id="4133" w:author="phuong vu" w:date="2018-11-16T12:47:00Z">
              <w:tcPr>
                <w:tcW w:w="1101" w:type="dxa"/>
                <w:noWrap/>
                <w:hideMark/>
              </w:tcPr>
            </w:tcPrChange>
          </w:tcPr>
          <w:p w14:paraId="287EC3A1" w14:textId="77777777" w:rsidR="00CF0C7E" w:rsidRPr="00CF0C7E" w:rsidRDefault="00CF0C7E">
            <w:pPr>
              <w:jc w:val="center"/>
              <w:rPr>
                <w:ins w:id="4134" w:author="phuong vu" w:date="2018-11-16T12:27:00Z"/>
                <w:rPrChange w:id="4135" w:author="phuong vu" w:date="2018-11-16T12:28:00Z">
                  <w:rPr>
                    <w:ins w:id="4136" w:author="phuong vu" w:date="2018-11-16T12:27:00Z"/>
                    <w:b/>
                  </w:rPr>
                </w:rPrChange>
              </w:rPr>
              <w:pPrChange w:id="4137" w:author="phuong vu" w:date="2018-11-16T12:28:00Z">
                <w:pPr/>
              </w:pPrChange>
            </w:pPr>
            <w:ins w:id="4138" w:author="phuong vu" w:date="2018-11-16T12:27:00Z">
              <w:r w:rsidRPr="00CF0C7E">
                <w:rPr>
                  <w:rPrChange w:id="4139" w:author="phuong vu" w:date="2018-11-16T12:28:00Z">
                    <w:rPr>
                      <w:b/>
                    </w:rPr>
                  </w:rPrChange>
                </w:rPr>
                <w:t>X</w:t>
              </w:r>
            </w:ins>
          </w:p>
        </w:tc>
        <w:tc>
          <w:tcPr>
            <w:tcW w:w="838" w:type="dxa"/>
            <w:noWrap/>
            <w:hideMark/>
            <w:tcPrChange w:id="4140" w:author="phuong vu" w:date="2018-11-16T12:47:00Z">
              <w:tcPr>
                <w:tcW w:w="759" w:type="dxa"/>
                <w:noWrap/>
                <w:hideMark/>
              </w:tcPr>
            </w:tcPrChange>
          </w:tcPr>
          <w:p w14:paraId="2223B767" w14:textId="41D77CEF" w:rsidR="00CF0C7E" w:rsidRPr="00CF0C7E" w:rsidRDefault="00CF0C7E">
            <w:pPr>
              <w:jc w:val="center"/>
              <w:rPr>
                <w:ins w:id="4141" w:author="phuong vu" w:date="2018-11-16T12:27:00Z"/>
                <w:rPrChange w:id="4142" w:author="phuong vu" w:date="2018-11-16T12:28:00Z">
                  <w:rPr>
                    <w:ins w:id="4143" w:author="phuong vu" w:date="2018-11-16T12:27:00Z"/>
                    <w:b/>
                  </w:rPr>
                </w:rPrChange>
              </w:rPr>
              <w:pPrChange w:id="4144" w:author="phuong vu" w:date="2018-11-16T12:28:00Z">
                <w:pPr/>
              </w:pPrChange>
            </w:pPr>
          </w:p>
        </w:tc>
        <w:tc>
          <w:tcPr>
            <w:tcW w:w="823" w:type="dxa"/>
            <w:noWrap/>
            <w:hideMark/>
            <w:tcPrChange w:id="4145" w:author="phuong vu" w:date="2018-11-16T12:47:00Z">
              <w:tcPr>
                <w:tcW w:w="759" w:type="dxa"/>
                <w:noWrap/>
                <w:hideMark/>
              </w:tcPr>
            </w:tcPrChange>
          </w:tcPr>
          <w:p w14:paraId="4F3FC1EF" w14:textId="02E0ABBA" w:rsidR="00CF0C7E" w:rsidRPr="00CF0C7E" w:rsidRDefault="00CF0C7E">
            <w:pPr>
              <w:jc w:val="center"/>
              <w:rPr>
                <w:ins w:id="4146" w:author="phuong vu" w:date="2018-11-16T12:27:00Z"/>
                <w:rPrChange w:id="4147" w:author="phuong vu" w:date="2018-11-16T12:28:00Z">
                  <w:rPr>
                    <w:ins w:id="4148" w:author="phuong vu" w:date="2018-11-16T12:27:00Z"/>
                    <w:b/>
                  </w:rPr>
                </w:rPrChange>
              </w:rPr>
              <w:pPrChange w:id="4149" w:author="phuong vu" w:date="2018-11-16T12:28:00Z">
                <w:pPr/>
              </w:pPrChange>
            </w:pPr>
          </w:p>
        </w:tc>
        <w:tc>
          <w:tcPr>
            <w:tcW w:w="2648" w:type="dxa"/>
            <w:noWrap/>
            <w:hideMark/>
            <w:tcPrChange w:id="4150" w:author="phuong vu" w:date="2018-11-16T12:47:00Z">
              <w:tcPr>
                <w:tcW w:w="2923" w:type="dxa"/>
                <w:noWrap/>
                <w:hideMark/>
              </w:tcPr>
            </w:tcPrChange>
          </w:tcPr>
          <w:p w14:paraId="5BFFCDA8" w14:textId="77777777" w:rsidR="00CF0C7E" w:rsidRPr="00CF0C7E" w:rsidRDefault="00CF0C7E">
            <w:pPr>
              <w:rPr>
                <w:ins w:id="4151" w:author="phuong vu" w:date="2018-11-16T12:27:00Z"/>
                <w:rPrChange w:id="4152" w:author="phuong vu" w:date="2018-11-16T12:28:00Z">
                  <w:rPr>
                    <w:ins w:id="4153" w:author="phuong vu" w:date="2018-11-16T12:27:00Z"/>
                    <w:b/>
                  </w:rPr>
                </w:rPrChange>
              </w:rPr>
            </w:pPr>
            <w:ins w:id="4154" w:author="phuong vu" w:date="2018-11-16T12:27:00Z">
              <w:r w:rsidRPr="00CF0C7E">
                <w:rPr>
                  <w:rPrChange w:id="4155" w:author="phuong vu" w:date="2018-11-16T12:28:00Z">
                    <w:rPr>
                      <w:b/>
                    </w:rPr>
                  </w:rPrChange>
                </w:rPr>
                <w:t>Ngày tạo hóa đơn</w:t>
              </w:r>
            </w:ins>
          </w:p>
        </w:tc>
      </w:tr>
      <w:tr w:rsidR="00CF0C7E" w:rsidRPr="00CF0C7E" w14:paraId="596EB913" w14:textId="77777777" w:rsidTr="00A94F02">
        <w:trPr>
          <w:trHeight w:val="300"/>
          <w:ins w:id="4156" w:author="phuong vu" w:date="2018-11-16T12:27:00Z"/>
          <w:trPrChange w:id="4157" w:author="phuong vu" w:date="2018-11-16T12:47:00Z">
            <w:trPr>
              <w:trHeight w:val="300"/>
            </w:trPr>
          </w:trPrChange>
        </w:trPr>
        <w:tc>
          <w:tcPr>
            <w:tcW w:w="708" w:type="dxa"/>
            <w:noWrap/>
            <w:hideMark/>
            <w:tcPrChange w:id="4158" w:author="phuong vu" w:date="2018-11-16T12:47:00Z">
              <w:tcPr>
                <w:tcW w:w="512" w:type="dxa"/>
                <w:noWrap/>
                <w:hideMark/>
              </w:tcPr>
            </w:tcPrChange>
          </w:tcPr>
          <w:p w14:paraId="27E7EA9B" w14:textId="77777777" w:rsidR="00CF0C7E" w:rsidRPr="00CF0C7E" w:rsidRDefault="00CF0C7E" w:rsidP="00CF0C7E">
            <w:pPr>
              <w:rPr>
                <w:ins w:id="4159" w:author="phuong vu" w:date="2018-11-16T12:27:00Z"/>
                <w:rPrChange w:id="4160" w:author="phuong vu" w:date="2018-11-16T12:28:00Z">
                  <w:rPr>
                    <w:ins w:id="4161" w:author="phuong vu" w:date="2018-11-16T12:27:00Z"/>
                    <w:b/>
                  </w:rPr>
                </w:rPrChange>
              </w:rPr>
            </w:pPr>
            <w:ins w:id="4162" w:author="phuong vu" w:date="2018-11-16T12:27:00Z">
              <w:r w:rsidRPr="00CF0C7E">
                <w:rPr>
                  <w:rPrChange w:id="4163" w:author="phuong vu" w:date="2018-11-16T12:28:00Z">
                    <w:rPr>
                      <w:b/>
                    </w:rPr>
                  </w:rPrChange>
                </w:rPr>
                <w:t>6</w:t>
              </w:r>
            </w:ins>
          </w:p>
        </w:tc>
        <w:tc>
          <w:tcPr>
            <w:tcW w:w="1646" w:type="dxa"/>
            <w:noWrap/>
            <w:hideMark/>
            <w:tcPrChange w:id="4164" w:author="phuong vu" w:date="2018-11-16T12:47:00Z">
              <w:tcPr>
                <w:tcW w:w="971" w:type="dxa"/>
                <w:noWrap/>
                <w:hideMark/>
              </w:tcPr>
            </w:tcPrChange>
          </w:tcPr>
          <w:p w14:paraId="07200238" w14:textId="77777777" w:rsidR="00CF0C7E" w:rsidRPr="00CF0C7E" w:rsidRDefault="00CF0C7E" w:rsidP="00CF0C7E">
            <w:pPr>
              <w:rPr>
                <w:ins w:id="4165" w:author="phuong vu" w:date="2018-11-16T12:27:00Z"/>
                <w:rPrChange w:id="4166" w:author="phuong vu" w:date="2018-11-16T12:28:00Z">
                  <w:rPr>
                    <w:ins w:id="4167" w:author="phuong vu" w:date="2018-11-16T12:27:00Z"/>
                    <w:b/>
                  </w:rPr>
                </w:rPrChange>
              </w:rPr>
            </w:pPr>
            <w:ins w:id="4168" w:author="phuong vu" w:date="2018-11-16T12:27:00Z">
              <w:r w:rsidRPr="00CF0C7E">
                <w:rPr>
                  <w:rPrChange w:id="4169" w:author="phuong vu" w:date="2018-11-16T12:28:00Z">
                    <w:rPr>
                      <w:b/>
                    </w:rPr>
                  </w:rPrChange>
                </w:rPr>
                <w:t>update_date</w:t>
              </w:r>
            </w:ins>
          </w:p>
        </w:tc>
        <w:tc>
          <w:tcPr>
            <w:tcW w:w="1414" w:type="dxa"/>
            <w:noWrap/>
            <w:hideMark/>
            <w:tcPrChange w:id="4170" w:author="phuong vu" w:date="2018-11-16T12:47:00Z">
              <w:tcPr>
                <w:tcW w:w="1752" w:type="dxa"/>
                <w:noWrap/>
                <w:hideMark/>
              </w:tcPr>
            </w:tcPrChange>
          </w:tcPr>
          <w:p w14:paraId="7201E3E0" w14:textId="04247D23" w:rsidR="00CF0C7E" w:rsidRPr="00CF0C7E" w:rsidRDefault="00CF0C7E">
            <w:pPr>
              <w:rPr>
                <w:ins w:id="4171" w:author="phuong vu" w:date="2018-11-16T12:27:00Z"/>
                <w:rPrChange w:id="4172" w:author="phuong vu" w:date="2018-11-16T12:28:00Z">
                  <w:rPr>
                    <w:ins w:id="4173" w:author="phuong vu" w:date="2018-11-16T12:27:00Z"/>
                    <w:b/>
                  </w:rPr>
                </w:rPrChange>
              </w:rPr>
            </w:pPr>
            <w:ins w:id="4174" w:author="phuong vu" w:date="2018-11-16T12:27:00Z">
              <w:r w:rsidRPr="00CF0C7E">
                <w:rPr>
                  <w:rPrChange w:id="4175" w:author="phuong vu" w:date="2018-11-16T12:28:00Z">
                    <w:rPr>
                      <w:b/>
                    </w:rPr>
                  </w:rPrChange>
                </w:rPr>
                <w:t xml:space="preserve">timestamp </w:t>
              </w:r>
            </w:ins>
          </w:p>
        </w:tc>
        <w:tc>
          <w:tcPr>
            <w:tcW w:w="1188" w:type="dxa"/>
            <w:noWrap/>
            <w:hideMark/>
            <w:tcPrChange w:id="4176" w:author="phuong vu" w:date="2018-11-16T12:47:00Z">
              <w:tcPr>
                <w:tcW w:w="1101" w:type="dxa"/>
                <w:noWrap/>
                <w:hideMark/>
              </w:tcPr>
            </w:tcPrChange>
          </w:tcPr>
          <w:p w14:paraId="4D8FF7CB" w14:textId="77777777" w:rsidR="00CF0C7E" w:rsidRPr="00CF0C7E" w:rsidRDefault="00CF0C7E">
            <w:pPr>
              <w:jc w:val="center"/>
              <w:rPr>
                <w:ins w:id="4177" w:author="phuong vu" w:date="2018-11-16T12:27:00Z"/>
                <w:rPrChange w:id="4178" w:author="phuong vu" w:date="2018-11-16T12:28:00Z">
                  <w:rPr>
                    <w:ins w:id="4179" w:author="phuong vu" w:date="2018-11-16T12:27:00Z"/>
                    <w:b/>
                  </w:rPr>
                </w:rPrChange>
              </w:rPr>
              <w:pPrChange w:id="4180" w:author="phuong vu" w:date="2018-11-16T12:28:00Z">
                <w:pPr/>
              </w:pPrChange>
            </w:pPr>
            <w:ins w:id="4181" w:author="phuong vu" w:date="2018-11-16T12:27:00Z">
              <w:r w:rsidRPr="00CF0C7E">
                <w:rPr>
                  <w:rPrChange w:id="4182" w:author="phuong vu" w:date="2018-11-16T12:28:00Z">
                    <w:rPr>
                      <w:b/>
                    </w:rPr>
                  </w:rPrChange>
                </w:rPr>
                <w:t>X</w:t>
              </w:r>
            </w:ins>
          </w:p>
        </w:tc>
        <w:tc>
          <w:tcPr>
            <w:tcW w:w="838" w:type="dxa"/>
            <w:noWrap/>
            <w:hideMark/>
            <w:tcPrChange w:id="4183" w:author="phuong vu" w:date="2018-11-16T12:47:00Z">
              <w:tcPr>
                <w:tcW w:w="759" w:type="dxa"/>
                <w:noWrap/>
                <w:hideMark/>
              </w:tcPr>
            </w:tcPrChange>
          </w:tcPr>
          <w:p w14:paraId="2722047C" w14:textId="0028BC51" w:rsidR="00CF0C7E" w:rsidRPr="00CF0C7E" w:rsidRDefault="00CF0C7E">
            <w:pPr>
              <w:jc w:val="center"/>
              <w:rPr>
                <w:ins w:id="4184" w:author="phuong vu" w:date="2018-11-16T12:27:00Z"/>
                <w:rPrChange w:id="4185" w:author="phuong vu" w:date="2018-11-16T12:28:00Z">
                  <w:rPr>
                    <w:ins w:id="4186" w:author="phuong vu" w:date="2018-11-16T12:27:00Z"/>
                    <w:b/>
                  </w:rPr>
                </w:rPrChange>
              </w:rPr>
              <w:pPrChange w:id="4187" w:author="phuong vu" w:date="2018-11-16T12:28:00Z">
                <w:pPr/>
              </w:pPrChange>
            </w:pPr>
          </w:p>
        </w:tc>
        <w:tc>
          <w:tcPr>
            <w:tcW w:w="823" w:type="dxa"/>
            <w:noWrap/>
            <w:hideMark/>
            <w:tcPrChange w:id="4188" w:author="phuong vu" w:date="2018-11-16T12:47:00Z">
              <w:tcPr>
                <w:tcW w:w="759" w:type="dxa"/>
                <w:noWrap/>
                <w:hideMark/>
              </w:tcPr>
            </w:tcPrChange>
          </w:tcPr>
          <w:p w14:paraId="5F12C570" w14:textId="35CD1651" w:rsidR="00CF0C7E" w:rsidRPr="00CF0C7E" w:rsidRDefault="00CF0C7E">
            <w:pPr>
              <w:jc w:val="center"/>
              <w:rPr>
                <w:ins w:id="4189" w:author="phuong vu" w:date="2018-11-16T12:27:00Z"/>
                <w:rPrChange w:id="4190" w:author="phuong vu" w:date="2018-11-16T12:28:00Z">
                  <w:rPr>
                    <w:ins w:id="4191" w:author="phuong vu" w:date="2018-11-16T12:27:00Z"/>
                    <w:b/>
                  </w:rPr>
                </w:rPrChange>
              </w:rPr>
              <w:pPrChange w:id="4192" w:author="phuong vu" w:date="2018-11-16T12:28:00Z">
                <w:pPr/>
              </w:pPrChange>
            </w:pPr>
          </w:p>
        </w:tc>
        <w:tc>
          <w:tcPr>
            <w:tcW w:w="2648" w:type="dxa"/>
            <w:noWrap/>
            <w:hideMark/>
            <w:tcPrChange w:id="4193" w:author="phuong vu" w:date="2018-11-16T12:47:00Z">
              <w:tcPr>
                <w:tcW w:w="2923" w:type="dxa"/>
                <w:noWrap/>
                <w:hideMark/>
              </w:tcPr>
            </w:tcPrChange>
          </w:tcPr>
          <w:p w14:paraId="6E2D42F6" w14:textId="77777777" w:rsidR="00CF0C7E" w:rsidRPr="00CF0C7E" w:rsidRDefault="00CF0C7E">
            <w:pPr>
              <w:rPr>
                <w:ins w:id="4194" w:author="phuong vu" w:date="2018-11-16T12:27:00Z"/>
                <w:rPrChange w:id="4195" w:author="phuong vu" w:date="2018-11-16T12:28:00Z">
                  <w:rPr>
                    <w:ins w:id="4196" w:author="phuong vu" w:date="2018-11-16T12:27:00Z"/>
                    <w:b/>
                  </w:rPr>
                </w:rPrChange>
              </w:rPr>
            </w:pPr>
            <w:ins w:id="4197" w:author="phuong vu" w:date="2018-11-16T12:27:00Z">
              <w:r w:rsidRPr="00CF0C7E">
                <w:rPr>
                  <w:rPrChange w:id="4198" w:author="phuong vu" w:date="2018-11-16T12:28:00Z">
                    <w:rPr>
                      <w:b/>
                    </w:rPr>
                  </w:rPrChange>
                </w:rPr>
                <w:t>Ngày cập nhật hóa đơn</w:t>
              </w:r>
            </w:ins>
          </w:p>
        </w:tc>
      </w:tr>
      <w:tr w:rsidR="00CF0C7E" w:rsidRPr="00CF0C7E" w14:paraId="16B42F88" w14:textId="77777777" w:rsidTr="00A94F02">
        <w:trPr>
          <w:trHeight w:val="300"/>
          <w:ins w:id="4199" w:author="phuong vu" w:date="2018-11-16T12:27:00Z"/>
          <w:trPrChange w:id="4200" w:author="phuong vu" w:date="2018-11-16T12:47:00Z">
            <w:trPr>
              <w:trHeight w:val="300"/>
            </w:trPr>
          </w:trPrChange>
        </w:trPr>
        <w:tc>
          <w:tcPr>
            <w:tcW w:w="708" w:type="dxa"/>
            <w:noWrap/>
            <w:hideMark/>
            <w:tcPrChange w:id="4201" w:author="phuong vu" w:date="2018-11-16T12:47:00Z">
              <w:tcPr>
                <w:tcW w:w="512" w:type="dxa"/>
                <w:noWrap/>
                <w:hideMark/>
              </w:tcPr>
            </w:tcPrChange>
          </w:tcPr>
          <w:p w14:paraId="07BEE25A" w14:textId="77777777" w:rsidR="00CF0C7E" w:rsidRPr="00CF0C7E" w:rsidRDefault="00CF0C7E" w:rsidP="00CF0C7E">
            <w:pPr>
              <w:rPr>
                <w:ins w:id="4202" w:author="phuong vu" w:date="2018-11-16T12:27:00Z"/>
                <w:rPrChange w:id="4203" w:author="phuong vu" w:date="2018-11-16T12:28:00Z">
                  <w:rPr>
                    <w:ins w:id="4204" w:author="phuong vu" w:date="2018-11-16T12:27:00Z"/>
                    <w:b/>
                  </w:rPr>
                </w:rPrChange>
              </w:rPr>
            </w:pPr>
            <w:ins w:id="4205" w:author="phuong vu" w:date="2018-11-16T12:27:00Z">
              <w:r w:rsidRPr="00CF0C7E">
                <w:rPr>
                  <w:rPrChange w:id="4206" w:author="phuong vu" w:date="2018-11-16T12:28:00Z">
                    <w:rPr>
                      <w:b/>
                    </w:rPr>
                  </w:rPrChange>
                </w:rPr>
                <w:t>7</w:t>
              </w:r>
            </w:ins>
          </w:p>
        </w:tc>
        <w:tc>
          <w:tcPr>
            <w:tcW w:w="1646" w:type="dxa"/>
            <w:noWrap/>
            <w:hideMark/>
            <w:tcPrChange w:id="4207" w:author="phuong vu" w:date="2018-11-16T12:47:00Z">
              <w:tcPr>
                <w:tcW w:w="971" w:type="dxa"/>
                <w:noWrap/>
                <w:hideMark/>
              </w:tcPr>
            </w:tcPrChange>
          </w:tcPr>
          <w:p w14:paraId="40FE3F02" w14:textId="77777777" w:rsidR="00CF0C7E" w:rsidRPr="00CF0C7E" w:rsidRDefault="00CF0C7E" w:rsidP="00CF0C7E">
            <w:pPr>
              <w:rPr>
                <w:ins w:id="4208" w:author="phuong vu" w:date="2018-11-16T12:27:00Z"/>
                <w:rPrChange w:id="4209" w:author="phuong vu" w:date="2018-11-16T12:28:00Z">
                  <w:rPr>
                    <w:ins w:id="4210" w:author="phuong vu" w:date="2018-11-16T12:27:00Z"/>
                    <w:b/>
                  </w:rPr>
                </w:rPrChange>
              </w:rPr>
            </w:pPr>
            <w:ins w:id="4211" w:author="phuong vu" w:date="2018-11-16T12:27:00Z">
              <w:r w:rsidRPr="00CF0C7E">
                <w:rPr>
                  <w:rPrChange w:id="4212" w:author="phuong vu" w:date="2018-11-16T12:28:00Z">
                    <w:rPr>
                      <w:b/>
                    </w:rPr>
                  </w:rPrChange>
                </w:rPr>
                <w:t>status</w:t>
              </w:r>
            </w:ins>
          </w:p>
        </w:tc>
        <w:tc>
          <w:tcPr>
            <w:tcW w:w="1414" w:type="dxa"/>
            <w:noWrap/>
            <w:hideMark/>
            <w:tcPrChange w:id="4213" w:author="phuong vu" w:date="2018-11-16T12:47:00Z">
              <w:tcPr>
                <w:tcW w:w="1752" w:type="dxa"/>
                <w:noWrap/>
                <w:hideMark/>
              </w:tcPr>
            </w:tcPrChange>
          </w:tcPr>
          <w:p w14:paraId="74C3FEEC" w14:textId="77777777" w:rsidR="00CF0C7E" w:rsidRPr="00CF0C7E" w:rsidRDefault="00CF0C7E">
            <w:pPr>
              <w:rPr>
                <w:ins w:id="4214" w:author="phuong vu" w:date="2018-11-16T12:27:00Z"/>
                <w:lang w:val="en-US"/>
                <w:rPrChange w:id="4215" w:author="phuong vu" w:date="2018-11-16T12:34:00Z">
                  <w:rPr>
                    <w:ins w:id="4216" w:author="phuong vu" w:date="2018-11-16T12:27:00Z"/>
                    <w:b/>
                  </w:rPr>
                </w:rPrChange>
              </w:rPr>
            </w:pPr>
            <w:ins w:id="4217" w:author="phuong vu" w:date="2018-11-16T12:27:00Z">
              <w:r w:rsidRPr="00CF0C7E">
                <w:rPr>
                  <w:rPrChange w:id="4218" w:author="phuong vu" w:date="2018-11-16T12:28:00Z">
                    <w:rPr>
                      <w:b/>
                    </w:rPr>
                  </w:rPrChange>
                </w:rPr>
                <w:t>character varying</w:t>
              </w:r>
            </w:ins>
          </w:p>
        </w:tc>
        <w:tc>
          <w:tcPr>
            <w:tcW w:w="1188" w:type="dxa"/>
            <w:noWrap/>
            <w:hideMark/>
            <w:tcPrChange w:id="4219" w:author="phuong vu" w:date="2018-11-16T12:47:00Z">
              <w:tcPr>
                <w:tcW w:w="1101" w:type="dxa"/>
                <w:noWrap/>
                <w:hideMark/>
              </w:tcPr>
            </w:tcPrChange>
          </w:tcPr>
          <w:p w14:paraId="1E17A3B7" w14:textId="77777777" w:rsidR="00CF0C7E" w:rsidRPr="00CF0C7E" w:rsidRDefault="00CF0C7E">
            <w:pPr>
              <w:jc w:val="center"/>
              <w:rPr>
                <w:ins w:id="4220" w:author="phuong vu" w:date="2018-11-16T12:27:00Z"/>
                <w:rPrChange w:id="4221" w:author="phuong vu" w:date="2018-11-16T12:28:00Z">
                  <w:rPr>
                    <w:ins w:id="4222" w:author="phuong vu" w:date="2018-11-16T12:27:00Z"/>
                    <w:b/>
                  </w:rPr>
                </w:rPrChange>
              </w:rPr>
              <w:pPrChange w:id="4223" w:author="phuong vu" w:date="2018-11-16T12:28:00Z">
                <w:pPr/>
              </w:pPrChange>
            </w:pPr>
            <w:ins w:id="4224" w:author="phuong vu" w:date="2018-11-16T12:27:00Z">
              <w:r w:rsidRPr="00CF0C7E">
                <w:rPr>
                  <w:rPrChange w:id="4225" w:author="phuong vu" w:date="2018-11-16T12:28:00Z">
                    <w:rPr>
                      <w:b/>
                    </w:rPr>
                  </w:rPrChange>
                </w:rPr>
                <w:t>X</w:t>
              </w:r>
            </w:ins>
          </w:p>
        </w:tc>
        <w:tc>
          <w:tcPr>
            <w:tcW w:w="838" w:type="dxa"/>
            <w:noWrap/>
            <w:hideMark/>
            <w:tcPrChange w:id="4226" w:author="phuong vu" w:date="2018-11-16T12:47:00Z">
              <w:tcPr>
                <w:tcW w:w="759" w:type="dxa"/>
                <w:noWrap/>
                <w:hideMark/>
              </w:tcPr>
            </w:tcPrChange>
          </w:tcPr>
          <w:p w14:paraId="0BF06040" w14:textId="17DDF651" w:rsidR="00CF0C7E" w:rsidRPr="00CF0C7E" w:rsidRDefault="00CF0C7E">
            <w:pPr>
              <w:jc w:val="center"/>
              <w:rPr>
                <w:ins w:id="4227" w:author="phuong vu" w:date="2018-11-16T12:27:00Z"/>
                <w:rPrChange w:id="4228" w:author="phuong vu" w:date="2018-11-16T12:28:00Z">
                  <w:rPr>
                    <w:ins w:id="4229" w:author="phuong vu" w:date="2018-11-16T12:27:00Z"/>
                    <w:b/>
                  </w:rPr>
                </w:rPrChange>
              </w:rPr>
              <w:pPrChange w:id="4230" w:author="phuong vu" w:date="2018-11-16T12:28:00Z">
                <w:pPr/>
              </w:pPrChange>
            </w:pPr>
          </w:p>
        </w:tc>
        <w:tc>
          <w:tcPr>
            <w:tcW w:w="823" w:type="dxa"/>
            <w:noWrap/>
            <w:hideMark/>
            <w:tcPrChange w:id="4231" w:author="phuong vu" w:date="2018-11-16T12:47:00Z">
              <w:tcPr>
                <w:tcW w:w="759" w:type="dxa"/>
                <w:noWrap/>
                <w:hideMark/>
              </w:tcPr>
            </w:tcPrChange>
          </w:tcPr>
          <w:p w14:paraId="1FA936A4" w14:textId="393F434A" w:rsidR="00CF0C7E" w:rsidRPr="00CF0C7E" w:rsidRDefault="00CF0C7E">
            <w:pPr>
              <w:jc w:val="center"/>
              <w:rPr>
                <w:ins w:id="4232" w:author="phuong vu" w:date="2018-11-16T12:27:00Z"/>
                <w:rPrChange w:id="4233" w:author="phuong vu" w:date="2018-11-16T12:28:00Z">
                  <w:rPr>
                    <w:ins w:id="4234" w:author="phuong vu" w:date="2018-11-16T12:27:00Z"/>
                    <w:b/>
                  </w:rPr>
                </w:rPrChange>
              </w:rPr>
              <w:pPrChange w:id="4235" w:author="phuong vu" w:date="2018-11-16T12:28:00Z">
                <w:pPr/>
              </w:pPrChange>
            </w:pPr>
          </w:p>
        </w:tc>
        <w:tc>
          <w:tcPr>
            <w:tcW w:w="2648" w:type="dxa"/>
            <w:noWrap/>
            <w:hideMark/>
            <w:tcPrChange w:id="4236" w:author="phuong vu" w:date="2018-11-16T12:47:00Z">
              <w:tcPr>
                <w:tcW w:w="2923" w:type="dxa"/>
                <w:noWrap/>
                <w:hideMark/>
              </w:tcPr>
            </w:tcPrChange>
          </w:tcPr>
          <w:p w14:paraId="39A1FEAE" w14:textId="77777777" w:rsidR="00CF0C7E" w:rsidRPr="00CF0C7E" w:rsidRDefault="00CF0C7E">
            <w:pPr>
              <w:keepNext/>
              <w:rPr>
                <w:ins w:id="4237" w:author="phuong vu" w:date="2018-11-16T12:27:00Z"/>
                <w:rPrChange w:id="4238" w:author="phuong vu" w:date="2018-11-16T12:28:00Z">
                  <w:rPr>
                    <w:ins w:id="4239" w:author="phuong vu" w:date="2018-11-16T12:27:00Z"/>
                    <w:b/>
                  </w:rPr>
                </w:rPrChange>
              </w:rPr>
              <w:pPrChange w:id="4240" w:author="phuong vu" w:date="2018-11-16T12:56:00Z">
                <w:pPr/>
              </w:pPrChange>
            </w:pPr>
            <w:ins w:id="4241" w:author="phuong vu" w:date="2018-11-16T12:27:00Z">
              <w:r w:rsidRPr="00CF0C7E">
                <w:rPr>
                  <w:rPrChange w:id="4242" w:author="phuong vu" w:date="2018-11-16T12:28:00Z">
                    <w:rPr>
                      <w:b/>
                    </w:rPr>
                  </w:rPrChange>
                </w:rPr>
                <w:t>Trạng thái hóa đơn</w:t>
              </w:r>
            </w:ins>
          </w:p>
        </w:tc>
      </w:tr>
    </w:tbl>
    <w:p w14:paraId="61D827CF" w14:textId="70EA4D42" w:rsidR="00646D9D" w:rsidRDefault="00A67B10">
      <w:pPr>
        <w:pStyle w:val="Caption"/>
        <w:rPr>
          <w:ins w:id="4243" w:author="phuong vu" w:date="2018-11-16T12:34:00Z"/>
          <w:b/>
          <w:lang w:val="en-US"/>
        </w:rPr>
        <w:pPrChange w:id="4244" w:author="phuong vu" w:date="2018-11-16T12:56:00Z">
          <w:pPr/>
        </w:pPrChange>
      </w:pPr>
      <w:bookmarkStart w:id="4245" w:name="_Toc530525203"/>
      <w:ins w:id="4246" w:author="phuong vu" w:date="2018-11-16T12:56:00Z">
        <w:r>
          <w:t xml:space="preserve">Bảng </w:t>
        </w:r>
      </w:ins>
      <w:ins w:id="4247" w:author="phuong vu" w:date="2018-11-22T21:13:00Z">
        <w:r w:rsidR="00104646">
          <w:fldChar w:fldCharType="begin"/>
        </w:r>
        <w:r w:rsidR="00104646">
          <w:instrText xml:space="preserve"> STYLEREF 1 \s </w:instrText>
        </w:r>
      </w:ins>
      <w:r w:rsidR="00104646">
        <w:fldChar w:fldCharType="separate"/>
      </w:r>
      <w:r w:rsidR="00104646">
        <w:rPr>
          <w:noProof/>
        </w:rPr>
        <w:t>3</w:t>
      </w:r>
      <w:ins w:id="4248" w:author="phuong vu" w:date="2018-11-22T21:13:00Z">
        <w:r w:rsidR="00104646">
          <w:fldChar w:fldCharType="end"/>
        </w:r>
        <w:r w:rsidR="00104646">
          <w:t>.</w:t>
        </w:r>
        <w:r w:rsidR="00104646">
          <w:fldChar w:fldCharType="begin"/>
        </w:r>
        <w:r w:rsidR="00104646">
          <w:instrText xml:space="preserve"> SEQ Bảng \* ARABIC \s 1 </w:instrText>
        </w:r>
      </w:ins>
      <w:r w:rsidR="00104646">
        <w:fldChar w:fldCharType="separate"/>
      </w:r>
      <w:ins w:id="4249" w:author="phuong vu" w:date="2018-11-22T21:13:00Z">
        <w:r w:rsidR="00104646">
          <w:rPr>
            <w:noProof/>
          </w:rPr>
          <w:t>2</w:t>
        </w:r>
        <w:r w:rsidR="00104646">
          <w:fldChar w:fldCharType="end"/>
        </w:r>
      </w:ins>
      <w:ins w:id="4250" w:author="phuong vu" w:date="2018-11-16T12:56:00Z">
        <w:r>
          <w:rPr>
            <w:lang w:val="en-US"/>
          </w:rPr>
          <w:t xml:space="preserve"> </w:t>
        </w:r>
        <w:r>
          <w:rPr>
            <w:noProof/>
            <w:lang w:val="en-US"/>
          </w:rPr>
          <w:t>Bảng dữ liệu hóa đơn</w:t>
        </w:r>
      </w:ins>
      <w:bookmarkEnd w:id="4245"/>
    </w:p>
    <w:p w14:paraId="4FF4A42D" w14:textId="2FB499B9" w:rsidR="00CF0C7E" w:rsidRDefault="00CF0C7E" w:rsidP="00646D9D">
      <w:pPr>
        <w:rPr>
          <w:ins w:id="4251" w:author="phuong vu" w:date="2018-11-16T12:46:00Z"/>
          <w:b/>
          <w:lang w:val="en-US"/>
        </w:rPr>
      </w:pPr>
      <w:ins w:id="4252" w:author="phuong vu" w:date="2018-11-16T12:34:00Z">
        <w:r>
          <w:rPr>
            <w:b/>
            <w:lang w:val="en-US"/>
          </w:rPr>
          <w:t xml:space="preserve">BẢNG </w:t>
        </w:r>
      </w:ins>
      <w:ins w:id="4253" w:author="phuong vu" w:date="2018-11-16T12:35:00Z">
        <w:r>
          <w:rPr>
            <w:b/>
            <w:lang w:val="en-US"/>
          </w:rPr>
          <w:t>BILL_DETAIL</w:t>
        </w:r>
      </w:ins>
    </w:p>
    <w:tbl>
      <w:tblPr>
        <w:tblStyle w:val="TableGrid"/>
        <w:tblW w:w="8905" w:type="dxa"/>
        <w:tblLook w:val="04A0" w:firstRow="1" w:lastRow="0" w:firstColumn="1" w:lastColumn="0" w:noHBand="0" w:noVBand="1"/>
        <w:tblPrChange w:id="4254"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4255">
          <w:tblGrid>
            <w:gridCol w:w="654"/>
            <w:gridCol w:w="1686"/>
            <w:gridCol w:w="1183"/>
            <w:gridCol w:w="991"/>
            <w:gridCol w:w="771"/>
            <w:gridCol w:w="1414"/>
            <w:gridCol w:w="2078"/>
          </w:tblGrid>
        </w:tblGridChange>
      </w:tblGrid>
      <w:tr w:rsidR="00A94F02" w:rsidRPr="00CF0C7E" w14:paraId="449698C1" w14:textId="77777777" w:rsidTr="00A94F02">
        <w:trPr>
          <w:trHeight w:val="300"/>
          <w:ins w:id="4256" w:author="phuong vu" w:date="2018-11-16T12:46:00Z"/>
          <w:trPrChange w:id="4257" w:author="phuong vu" w:date="2018-11-16T12:47:00Z">
            <w:trPr>
              <w:trHeight w:val="300"/>
            </w:trPr>
          </w:trPrChange>
        </w:trPr>
        <w:tc>
          <w:tcPr>
            <w:tcW w:w="654" w:type="dxa"/>
            <w:noWrap/>
            <w:vAlign w:val="center"/>
            <w:hideMark/>
            <w:tcPrChange w:id="4258" w:author="phuong vu" w:date="2018-11-16T12:47:00Z">
              <w:tcPr>
                <w:tcW w:w="539" w:type="dxa"/>
                <w:noWrap/>
                <w:hideMark/>
              </w:tcPr>
            </w:tcPrChange>
          </w:tcPr>
          <w:p w14:paraId="7FEA4863" w14:textId="77777777" w:rsidR="00CF0C7E" w:rsidRPr="00CF0C7E" w:rsidRDefault="00CF0C7E">
            <w:pPr>
              <w:jc w:val="center"/>
              <w:rPr>
                <w:ins w:id="4259" w:author="phuong vu" w:date="2018-11-16T12:46:00Z"/>
                <w:b/>
                <w:bCs/>
              </w:rPr>
              <w:pPrChange w:id="4260" w:author="phuong vu" w:date="2018-11-16T12:47:00Z">
                <w:pPr/>
              </w:pPrChange>
            </w:pPr>
            <w:ins w:id="4261" w:author="phuong vu" w:date="2018-11-16T12:46:00Z">
              <w:r w:rsidRPr="00CF0C7E">
                <w:rPr>
                  <w:b/>
                  <w:bCs/>
                  <w:lang w:val="da-DK"/>
                </w:rPr>
                <w:t>STT</w:t>
              </w:r>
            </w:ins>
          </w:p>
        </w:tc>
        <w:tc>
          <w:tcPr>
            <w:tcW w:w="1686" w:type="dxa"/>
            <w:noWrap/>
            <w:vAlign w:val="center"/>
            <w:hideMark/>
            <w:tcPrChange w:id="4262" w:author="phuong vu" w:date="2018-11-16T12:47:00Z">
              <w:tcPr>
                <w:tcW w:w="1296" w:type="dxa"/>
                <w:noWrap/>
                <w:hideMark/>
              </w:tcPr>
            </w:tcPrChange>
          </w:tcPr>
          <w:p w14:paraId="59E80249" w14:textId="77777777" w:rsidR="00CF0C7E" w:rsidRPr="00CF0C7E" w:rsidRDefault="00CF0C7E">
            <w:pPr>
              <w:jc w:val="center"/>
              <w:rPr>
                <w:ins w:id="4263" w:author="phuong vu" w:date="2018-11-16T12:46:00Z"/>
                <w:b/>
                <w:bCs/>
              </w:rPr>
              <w:pPrChange w:id="4264" w:author="phuong vu" w:date="2018-11-16T12:47:00Z">
                <w:pPr/>
              </w:pPrChange>
            </w:pPr>
            <w:ins w:id="4265" w:author="phuong vu" w:date="2018-11-16T12:46:00Z">
              <w:r w:rsidRPr="00CF0C7E">
                <w:rPr>
                  <w:b/>
                  <w:bCs/>
                  <w:lang w:val="da-DK"/>
                </w:rPr>
                <w:t>Tên trường</w:t>
              </w:r>
            </w:ins>
          </w:p>
        </w:tc>
        <w:tc>
          <w:tcPr>
            <w:tcW w:w="1183" w:type="dxa"/>
            <w:noWrap/>
            <w:vAlign w:val="center"/>
            <w:hideMark/>
            <w:tcPrChange w:id="4266" w:author="phuong vu" w:date="2018-11-16T12:47:00Z">
              <w:tcPr>
                <w:tcW w:w="1189" w:type="dxa"/>
                <w:noWrap/>
                <w:hideMark/>
              </w:tcPr>
            </w:tcPrChange>
          </w:tcPr>
          <w:p w14:paraId="34ACA255" w14:textId="77777777" w:rsidR="00CF0C7E" w:rsidRPr="00CF0C7E" w:rsidRDefault="00CF0C7E">
            <w:pPr>
              <w:jc w:val="center"/>
              <w:rPr>
                <w:ins w:id="4267" w:author="phuong vu" w:date="2018-11-16T12:46:00Z"/>
                <w:b/>
                <w:bCs/>
              </w:rPr>
              <w:pPrChange w:id="4268" w:author="phuong vu" w:date="2018-11-16T12:47:00Z">
                <w:pPr/>
              </w:pPrChange>
            </w:pPr>
            <w:ins w:id="4269" w:author="phuong vu" w:date="2018-11-16T12:46:00Z">
              <w:r w:rsidRPr="00CF0C7E">
                <w:rPr>
                  <w:b/>
                  <w:bCs/>
                  <w:lang w:val="da-DK"/>
                </w:rPr>
                <w:t>Kiểu</w:t>
              </w:r>
            </w:ins>
          </w:p>
        </w:tc>
        <w:tc>
          <w:tcPr>
            <w:tcW w:w="991" w:type="dxa"/>
            <w:noWrap/>
            <w:vAlign w:val="center"/>
            <w:hideMark/>
            <w:tcPrChange w:id="4270" w:author="phuong vu" w:date="2018-11-16T12:47:00Z">
              <w:tcPr>
                <w:tcW w:w="1084" w:type="dxa"/>
                <w:noWrap/>
                <w:hideMark/>
              </w:tcPr>
            </w:tcPrChange>
          </w:tcPr>
          <w:p w14:paraId="5DDC5B5D" w14:textId="77777777" w:rsidR="00CF0C7E" w:rsidRPr="00CF0C7E" w:rsidRDefault="00CF0C7E">
            <w:pPr>
              <w:jc w:val="center"/>
              <w:rPr>
                <w:ins w:id="4271" w:author="phuong vu" w:date="2018-11-16T12:46:00Z"/>
                <w:b/>
                <w:bCs/>
              </w:rPr>
              <w:pPrChange w:id="4272" w:author="phuong vu" w:date="2018-11-16T12:47:00Z">
                <w:pPr/>
              </w:pPrChange>
            </w:pPr>
            <w:ins w:id="4273" w:author="phuong vu" w:date="2018-11-16T12:46:00Z">
              <w:r w:rsidRPr="00CF0C7E">
                <w:rPr>
                  <w:b/>
                  <w:bCs/>
                  <w:lang w:val="da-DK"/>
                </w:rPr>
                <w:t>Chấp nhận Null</w:t>
              </w:r>
            </w:ins>
          </w:p>
        </w:tc>
        <w:tc>
          <w:tcPr>
            <w:tcW w:w="771" w:type="dxa"/>
            <w:noWrap/>
            <w:vAlign w:val="center"/>
            <w:hideMark/>
            <w:tcPrChange w:id="4274" w:author="phuong vu" w:date="2018-11-16T12:47:00Z">
              <w:tcPr>
                <w:tcW w:w="809" w:type="dxa"/>
                <w:noWrap/>
                <w:hideMark/>
              </w:tcPr>
            </w:tcPrChange>
          </w:tcPr>
          <w:p w14:paraId="69A9D95F" w14:textId="77777777" w:rsidR="00CF0C7E" w:rsidRPr="00CF0C7E" w:rsidRDefault="00CF0C7E">
            <w:pPr>
              <w:jc w:val="center"/>
              <w:rPr>
                <w:ins w:id="4275" w:author="phuong vu" w:date="2018-11-16T12:46:00Z"/>
                <w:b/>
                <w:bCs/>
              </w:rPr>
              <w:pPrChange w:id="4276" w:author="phuong vu" w:date="2018-11-16T12:47:00Z">
                <w:pPr/>
              </w:pPrChange>
            </w:pPr>
            <w:ins w:id="4277" w:author="phuong vu" w:date="2018-11-16T12:46:00Z">
              <w:r w:rsidRPr="00CF0C7E">
                <w:rPr>
                  <w:b/>
                  <w:bCs/>
                  <w:lang w:val="da-DK"/>
                </w:rPr>
                <w:t>Khóa chính</w:t>
              </w:r>
            </w:ins>
          </w:p>
        </w:tc>
        <w:tc>
          <w:tcPr>
            <w:tcW w:w="1414" w:type="dxa"/>
            <w:noWrap/>
            <w:vAlign w:val="center"/>
            <w:hideMark/>
            <w:tcPrChange w:id="4278" w:author="phuong vu" w:date="2018-11-16T12:47:00Z">
              <w:tcPr>
                <w:tcW w:w="1558" w:type="dxa"/>
                <w:noWrap/>
                <w:hideMark/>
              </w:tcPr>
            </w:tcPrChange>
          </w:tcPr>
          <w:p w14:paraId="34050281" w14:textId="77777777" w:rsidR="00CF0C7E" w:rsidRPr="00CF0C7E" w:rsidRDefault="00CF0C7E">
            <w:pPr>
              <w:jc w:val="center"/>
              <w:rPr>
                <w:ins w:id="4279" w:author="phuong vu" w:date="2018-11-16T12:46:00Z"/>
                <w:b/>
                <w:bCs/>
              </w:rPr>
              <w:pPrChange w:id="4280" w:author="phuong vu" w:date="2018-11-16T12:47:00Z">
                <w:pPr/>
              </w:pPrChange>
            </w:pPr>
            <w:ins w:id="4281" w:author="phuong vu" w:date="2018-11-16T12:46:00Z">
              <w:r w:rsidRPr="00CF0C7E">
                <w:rPr>
                  <w:b/>
                  <w:bCs/>
                  <w:lang w:val="da-DK"/>
                </w:rPr>
                <w:t>Khóa ngoại</w:t>
              </w:r>
            </w:ins>
          </w:p>
        </w:tc>
        <w:tc>
          <w:tcPr>
            <w:tcW w:w="2206" w:type="dxa"/>
            <w:noWrap/>
            <w:vAlign w:val="center"/>
            <w:hideMark/>
            <w:tcPrChange w:id="4282" w:author="phuong vu" w:date="2018-11-16T12:47:00Z">
              <w:tcPr>
                <w:tcW w:w="2302" w:type="dxa"/>
                <w:noWrap/>
                <w:hideMark/>
              </w:tcPr>
            </w:tcPrChange>
          </w:tcPr>
          <w:p w14:paraId="3F3DE568" w14:textId="77777777" w:rsidR="00CF0C7E" w:rsidRPr="00CF0C7E" w:rsidRDefault="00CF0C7E">
            <w:pPr>
              <w:jc w:val="center"/>
              <w:rPr>
                <w:ins w:id="4283" w:author="phuong vu" w:date="2018-11-16T12:46:00Z"/>
                <w:b/>
                <w:bCs/>
              </w:rPr>
              <w:pPrChange w:id="4284" w:author="phuong vu" w:date="2018-11-16T12:47:00Z">
                <w:pPr/>
              </w:pPrChange>
            </w:pPr>
            <w:ins w:id="4285" w:author="phuong vu" w:date="2018-11-16T12:46:00Z">
              <w:r w:rsidRPr="00CF0C7E">
                <w:rPr>
                  <w:b/>
                  <w:bCs/>
                  <w:lang w:val="da-DK"/>
                </w:rPr>
                <w:t>Mô tả</w:t>
              </w:r>
            </w:ins>
          </w:p>
        </w:tc>
      </w:tr>
      <w:tr w:rsidR="00A94F02" w:rsidRPr="00CF0C7E" w14:paraId="4278AFB9" w14:textId="77777777" w:rsidTr="00A94F02">
        <w:trPr>
          <w:trHeight w:val="300"/>
          <w:ins w:id="4286" w:author="phuong vu" w:date="2018-11-16T12:46:00Z"/>
          <w:trPrChange w:id="4287" w:author="phuong vu" w:date="2018-11-16T12:47:00Z">
            <w:trPr>
              <w:trHeight w:val="300"/>
            </w:trPr>
          </w:trPrChange>
        </w:trPr>
        <w:tc>
          <w:tcPr>
            <w:tcW w:w="654" w:type="dxa"/>
            <w:noWrap/>
            <w:hideMark/>
            <w:tcPrChange w:id="4288" w:author="phuong vu" w:date="2018-11-16T12:47:00Z">
              <w:tcPr>
                <w:tcW w:w="539" w:type="dxa"/>
                <w:noWrap/>
                <w:hideMark/>
              </w:tcPr>
            </w:tcPrChange>
          </w:tcPr>
          <w:p w14:paraId="606EF303" w14:textId="77777777" w:rsidR="00CF0C7E" w:rsidRPr="00CF0C7E" w:rsidRDefault="00CF0C7E" w:rsidP="00CF0C7E">
            <w:pPr>
              <w:rPr>
                <w:ins w:id="4289" w:author="phuong vu" w:date="2018-11-16T12:46:00Z"/>
                <w:rPrChange w:id="4290" w:author="phuong vu" w:date="2018-11-16T12:46:00Z">
                  <w:rPr>
                    <w:ins w:id="4291" w:author="phuong vu" w:date="2018-11-16T12:46:00Z"/>
                    <w:b/>
                  </w:rPr>
                </w:rPrChange>
              </w:rPr>
            </w:pPr>
            <w:ins w:id="4292" w:author="phuong vu" w:date="2018-11-16T12:46:00Z">
              <w:r w:rsidRPr="00CF0C7E">
                <w:rPr>
                  <w:rPrChange w:id="4293" w:author="phuong vu" w:date="2018-11-16T12:46:00Z">
                    <w:rPr>
                      <w:b/>
                    </w:rPr>
                  </w:rPrChange>
                </w:rPr>
                <w:t>1</w:t>
              </w:r>
            </w:ins>
          </w:p>
        </w:tc>
        <w:tc>
          <w:tcPr>
            <w:tcW w:w="1686" w:type="dxa"/>
            <w:noWrap/>
            <w:hideMark/>
            <w:tcPrChange w:id="4294" w:author="phuong vu" w:date="2018-11-16T12:47:00Z">
              <w:tcPr>
                <w:tcW w:w="1296" w:type="dxa"/>
                <w:noWrap/>
                <w:hideMark/>
              </w:tcPr>
            </w:tcPrChange>
          </w:tcPr>
          <w:p w14:paraId="1B6D9E32" w14:textId="77777777" w:rsidR="00CF0C7E" w:rsidRPr="00CF0C7E" w:rsidRDefault="00CF0C7E" w:rsidP="00CF0C7E">
            <w:pPr>
              <w:rPr>
                <w:ins w:id="4295" w:author="phuong vu" w:date="2018-11-16T12:46:00Z"/>
                <w:rPrChange w:id="4296" w:author="phuong vu" w:date="2018-11-16T12:46:00Z">
                  <w:rPr>
                    <w:ins w:id="4297" w:author="phuong vu" w:date="2018-11-16T12:46:00Z"/>
                    <w:b/>
                  </w:rPr>
                </w:rPrChange>
              </w:rPr>
            </w:pPr>
            <w:ins w:id="4298" w:author="phuong vu" w:date="2018-11-16T12:46:00Z">
              <w:r w:rsidRPr="00CF0C7E">
                <w:rPr>
                  <w:rPrChange w:id="4299" w:author="phuong vu" w:date="2018-11-16T12:46:00Z">
                    <w:rPr>
                      <w:b/>
                    </w:rPr>
                  </w:rPrChange>
                </w:rPr>
                <w:t>id</w:t>
              </w:r>
            </w:ins>
          </w:p>
        </w:tc>
        <w:tc>
          <w:tcPr>
            <w:tcW w:w="1183" w:type="dxa"/>
            <w:noWrap/>
            <w:hideMark/>
            <w:tcPrChange w:id="4300" w:author="phuong vu" w:date="2018-11-16T12:47:00Z">
              <w:tcPr>
                <w:tcW w:w="1189" w:type="dxa"/>
                <w:noWrap/>
                <w:hideMark/>
              </w:tcPr>
            </w:tcPrChange>
          </w:tcPr>
          <w:p w14:paraId="575AB16A" w14:textId="77777777" w:rsidR="00CF0C7E" w:rsidRPr="00CF0C7E" w:rsidRDefault="00CF0C7E">
            <w:pPr>
              <w:rPr>
                <w:ins w:id="4301" w:author="phuong vu" w:date="2018-11-16T12:46:00Z"/>
                <w:rPrChange w:id="4302" w:author="phuong vu" w:date="2018-11-16T12:46:00Z">
                  <w:rPr>
                    <w:ins w:id="4303" w:author="phuong vu" w:date="2018-11-16T12:46:00Z"/>
                    <w:b/>
                  </w:rPr>
                </w:rPrChange>
              </w:rPr>
            </w:pPr>
            <w:ins w:id="4304" w:author="phuong vu" w:date="2018-11-16T12:46:00Z">
              <w:r w:rsidRPr="00CF0C7E">
                <w:rPr>
                  <w:rPrChange w:id="4305" w:author="phuong vu" w:date="2018-11-16T12:46:00Z">
                    <w:rPr>
                      <w:b/>
                    </w:rPr>
                  </w:rPrChange>
                </w:rPr>
                <w:t>numeric</w:t>
              </w:r>
            </w:ins>
          </w:p>
        </w:tc>
        <w:tc>
          <w:tcPr>
            <w:tcW w:w="991" w:type="dxa"/>
            <w:noWrap/>
            <w:vAlign w:val="center"/>
            <w:hideMark/>
            <w:tcPrChange w:id="4306" w:author="phuong vu" w:date="2018-11-16T12:47:00Z">
              <w:tcPr>
                <w:tcW w:w="1084" w:type="dxa"/>
                <w:noWrap/>
                <w:hideMark/>
              </w:tcPr>
            </w:tcPrChange>
          </w:tcPr>
          <w:p w14:paraId="4D5513C3" w14:textId="6F810E65" w:rsidR="00CF0C7E" w:rsidRPr="00CF0C7E" w:rsidRDefault="00CF0C7E">
            <w:pPr>
              <w:jc w:val="center"/>
              <w:rPr>
                <w:ins w:id="4307" w:author="phuong vu" w:date="2018-11-16T12:46:00Z"/>
                <w:rPrChange w:id="4308" w:author="phuong vu" w:date="2018-11-16T12:46:00Z">
                  <w:rPr>
                    <w:ins w:id="4309" w:author="phuong vu" w:date="2018-11-16T12:46:00Z"/>
                    <w:b/>
                  </w:rPr>
                </w:rPrChange>
              </w:rPr>
              <w:pPrChange w:id="4310" w:author="phuong vu" w:date="2018-11-16T12:47:00Z">
                <w:pPr/>
              </w:pPrChange>
            </w:pPr>
          </w:p>
        </w:tc>
        <w:tc>
          <w:tcPr>
            <w:tcW w:w="771" w:type="dxa"/>
            <w:noWrap/>
            <w:vAlign w:val="center"/>
            <w:hideMark/>
            <w:tcPrChange w:id="4311" w:author="phuong vu" w:date="2018-11-16T12:47:00Z">
              <w:tcPr>
                <w:tcW w:w="809" w:type="dxa"/>
                <w:noWrap/>
                <w:hideMark/>
              </w:tcPr>
            </w:tcPrChange>
          </w:tcPr>
          <w:p w14:paraId="53E3FB07" w14:textId="77777777" w:rsidR="00CF0C7E" w:rsidRPr="00CF0C7E" w:rsidRDefault="00CF0C7E">
            <w:pPr>
              <w:jc w:val="center"/>
              <w:rPr>
                <w:ins w:id="4312" w:author="phuong vu" w:date="2018-11-16T12:46:00Z"/>
                <w:rPrChange w:id="4313" w:author="phuong vu" w:date="2018-11-16T12:46:00Z">
                  <w:rPr>
                    <w:ins w:id="4314" w:author="phuong vu" w:date="2018-11-16T12:46:00Z"/>
                    <w:b/>
                  </w:rPr>
                </w:rPrChange>
              </w:rPr>
              <w:pPrChange w:id="4315" w:author="phuong vu" w:date="2018-11-16T12:47:00Z">
                <w:pPr/>
              </w:pPrChange>
            </w:pPr>
            <w:ins w:id="4316" w:author="phuong vu" w:date="2018-11-16T12:46:00Z">
              <w:r w:rsidRPr="00CF0C7E">
                <w:rPr>
                  <w:rPrChange w:id="4317" w:author="phuong vu" w:date="2018-11-16T12:46:00Z">
                    <w:rPr>
                      <w:b/>
                    </w:rPr>
                  </w:rPrChange>
                </w:rPr>
                <w:t>X</w:t>
              </w:r>
            </w:ins>
          </w:p>
        </w:tc>
        <w:tc>
          <w:tcPr>
            <w:tcW w:w="1414" w:type="dxa"/>
            <w:noWrap/>
            <w:vAlign w:val="center"/>
            <w:hideMark/>
            <w:tcPrChange w:id="4318" w:author="phuong vu" w:date="2018-11-16T12:47:00Z">
              <w:tcPr>
                <w:tcW w:w="1558" w:type="dxa"/>
                <w:noWrap/>
                <w:hideMark/>
              </w:tcPr>
            </w:tcPrChange>
          </w:tcPr>
          <w:p w14:paraId="6C22178D" w14:textId="45121E5E" w:rsidR="00CF0C7E" w:rsidRPr="00CF0C7E" w:rsidRDefault="00CF0C7E">
            <w:pPr>
              <w:jc w:val="center"/>
              <w:rPr>
                <w:ins w:id="4319" w:author="phuong vu" w:date="2018-11-16T12:46:00Z"/>
                <w:rPrChange w:id="4320" w:author="phuong vu" w:date="2018-11-16T12:46:00Z">
                  <w:rPr>
                    <w:ins w:id="4321" w:author="phuong vu" w:date="2018-11-16T12:46:00Z"/>
                    <w:b/>
                  </w:rPr>
                </w:rPrChange>
              </w:rPr>
              <w:pPrChange w:id="4322" w:author="phuong vu" w:date="2018-11-16T12:47:00Z">
                <w:pPr/>
              </w:pPrChange>
            </w:pPr>
          </w:p>
        </w:tc>
        <w:tc>
          <w:tcPr>
            <w:tcW w:w="2206" w:type="dxa"/>
            <w:noWrap/>
            <w:hideMark/>
            <w:tcPrChange w:id="4323" w:author="phuong vu" w:date="2018-11-16T12:47:00Z">
              <w:tcPr>
                <w:tcW w:w="2302" w:type="dxa"/>
                <w:noWrap/>
                <w:hideMark/>
              </w:tcPr>
            </w:tcPrChange>
          </w:tcPr>
          <w:p w14:paraId="72EE7E85" w14:textId="77777777" w:rsidR="00CF0C7E" w:rsidRPr="00CF0C7E" w:rsidRDefault="00CF0C7E">
            <w:pPr>
              <w:rPr>
                <w:ins w:id="4324" w:author="phuong vu" w:date="2018-11-16T12:46:00Z"/>
                <w:rPrChange w:id="4325" w:author="phuong vu" w:date="2018-11-16T12:46:00Z">
                  <w:rPr>
                    <w:ins w:id="4326" w:author="phuong vu" w:date="2018-11-16T12:46:00Z"/>
                    <w:b/>
                  </w:rPr>
                </w:rPrChange>
              </w:rPr>
            </w:pPr>
            <w:ins w:id="4327" w:author="phuong vu" w:date="2018-11-16T12:46:00Z">
              <w:r w:rsidRPr="00CF0C7E">
                <w:rPr>
                  <w:rPrChange w:id="4328" w:author="phuong vu" w:date="2018-11-16T12:46:00Z">
                    <w:rPr>
                      <w:b/>
                    </w:rPr>
                  </w:rPrChange>
                </w:rPr>
                <w:t>ID chi tiết hóa đơn</w:t>
              </w:r>
            </w:ins>
          </w:p>
        </w:tc>
      </w:tr>
      <w:tr w:rsidR="00A94F02" w:rsidRPr="00CF0C7E" w14:paraId="255D7DAD" w14:textId="77777777" w:rsidTr="00A94F02">
        <w:trPr>
          <w:trHeight w:val="300"/>
          <w:ins w:id="4329" w:author="phuong vu" w:date="2018-11-16T12:46:00Z"/>
          <w:trPrChange w:id="4330" w:author="phuong vu" w:date="2018-11-16T12:47:00Z">
            <w:trPr>
              <w:trHeight w:val="300"/>
            </w:trPr>
          </w:trPrChange>
        </w:trPr>
        <w:tc>
          <w:tcPr>
            <w:tcW w:w="654" w:type="dxa"/>
            <w:noWrap/>
            <w:hideMark/>
            <w:tcPrChange w:id="4331" w:author="phuong vu" w:date="2018-11-16T12:47:00Z">
              <w:tcPr>
                <w:tcW w:w="539" w:type="dxa"/>
                <w:noWrap/>
                <w:hideMark/>
              </w:tcPr>
            </w:tcPrChange>
          </w:tcPr>
          <w:p w14:paraId="2AFA2C57" w14:textId="77777777" w:rsidR="00CF0C7E" w:rsidRPr="00CF0C7E" w:rsidRDefault="00CF0C7E" w:rsidP="00CF0C7E">
            <w:pPr>
              <w:rPr>
                <w:ins w:id="4332" w:author="phuong vu" w:date="2018-11-16T12:46:00Z"/>
                <w:rPrChange w:id="4333" w:author="phuong vu" w:date="2018-11-16T12:46:00Z">
                  <w:rPr>
                    <w:ins w:id="4334" w:author="phuong vu" w:date="2018-11-16T12:46:00Z"/>
                    <w:b/>
                  </w:rPr>
                </w:rPrChange>
              </w:rPr>
            </w:pPr>
            <w:ins w:id="4335" w:author="phuong vu" w:date="2018-11-16T12:46:00Z">
              <w:r w:rsidRPr="00CF0C7E">
                <w:rPr>
                  <w:rPrChange w:id="4336" w:author="phuong vu" w:date="2018-11-16T12:46:00Z">
                    <w:rPr>
                      <w:b/>
                    </w:rPr>
                  </w:rPrChange>
                </w:rPr>
                <w:t>2</w:t>
              </w:r>
            </w:ins>
          </w:p>
        </w:tc>
        <w:tc>
          <w:tcPr>
            <w:tcW w:w="1686" w:type="dxa"/>
            <w:noWrap/>
            <w:hideMark/>
            <w:tcPrChange w:id="4337" w:author="phuong vu" w:date="2018-11-16T12:47:00Z">
              <w:tcPr>
                <w:tcW w:w="1296" w:type="dxa"/>
                <w:noWrap/>
                <w:hideMark/>
              </w:tcPr>
            </w:tcPrChange>
          </w:tcPr>
          <w:p w14:paraId="5A83E12B" w14:textId="77777777" w:rsidR="00CF0C7E" w:rsidRPr="00CF0C7E" w:rsidRDefault="00CF0C7E" w:rsidP="00CF0C7E">
            <w:pPr>
              <w:rPr>
                <w:ins w:id="4338" w:author="phuong vu" w:date="2018-11-16T12:46:00Z"/>
                <w:rPrChange w:id="4339" w:author="phuong vu" w:date="2018-11-16T12:46:00Z">
                  <w:rPr>
                    <w:ins w:id="4340" w:author="phuong vu" w:date="2018-11-16T12:46:00Z"/>
                    <w:b/>
                  </w:rPr>
                </w:rPrChange>
              </w:rPr>
            </w:pPr>
            <w:ins w:id="4341" w:author="phuong vu" w:date="2018-11-16T12:46:00Z">
              <w:r w:rsidRPr="00CF0C7E">
                <w:rPr>
                  <w:rPrChange w:id="4342" w:author="phuong vu" w:date="2018-11-16T12:46:00Z">
                    <w:rPr>
                      <w:b/>
                    </w:rPr>
                  </w:rPrChange>
                </w:rPr>
                <w:t>bill_id</w:t>
              </w:r>
            </w:ins>
          </w:p>
        </w:tc>
        <w:tc>
          <w:tcPr>
            <w:tcW w:w="1183" w:type="dxa"/>
            <w:noWrap/>
            <w:hideMark/>
            <w:tcPrChange w:id="4343" w:author="phuong vu" w:date="2018-11-16T12:47:00Z">
              <w:tcPr>
                <w:tcW w:w="1189" w:type="dxa"/>
                <w:noWrap/>
                <w:hideMark/>
              </w:tcPr>
            </w:tcPrChange>
          </w:tcPr>
          <w:p w14:paraId="1062071D" w14:textId="77777777" w:rsidR="00CF0C7E" w:rsidRPr="00CF0C7E" w:rsidRDefault="00CF0C7E">
            <w:pPr>
              <w:rPr>
                <w:ins w:id="4344" w:author="phuong vu" w:date="2018-11-16T12:46:00Z"/>
                <w:rPrChange w:id="4345" w:author="phuong vu" w:date="2018-11-16T12:46:00Z">
                  <w:rPr>
                    <w:ins w:id="4346" w:author="phuong vu" w:date="2018-11-16T12:46:00Z"/>
                    <w:b/>
                  </w:rPr>
                </w:rPrChange>
              </w:rPr>
            </w:pPr>
            <w:ins w:id="4347" w:author="phuong vu" w:date="2018-11-16T12:46:00Z">
              <w:r w:rsidRPr="00CF0C7E">
                <w:rPr>
                  <w:rPrChange w:id="4348" w:author="phuong vu" w:date="2018-11-16T12:46:00Z">
                    <w:rPr>
                      <w:b/>
                    </w:rPr>
                  </w:rPrChange>
                </w:rPr>
                <w:t>numeric</w:t>
              </w:r>
            </w:ins>
          </w:p>
        </w:tc>
        <w:tc>
          <w:tcPr>
            <w:tcW w:w="991" w:type="dxa"/>
            <w:noWrap/>
            <w:vAlign w:val="center"/>
            <w:hideMark/>
            <w:tcPrChange w:id="4349" w:author="phuong vu" w:date="2018-11-16T12:47:00Z">
              <w:tcPr>
                <w:tcW w:w="1084" w:type="dxa"/>
                <w:noWrap/>
                <w:hideMark/>
              </w:tcPr>
            </w:tcPrChange>
          </w:tcPr>
          <w:p w14:paraId="1BB7AADF" w14:textId="6323E8B8" w:rsidR="00CF0C7E" w:rsidRPr="00CF0C7E" w:rsidRDefault="00CF0C7E">
            <w:pPr>
              <w:jc w:val="center"/>
              <w:rPr>
                <w:ins w:id="4350" w:author="phuong vu" w:date="2018-11-16T12:46:00Z"/>
                <w:rPrChange w:id="4351" w:author="phuong vu" w:date="2018-11-16T12:46:00Z">
                  <w:rPr>
                    <w:ins w:id="4352" w:author="phuong vu" w:date="2018-11-16T12:46:00Z"/>
                    <w:b/>
                  </w:rPr>
                </w:rPrChange>
              </w:rPr>
              <w:pPrChange w:id="4353" w:author="phuong vu" w:date="2018-11-16T12:47:00Z">
                <w:pPr/>
              </w:pPrChange>
            </w:pPr>
          </w:p>
        </w:tc>
        <w:tc>
          <w:tcPr>
            <w:tcW w:w="771" w:type="dxa"/>
            <w:noWrap/>
            <w:vAlign w:val="center"/>
            <w:hideMark/>
            <w:tcPrChange w:id="4354" w:author="phuong vu" w:date="2018-11-16T12:47:00Z">
              <w:tcPr>
                <w:tcW w:w="809" w:type="dxa"/>
                <w:noWrap/>
                <w:hideMark/>
              </w:tcPr>
            </w:tcPrChange>
          </w:tcPr>
          <w:p w14:paraId="7022DD7D" w14:textId="73A3BC3F" w:rsidR="00CF0C7E" w:rsidRPr="00CF0C7E" w:rsidRDefault="00CF0C7E">
            <w:pPr>
              <w:jc w:val="center"/>
              <w:rPr>
                <w:ins w:id="4355" w:author="phuong vu" w:date="2018-11-16T12:46:00Z"/>
                <w:rPrChange w:id="4356" w:author="phuong vu" w:date="2018-11-16T12:46:00Z">
                  <w:rPr>
                    <w:ins w:id="4357" w:author="phuong vu" w:date="2018-11-16T12:46:00Z"/>
                    <w:b/>
                  </w:rPr>
                </w:rPrChange>
              </w:rPr>
              <w:pPrChange w:id="4358" w:author="phuong vu" w:date="2018-11-16T12:47:00Z">
                <w:pPr/>
              </w:pPrChange>
            </w:pPr>
          </w:p>
        </w:tc>
        <w:tc>
          <w:tcPr>
            <w:tcW w:w="1414" w:type="dxa"/>
            <w:noWrap/>
            <w:vAlign w:val="center"/>
            <w:hideMark/>
            <w:tcPrChange w:id="4359" w:author="phuong vu" w:date="2018-11-16T12:47:00Z">
              <w:tcPr>
                <w:tcW w:w="1558" w:type="dxa"/>
                <w:noWrap/>
                <w:hideMark/>
              </w:tcPr>
            </w:tcPrChange>
          </w:tcPr>
          <w:p w14:paraId="0497F242" w14:textId="77777777" w:rsidR="00CF0C7E" w:rsidRPr="00CF0C7E" w:rsidRDefault="00CF0C7E">
            <w:pPr>
              <w:jc w:val="center"/>
              <w:rPr>
                <w:ins w:id="4360" w:author="phuong vu" w:date="2018-11-16T12:46:00Z"/>
                <w:rPrChange w:id="4361" w:author="phuong vu" w:date="2018-11-16T12:46:00Z">
                  <w:rPr>
                    <w:ins w:id="4362" w:author="phuong vu" w:date="2018-11-16T12:46:00Z"/>
                    <w:b/>
                  </w:rPr>
                </w:rPrChange>
              </w:rPr>
              <w:pPrChange w:id="4363" w:author="phuong vu" w:date="2018-11-16T12:47:00Z">
                <w:pPr/>
              </w:pPrChange>
            </w:pPr>
            <w:ins w:id="4364" w:author="phuong vu" w:date="2018-11-16T12:46:00Z">
              <w:r w:rsidRPr="00CF0C7E">
                <w:rPr>
                  <w:rPrChange w:id="4365" w:author="phuong vu" w:date="2018-11-16T12:46:00Z">
                    <w:rPr>
                      <w:b/>
                    </w:rPr>
                  </w:rPrChange>
                </w:rPr>
                <w:t>X</w:t>
              </w:r>
            </w:ins>
          </w:p>
        </w:tc>
        <w:tc>
          <w:tcPr>
            <w:tcW w:w="2206" w:type="dxa"/>
            <w:noWrap/>
            <w:hideMark/>
            <w:tcPrChange w:id="4366" w:author="phuong vu" w:date="2018-11-16T12:47:00Z">
              <w:tcPr>
                <w:tcW w:w="2302" w:type="dxa"/>
                <w:noWrap/>
                <w:hideMark/>
              </w:tcPr>
            </w:tcPrChange>
          </w:tcPr>
          <w:p w14:paraId="54358C8A" w14:textId="77777777" w:rsidR="00CF0C7E" w:rsidRPr="00CF0C7E" w:rsidRDefault="00CF0C7E">
            <w:pPr>
              <w:rPr>
                <w:ins w:id="4367" w:author="phuong vu" w:date="2018-11-16T12:46:00Z"/>
                <w:rPrChange w:id="4368" w:author="phuong vu" w:date="2018-11-16T12:46:00Z">
                  <w:rPr>
                    <w:ins w:id="4369" w:author="phuong vu" w:date="2018-11-16T12:46:00Z"/>
                    <w:b/>
                  </w:rPr>
                </w:rPrChange>
              </w:rPr>
            </w:pPr>
            <w:ins w:id="4370" w:author="phuong vu" w:date="2018-11-16T12:46:00Z">
              <w:r w:rsidRPr="00CF0C7E">
                <w:rPr>
                  <w:rPrChange w:id="4371" w:author="phuong vu" w:date="2018-11-16T12:46:00Z">
                    <w:rPr>
                      <w:b/>
                    </w:rPr>
                  </w:rPrChange>
                </w:rPr>
                <w:t>ID hóa đơn. Liên kết với bảng BILL</w:t>
              </w:r>
            </w:ins>
          </w:p>
        </w:tc>
      </w:tr>
      <w:tr w:rsidR="00A94F02" w:rsidRPr="00CF0C7E" w14:paraId="4729A0C1" w14:textId="77777777" w:rsidTr="00A94F02">
        <w:trPr>
          <w:trHeight w:val="300"/>
          <w:ins w:id="4372" w:author="phuong vu" w:date="2018-11-16T12:46:00Z"/>
          <w:trPrChange w:id="4373" w:author="phuong vu" w:date="2018-11-16T12:47:00Z">
            <w:trPr>
              <w:trHeight w:val="300"/>
            </w:trPr>
          </w:trPrChange>
        </w:trPr>
        <w:tc>
          <w:tcPr>
            <w:tcW w:w="654" w:type="dxa"/>
            <w:noWrap/>
            <w:hideMark/>
            <w:tcPrChange w:id="4374" w:author="phuong vu" w:date="2018-11-16T12:47:00Z">
              <w:tcPr>
                <w:tcW w:w="539" w:type="dxa"/>
                <w:noWrap/>
                <w:hideMark/>
              </w:tcPr>
            </w:tcPrChange>
          </w:tcPr>
          <w:p w14:paraId="0EAB0CC6" w14:textId="77777777" w:rsidR="00CF0C7E" w:rsidRPr="00CF0C7E" w:rsidRDefault="00CF0C7E" w:rsidP="00CF0C7E">
            <w:pPr>
              <w:rPr>
                <w:ins w:id="4375" w:author="phuong vu" w:date="2018-11-16T12:46:00Z"/>
                <w:rPrChange w:id="4376" w:author="phuong vu" w:date="2018-11-16T12:46:00Z">
                  <w:rPr>
                    <w:ins w:id="4377" w:author="phuong vu" w:date="2018-11-16T12:46:00Z"/>
                    <w:b/>
                  </w:rPr>
                </w:rPrChange>
              </w:rPr>
            </w:pPr>
            <w:ins w:id="4378" w:author="phuong vu" w:date="2018-11-16T12:46:00Z">
              <w:r w:rsidRPr="00CF0C7E">
                <w:rPr>
                  <w:rPrChange w:id="4379" w:author="phuong vu" w:date="2018-11-16T12:46:00Z">
                    <w:rPr>
                      <w:b/>
                    </w:rPr>
                  </w:rPrChange>
                </w:rPr>
                <w:t>3</w:t>
              </w:r>
            </w:ins>
          </w:p>
        </w:tc>
        <w:tc>
          <w:tcPr>
            <w:tcW w:w="1686" w:type="dxa"/>
            <w:noWrap/>
            <w:hideMark/>
            <w:tcPrChange w:id="4380" w:author="phuong vu" w:date="2018-11-16T12:47:00Z">
              <w:tcPr>
                <w:tcW w:w="1296" w:type="dxa"/>
                <w:noWrap/>
                <w:hideMark/>
              </w:tcPr>
            </w:tcPrChange>
          </w:tcPr>
          <w:p w14:paraId="5315C0E0" w14:textId="77777777" w:rsidR="00CF0C7E" w:rsidRPr="00CF0C7E" w:rsidRDefault="00CF0C7E" w:rsidP="00CF0C7E">
            <w:pPr>
              <w:rPr>
                <w:ins w:id="4381" w:author="phuong vu" w:date="2018-11-16T12:46:00Z"/>
                <w:rPrChange w:id="4382" w:author="phuong vu" w:date="2018-11-16T12:46:00Z">
                  <w:rPr>
                    <w:ins w:id="4383" w:author="phuong vu" w:date="2018-11-16T12:46:00Z"/>
                    <w:b/>
                  </w:rPr>
                </w:rPrChange>
              </w:rPr>
            </w:pPr>
            <w:ins w:id="4384" w:author="phuong vu" w:date="2018-11-16T12:46:00Z">
              <w:r w:rsidRPr="00CF0C7E">
                <w:rPr>
                  <w:rPrChange w:id="4385" w:author="phuong vu" w:date="2018-11-16T12:46:00Z">
                    <w:rPr>
                      <w:b/>
                    </w:rPr>
                  </w:rPrChange>
                </w:rPr>
                <w:t>service_type_id</w:t>
              </w:r>
            </w:ins>
          </w:p>
        </w:tc>
        <w:tc>
          <w:tcPr>
            <w:tcW w:w="1183" w:type="dxa"/>
            <w:noWrap/>
            <w:hideMark/>
            <w:tcPrChange w:id="4386" w:author="phuong vu" w:date="2018-11-16T12:47:00Z">
              <w:tcPr>
                <w:tcW w:w="1189" w:type="dxa"/>
                <w:noWrap/>
                <w:hideMark/>
              </w:tcPr>
            </w:tcPrChange>
          </w:tcPr>
          <w:p w14:paraId="04952D04" w14:textId="77777777" w:rsidR="00CF0C7E" w:rsidRPr="00CF0C7E" w:rsidRDefault="00CF0C7E">
            <w:pPr>
              <w:rPr>
                <w:ins w:id="4387" w:author="phuong vu" w:date="2018-11-16T12:46:00Z"/>
                <w:rPrChange w:id="4388" w:author="phuong vu" w:date="2018-11-16T12:46:00Z">
                  <w:rPr>
                    <w:ins w:id="4389" w:author="phuong vu" w:date="2018-11-16T12:46:00Z"/>
                    <w:b/>
                  </w:rPr>
                </w:rPrChange>
              </w:rPr>
            </w:pPr>
            <w:ins w:id="4390" w:author="phuong vu" w:date="2018-11-16T12:46:00Z">
              <w:r w:rsidRPr="00CF0C7E">
                <w:rPr>
                  <w:rPrChange w:id="4391" w:author="phuong vu" w:date="2018-11-16T12:46:00Z">
                    <w:rPr>
                      <w:b/>
                    </w:rPr>
                  </w:rPrChange>
                </w:rPr>
                <w:t>numeric</w:t>
              </w:r>
            </w:ins>
          </w:p>
        </w:tc>
        <w:tc>
          <w:tcPr>
            <w:tcW w:w="991" w:type="dxa"/>
            <w:noWrap/>
            <w:vAlign w:val="center"/>
            <w:hideMark/>
            <w:tcPrChange w:id="4392" w:author="phuong vu" w:date="2018-11-16T12:47:00Z">
              <w:tcPr>
                <w:tcW w:w="1084" w:type="dxa"/>
                <w:noWrap/>
                <w:hideMark/>
              </w:tcPr>
            </w:tcPrChange>
          </w:tcPr>
          <w:p w14:paraId="69ECAB8C" w14:textId="6B79C22F" w:rsidR="00CF0C7E" w:rsidRPr="00CF0C7E" w:rsidRDefault="00CF0C7E">
            <w:pPr>
              <w:jc w:val="center"/>
              <w:rPr>
                <w:ins w:id="4393" w:author="phuong vu" w:date="2018-11-16T12:46:00Z"/>
                <w:rPrChange w:id="4394" w:author="phuong vu" w:date="2018-11-16T12:46:00Z">
                  <w:rPr>
                    <w:ins w:id="4395" w:author="phuong vu" w:date="2018-11-16T12:46:00Z"/>
                    <w:b/>
                  </w:rPr>
                </w:rPrChange>
              </w:rPr>
              <w:pPrChange w:id="4396" w:author="phuong vu" w:date="2018-11-16T12:47:00Z">
                <w:pPr/>
              </w:pPrChange>
            </w:pPr>
          </w:p>
        </w:tc>
        <w:tc>
          <w:tcPr>
            <w:tcW w:w="771" w:type="dxa"/>
            <w:noWrap/>
            <w:vAlign w:val="center"/>
            <w:hideMark/>
            <w:tcPrChange w:id="4397" w:author="phuong vu" w:date="2018-11-16T12:47:00Z">
              <w:tcPr>
                <w:tcW w:w="809" w:type="dxa"/>
                <w:noWrap/>
                <w:hideMark/>
              </w:tcPr>
            </w:tcPrChange>
          </w:tcPr>
          <w:p w14:paraId="377E036F" w14:textId="391B644F" w:rsidR="00CF0C7E" w:rsidRPr="00CF0C7E" w:rsidRDefault="00CF0C7E">
            <w:pPr>
              <w:jc w:val="center"/>
              <w:rPr>
                <w:ins w:id="4398" w:author="phuong vu" w:date="2018-11-16T12:46:00Z"/>
                <w:rPrChange w:id="4399" w:author="phuong vu" w:date="2018-11-16T12:46:00Z">
                  <w:rPr>
                    <w:ins w:id="4400" w:author="phuong vu" w:date="2018-11-16T12:46:00Z"/>
                    <w:b/>
                  </w:rPr>
                </w:rPrChange>
              </w:rPr>
              <w:pPrChange w:id="4401" w:author="phuong vu" w:date="2018-11-16T12:47:00Z">
                <w:pPr/>
              </w:pPrChange>
            </w:pPr>
          </w:p>
        </w:tc>
        <w:tc>
          <w:tcPr>
            <w:tcW w:w="1414" w:type="dxa"/>
            <w:noWrap/>
            <w:vAlign w:val="center"/>
            <w:hideMark/>
            <w:tcPrChange w:id="4402" w:author="phuong vu" w:date="2018-11-16T12:47:00Z">
              <w:tcPr>
                <w:tcW w:w="1558" w:type="dxa"/>
                <w:noWrap/>
                <w:hideMark/>
              </w:tcPr>
            </w:tcPrChange>
          </w:tcPr>
          <w:p w14:paraId="7856908A" w14:textId="77777777" w:rsidR="00CF0C7E" w:rsidRPr="00CF0C7E" w:rsidRDefault="00CF0C7E">
            <w:pPr>
              <w:jc w:val="center"/>
              <w:rPr>
                <w:ins w:id="4403" w:author="phuong vu" w:date="2018-11-16T12:46:00Z"/>
                <w:rPrChange w:id="4404" w:author="phuong vu" w:date="2018-11-16T12:46:00Z">
                  <w:rPr>
                    <w:ins w:id="4405" w:author="phuong vu" w:date="2018-11-16T12:46:00Z"/>
                    <w:b/>
                  </w:rPr>
                </w:rPrChange>
              </w:rPr>
              <w:pPrChange w:id="4406" w:author="phuong vu" w:date="2018-11-16T12:47:00Z">
                <w:pPr/>
              </w:pPrChange>
            </w:pPr>
            <w:ins w:id="4407" w:author="phuong vu" w:date="2018-11-16T12:46:00Z">
              <w:r w:rsidRPr="00CF0C7E">
                <w:rPr>
                  <w:rPrChange w:id="4408" w:author="phuong vu" w:date="2018-11-16T12:46:00Z">
                    <w:rPr>
                      <w:b/>
                    </w:rPr>
                  </w:rPrChange>
                </w:rPr>
                <w:t>X</w:t>
              </w:r>
            </w:ins>
          </w:p>
        </w:tc>
        <w:tc>
          <w:tcPr>
            <w:tcW w:w="2206" w:type="dxa"/>
            <w:noWrap/>
            <w:hideMark/>
            <w:tcPrChange w:id="4409" w:author="phuong vu" w:date="2018-11-16T12:47:00Z">
              <w:tcPr>
                <w:tcW w:w="2302" w:type="dxa"/>
                <w:noWrap/>
                <w:hideMark/>
              </w:tcPr>
            </w:tcPrChange>
          </w:tcPr>
          <w:p w14:paraId="2BF3E875" w14:textId="77777777" w:rsidR="00CF0C7E" w:rsidRPr="00CF0C7E" w:rsidRDefault="00CF0C7E">
            <w:pPr>
              <w:rPr>
                <w:ins w:id="4410" w:author="phuong vu" w:date="2018-11-16T12:46:00Z"/>
                <w:rPrChange w:id="4411" w:author="phuong vu" w:date="2018-11-16T12:46:00Z">
                  <w:rPr>
                    <w:ins w:id="4412" w:author="phuong vu" w:date="2018-11-16T12:46:00Z"/>
                    <w:b/>
                  </w:rPr>
                </w:rPrChange>
              </w:rPr>
            </w:pPr>
            <w:ins w:id="4413" w:author="phuong vu" w:date="2018-11-16T12:46:00Z">
              <w:r w:rsidRPr="00CF0C7E">
                <w:rPr>
                  <w:rPrChange w:id="4414" w:author="phuong vu" w:date="2018-11-16T12:46:00Z">
                    <w:rPr>
                      <w:b/>
                    </w:rPr>
                  </w:rPrChange>
                </w:rPr>
                <w:t>ID loại dịch vụ. Liên kết với bảng SERVICE_TYPE</w:t>
              </w:r>
            </w:ins>
          </w:p>
        </w:tc>
      </w:tr>
      <w:tr w:rsidR="00A94F02" w:rsidRPr="00CF0C7E" w14:paraId="091E3FA6" w14:textId="77777777" w:rsidTr="00A94F02">
        <w:trPr>
          <w:trHeight w:val="300"/>
          <w:ins w:id="4415" w:author="phuong vu" w:date="2018-11-16T12:46:00Z"/>
          <w:trPrChange w:id="4416" w:author="phuong vu" w:date="2018-11-16T12:47:00Z">
            <w:trPr>
              <w:trHeight w:val="300"/>
            </w:trPr>
          </w:trPrChange>
        </w:trPr>
        <w:tc>
          <w:tcPr>
            <w:tcW w:w="654" w:type="dxa"/>
            <w:noWrap/>
            <w:hideMark/>
            <w:tcPrChange w:id="4417" w:author="phuong vu" w:date="2018-11-16T12:47:00Z">
              <w:tcPr>
                <w:tcW w:w="539" w:type="dxa"/>
                <w:noWrap/>
                <w:hideMark/>
              </w:tcPr>
            </w:tcPrChange>
          </w:tcPr>
          <w:p w14:paraId="2308D432" w14:textId="77777777" w:rsidR="00CF0C7E" w:rsidRPr="00CF0C7E" w:rsidRDefault="00CF0C7E" w:rsidP="00CF0C7E">
            <w:pPr>
              <w:rPr>
                <w:ins w:id="4418" w:author="phuong vu" w:date="2018-11-16T12:46:00Z"/>
                <w:rPrChange w:id="4419" w:author="phuong vu" w:date="2018-11-16T12:46:00Z">
                  <w:rPr>
                    <w:ins w:id="4420" w:author="phuong vu" w:date="2018-11-16T12:46:00Z"/>
                    <w:b/>
                  </w:rPr>
                </w:rPrChange>
              </w:rPr>
            </w:pPr>
            <w:ins w:id="4421" w:author="phuong vu" w:date="2018-11-16T12:46:00Z">
              <w:r w:rsidRPr="00CF0C7E">
                <w:rPr>
                  <w:rPrChange w:id="4422" w:author="phuong vu" w:date="2018-11-16T12:46:00Z">
                    <w:rPr>
                      <w:b/>
                    </w:rPr>
                  </w:rPrChange>
                </w:rPr>
                <w:t>4</w:t>
              </w:r>
            </w:ins>
          </w:p>
        </w:tc>
        <w:tc>
          <w:tcPr>
            <w:tcW w:w="1686" w:type="dxa"/>
            <w:noWrap/>
            <w:hideMark/>
            <w:tcPrChange w:id="4423" w:author="phuong vu" w:date="2018-11-16T12:47:00Z">
              <w:tcPr>
                <w:tcW w:w="1296" w:type="dxa"/>
                <w:noWrap/>
                <w:hideMark/>
              </w:tcPr>
            </w:tcPrChange>
          </w:tcPr>
          <w:p w14:paraId="24C151F7" w14:textId="77777777" w:rsidR="00CF0C7E" w:rsidRPr="00CF0C7E" w:rsidRDefault="00CF0C7E" w:rsidP="00CF0C7E">
            <w:pPr>
              <w:rPr>
                <w:ins w:id="4424" w:author="phuong vu" w:date="2018-11-16T12:46:00Z"/>
                <w:rPrChange w:id="4425" w:author="phuong vu" w:date="2018-11-16T12:46:00Z">
                  <w:rPr>
                    <w:ins w:id="4426" w:author="phuong vu" w:date="2018-11-16T12:46:00Z"/>
                    <w:b/>
                  </w:rPr>
                </w:rPrChange>
              </w:rPr>
            </w:pPr>
            <w:ins w:id="4427" w:author="phuong vu" w:date="2018-11-16T12:46:00Z">
              <w:r w:rsidRPr="00CF0C7E">
                <w:rPr>
                  <w:rPrChange w:id="4428" w:author="phuong vu" w:date="2018-11-16T12:46:00Z">
                    <w:rPr>
                      <w:b/>
                    </w:rPr>
                  </w:rPrChange>
                </w:rPr>
                <w:t>unit_id</w:t>
              </w:r>
            </w:ins>
          </w:p>
        </w:tc>
        <w:tc>
          <w:tcPr>
            <w:tcW w:w="1183" w:type="dxa"/>
            <w:noWrap/>
            <w:hideMark/>
            <w:tcPrChange w:id="4429" w:author="phuong vu" w:date="2018-11-16T12:47:00Z">
              <w:tcPr>
                <w:tcW w:w="1189" w:type="dxa"/>
                <w:noWrap/>
                <w:hideMark/>
              </w:tcPr>
            </w:tcPrChange>
          </w:tcPr>
          <w:p w14:paraId="2772355E" w14:textId="77777777" w:rsidR="00CF0C7E" w:rsidRPr="00CF0C7E" w:rsidRDefault="00CF0C7E">
            <w:pPr>
              <w:rPr>
                <w:ins w:id="4430" w:author="phuong vu" w:date="2018-11-16T12:46:00Z"/>
                <w:rPrChange w:id="4431" w:author="phuong vu" w:date="2018-11-16T12:46:00Z">
                  <w:rPr>
                    <w:ins w:id="4432" w:author="phuong vu" w:date="2018-11-16T12:46:00Z"/>
                    <w:b/>
                  </w:rPr>
                </w:rPrChange>
              </w:rPr>
            </w:pPr>
            <w:ins w:id="4433" w:author="phuong vu" w:date="2018-11-16T12:46:00Z">
              <w:r w:rsidRPr="00CF0C7E">
                <w:rPr>
                  <w:rPrChange w:id="4434" w:author="phuong vu" w:date="2018-11-16T12:46:00Z">
                    <w:rPr>
                      <w:b/>
                    </w:rPr>
                  </w:rPrChange>
                </w:rPr>
                <w:t>numeric</w:t>
              </w:r>
            </w:ins>
          </w:p>
        </w:tc>
        <w:tc>
          <w:tcPr>
            <w:tcW w:w="991" w:type="dxa"/>
            <w:noWrap/>
            <w:vAlign w:val="center"/>
            <w:hideMark/>
            <w:tcPrChange w:id="4435" w:author="phuong vu" w:date="2018-11-16T12:47:00Z">
              <w:tcPr>
                <w:tcW w:w="1084" w:type="dxa"/>
                <w:noWrap/>
                <w:hideMark/>
              </w:tcPr>
            </w:tcPrChange>
          </w:tcPr>
          <w:p w14:paraId="6376194F" w14:textId="6AE3FF71" w:rsidR="00CF0C7E" w:rsidRPr="00CF0C7E" w:rsidRDefault="00CF0C7E">
            <w:pPr>
              <w:jc w:val="center"/>
              <w:rPr>
                <w:ins w:id="4436" w:author="phuong vu" w:date="2018-11-16T12:46:00Z"/>
                <w:rPrChange w:id="4437" w:author="phuong vu" w:date="2018-11-16T12:46:00Z">
                  <w:rPr>
                    <w:ins w:id="4438" w:author="phuong vu" w:date="2018-11-16T12:46:00Z"/>
                    <w:b/>
                  </w:rPr>
                </w:rPrChange>
              </w:rPr>
              <w:pPrChange w:id="4439" w:author="phuong vu" w:date="2018-11-16T12:47:00Z">
                <w:pPr/>
              </w:pPrChange>
            </w:pPr>
          </w:p>
        </w:tc>
        <w:tc>
          <w:tcPr>
            <w:tcW w:w="771" w:type="dxa"/>
            <w:noWrap/>
            <w:vAlign w:val="center"/>
            <w:hideMark/>
            <w:tcPrChange w:id="4440" w:author="phuong vu" w:date="2018-11-16T12:47:00Z">
              <w:tcPr>
                <w:tcW w:w="809" w:type="dxa"/>
                <w:noWrap/>
                <w:hideMark/>
              </w:tcPr>
            </w:tcPrChange>
          </w:tcPr>
          <w:p w14:paraId="44B5D473" w14:textId="47CB7C99" w:rsidR="00CF0C7E" w:rsidRPr="00CF0C7E" w:rsidRDefault="00CF0C7E">
            <w:pPr>
              <w:jc w:val="center"/>
              <w:rPr>
                <w:ins w:id="4441" w:author="phuong vu" w:date="2018-11-16T12:46:00Z"/>
                <w:rPrChange w:id="4442" w:author="phuong vu" w:date="2018-11-16T12:46:00Z">
                  <w:rPr>
                    <w:ins w:id="4443" w:author="phuong vu" w:date="2018-11-16T12:46:00Z"/>
                    <w:b/>
                  </w:rPr>
                </w:rPrChange>
              </w:rPr>
              <w:pPrChange w:id="4444" w:author="phuong vu" w:date="2018-11-16T12:47:00Z">
                <w:pPr/>
              </w:pPrChange>
            </w:pPr>
          </w:p>
        </w:tc>
        <w:tc>
          <w:tcPr>
            <w:tcW w:w="1414" w:type="dxa"/>
            <w:noWrap/>
            <w:vAlign w:val="center"/>
            <w:hideMark/>
            <w:tcPrChange w:id="4445" w:author="phuong vu" w:date="2018-11-16T12:47:00Z">
              <w:tcPr>
                <w:tcW w:w="1558" w:type="dxa"/>
                <w:noWrap/>
                <w:hideMark/>
              </w:tcPr>
            </w:tcPrChange>
          </w:tcPr>
          <w:p w14:paraId="0EA41712" w14:textId="77777777" w:rsidR="00CF0C7E" w:rsidRPr="00CF0C7E" w:rsidRDefault="00CF0C7E">
            <w:pPr>
              <w:jc w:val="center"/>
              <w:rPr>
                <w:ins w:id="4446" w:author="phuong vu" w:date="2018-11-16T12:46:00Z"/>
                <w:rPrChange w:id="4447" w:author="phuong vu" w:date="2018-11-16T12:46:00Z">
                  <w:rPr>
                    <w:ins w:id="4448" w:author="phuong vu" w:date="2018-11-16T12:46:00Z"/>
                    <w:b/>
                  </w:rPr>
                </w:rPrChange>
              </w:rPr>
              <w:pPrChange w:id="4449" w:author="phuong vu" w:date="2018-11-16T12:47:00Z">
                <w:pPr/>
              </w:pPrChange>
            </w:pPr>
            <w:ins w:id="4450" w:author="phuong vu" w:date="2018-11-16T12:46:00Z">
              <w:r w:rsidRPr="00CF0C7E">
                <w:rPr>
                  <w:rPrChange w:id="4451" w:author="phuong vu" w:date="2018-11-16T12:46:00Z">
                    <w:rPr>
                      <w:b/>
                    </w:rPr>
                  </w:rPrChange>
                </w:rPr>
                <w:t>X</w:t>
              </w:r>
            </w:ins>
          </w:p>
        </w:tc>
        <w:tc>
          <w:tcPr>
            <w:tcW w:w="2206" w:type="dxa"/>
            <w:noWrap/>
            <w:hideMark/>
            <w:tcPrChange w:id="4452" w:author="phuong vu" w:date="2018-11-16T12:47:00Z">
              <w:tcPr>
                <w:tcW w:w="2302" w:type="dxa"/>
                <w:noWrap/>
                <w:hideMark/>
              </w:tcPr>
            </w:tcPrChange>
          </w:tcPr>
          <w:p w14:paraId="4815D878" w14:textId="77777777" w:rsidR="00CF0C7E" w:rsidRPr="00CF0C7E" w:rsidRDefault="00CF0C7E">
            <w:pPr>
              <w:rPr>
                <w:ins w:id="4453" w:author="phuong vu" w:date="2018-11-16T12:46:00Z"/>
                <w:rPrChange w:id="4454" w:author="phuong vu" w:date="2018-11-16T12:46:00Z">
                  <w:rPr>
                    <w:ins w:id="4455" w:author="phuong vu" w:date="2018-11-16T12:46:00Z"/>
                    <w:b/>
                  </w:rPr>
                </w:rPrChange>
              </w:rPr>
            </w:pPr>
            <w:ins w:id="4456" w:author="phuong vu" w:date="2018-11-16T12:46:00Z">
              <w:r w:rsidRPr="00CF0C7E">
                <w:rPr>
                  <w:rPrChange w:id="4457" w:author="phuong vu" w:date="2018-11-16T12:46:00Z">
                    <w:rPr>
                      <w:b/>
                    </w:rPr>
                  </w:rPrChange>
                </w:rPr>
                <w:t>ID đơn vị tính. Liên kết với bảng UNIT</w:t>
              </w:r>
            </w:ins>
          </w:p>
        </w:tc>
      </w:tr>
      <w:tr w:rsidR="00A94F02" w:rsidRPr="00CF0C7E" w14:paraId="1540F46F" w14:textId="77777777" w:rsidTr="00A94F02">
        <w:trPr>
          <w:trHeight w:val="300"/>
          <w:ins w:id="4458" w:author="phuong vu" w:date="2018-11-16T12:46:00Z"/>
          <w:trPrChange w:id="4459" w:author="phuong vu" w:date="2018-11-16T12:47:00Z">
            <w:trPr>
              <w:trHeight w:val="300"/>
            </w:trPr>
          </w:trPrChange>
        </w:trPr>
        <w:tc>
          <w:tcPr>
            <w:tcW w:w="654" w:type="dxa"/>
            <w:noWrap/>
            <w:hideMark/>
            <w:tcPrChange w:id="4460" w:author="phuong vu" w:date="2018-11-16T12:47:00Z">
              <w:tcPr>
                <w:tcW w:w="539" w:type="dxa"/>
                <w:noWrap/>
                <w:hideMark/>
              </w:tcPr>
            </w:tcPrChange>
          </w:tcPr>
          <w:p w14:paraId="687C84CA" w14:textId="77777777" w:rsidR="00CF0C7E" w:rsidRPr="00CF0C7E" w:rsidRDefault="00CF0C7E" w:rsidP="00CF0C7E">
            <w:pPr>
              <w:rPr>
                <w:ins w:id="4461" w:author="phuong vu" w:date="2018-11-16T12:46:00Z"/>
                <w:rPrChange w:id="4462" w:author="phuong vu" w:date="2018-11-16T12:46:00Z">
                  <w:rPr>
                    <w:ins w:id="4463" w:author="phuong vu" w:date="2018-11-16T12:46:00Z"/>
                    <w:b/>
                  </w:rPr>
                </w:rPrChange>
              </w:rPr>
            </w:pPr>
            <w:ins w:id="4464" w:author="phuong vu" w:date="2018-11-16T12:46:00Z">
              <w:r w:rsidRPr="00CF0C7E">
                <w:rPr>
                  <w:rPrChange w:id="4465" w:author="phuong vu" w:date="2018-11-16T12:46:00Z">
                    <w:rPr>
                      <w:b/>
                    </w:rPr>
                  </w:rPrChange>
                </w:rPr>
                <w:t>5</w:t>
              </w:r>
            </w:ins>
          </w:p>
        </w:tc>
        <w:tc>
          <w:tcPr>
            <w:tcW w:w="1686" w:type="dxa"/>
            <w:noWrap/>
            <w:hideMark/>
            <w:tcPrChange w:id="4466" w:author="phuong vu" w:date="2018-11-16T12:47:00Z">
              <w:tcPr>
                <w:tcW w:w="1296" w:type="dxa"/>
                <w:noWrap/>
                <w:hideMark/>
              </w:tcPr>
            </w:tcPrChange>
          </w:tcPr>
          <w:p w14:paraId="0BFF3026" w14:textId="77777777" w:rsidR="00CF0C7E" w:rsidRPr="00CF0C7E" w:rsidRDefault="00CF0C7E" w:rsidP="00CF0C7E">
            <w:pPr>
              <w:rPr>
                <w:ins w:id="4467" w:author="phuong vu" w:date="2018-11-16T12:46:00Z"/>
                <w:rPrChange w:id="4468" w:author="phuong vu" w:date="2018-11-16T12:46:00Z">
                  <w:rPr>
                    <w:ins w:id="4469" w:author="phuong vu" w:date="2018-11-16T12:46:00Z"/>
                    <w:b/>
                  </w:rPr>
                </w:rPrChange>
              </w:rPr>
            </w:pPr>
            <w:ins w:id="4470" w:author="phuong vu" w:date="2018-11-16T12:46:00Z">
              <w:r w:rsidRPr="00CF0C7E">
                <w:rPr>
                  <w:rPrChange w:id="4471" w:author="phuong vu" w:date="2018-11-16T12:46:00Z">
                    <w:rPr>
                      <w:b/>
                    </w:rPr>
                  </w:rPrChange>
                </w:rPr>
                <w:t>label_id</w:t>
              </w:r>
            </w:ins>
          </w:p>
        </w:tc>
        <w:tc>
          <w:tcPr>
            <w:tcW w:w="1183" w:type="dxa"/>
            <w:noWrap/>
            <w:hideMark/>
            <w:tcPrChange w:id="4472" w:author="phuong vu" w:date="2018-11-16T12:47:00Z">
              <w:tcPr>
                <w:tcW w:w="1189" w:type="dxa"/>
                <w:noWrap/>
                <w:hideMark/>
              </w:tcPr>
            </w:tcPrChange>
          </w:tcPr>
          <w:p w14:paraId="57E6D175" w14:textId="77777777" w:rsidR="00CF0C7E" w:rsidRPr="00CF0C7E" w:rsidRDefault="00CF0C7E">
            <w:pPr>
              <w:rPr>
                <w:ins w:id="4473" w:author="phuong vu" w:date="2018-11-16T12:46:00Z"/>
                <w:rPrChange w:id="4474" w:author="phuong vu" w:date="2018-11-16T12:46:00Z">
                  <w:rPr>
                    <w:ins w:id="4475" w:author="phuong vu" w:date="2018-11-16T12:46:00Z"/>
                    <w:b/>
                  </w:rPr>
                </w:rPrChange>
              </w:rPr>
            </w:pPr>
            <w:ins w:id="4476" w:author="phuong vu" w:date="2018-11-16T12:46:00Z">
              <w:r w:rsidRPr="00CF0C7E">
                <w:rPr>
                  <w:rPrChange w:id="4477" w:author="phuong vu" w:date="2018-11-16T12:46:00Z">
                    <w:rPr>
                      <w:b/>
                    </w:rPr>
                  </w:rPrChange>
                </w:rPr>
                <w:t>numeric</w:t>
              </w:r>
            </w:ins>
          </w:p>
        </w:tc>
        <w:tc>
          <w:tcPr>
            <w:tcW w:w="991" w:type="dxa"/>
            <w:noWrap/>
            <w:vAlign w:val="center"/>
            <w:hideMark/>
            <w:tcPrChange w:id="4478" w:author="phuong vu" w:date="2018-11-16T12:47:00Z">
              <w:tcPr>
                <w:tcW w:w="1084" w:type="dxa"/>
                <w:noWrap/>
                <w:hideMark/>
              </w:tcPr>
            </w:tcPrChange>
          </w:tcPr>
          <w:p w14:paraId="4CFE636C" w14:textId="6477DECF" w:rsidR="00CF0C7E" w:rsidRPr="00CF0C7E" w:rsidRDefault="00CF0C7E">
            <w:pPr>
              <w:jc w:val="center"/>
              <w:rPr>
                <w:ins w:id="4479" w:author="phuong vu" w:date="2018-11-16T12:46:00Z"/>
                <w:rPrChange w:id="4480" w:author="phuong vu" w:date="2018-11-16T12:46:00Z">
                  <w:rPr>
                    <w:ins w:id="4481" w:author="phuong vu" w:date="2018-11-16T12:46:00Z"/>
                    <w:b/>
                  </w:rPr>
                </w:rPrChange>
              </w:rPr>
              <w:pPrChange w:id="4482" w:author="phuong vu" w:date="2018-11-16T12:47:00Z">
                <w:pPr/>
              </w:pPrChange>
            </w:pPr>
          </w:p>
        </w:tc>
        <w:tc>
          <w:tcPr>
            <w:tcW w:w="771" w:type="dxa"/>
            <w:noWrap/>
            <w:vAlign w:val="center"/>
            <w:hideMark/>
            <w:tcPrChange w:id="4483" w:author="phuong vu" w:date="2018-11-16T12:47:00Z">
              <w:tcPr>
                <w:tcW w:w="809" w:type="dxa"/>
                <w:noWrap/>
                <w:hideMark/>
              </w:tcPr>
            </w:tcPrChange>
          </w:tcPr>
          <w:p w14:paraId="563911FB" w14:textId="65AB943F" w:rsidR="00CF0C7E" w:rsidRPr="00CF0C7E" w:rsidRDefault="00CF0C7E">
            <w:pPr>
              <w:jc w:val="center"/>
              <w:rPr>
                <w:ins w:id="4484" w:author="phuong vu" w:date="2018-11-16T12:46:00Z"/>
                <w:rPrChange w:id="4485" w:author="phuong vu" w:date="2018-11-16T12:46:00Z">
                  <w:rPr>
                    <w:ins w:id="4486" w:author="phuong vu" w:date="2018-11-16T12:46:00Z"/>
                    <w:b/>
                  </w:rPr>
                </w:rPrChange>
              </w:rPr>
              <w:pPrChange w:id="4487" w:author="phuong vu" w:date="2018-11-16T12:47:00Z">
                <w:pPr/>
              </w:pPrChange>
            </w:pPr>
          </w:p>
        </w:tc>
        <w:tc>
          <w:tcPr>
            <w:tcW w:w="1414" w:type="dxa"/>
            <w:noWrap/>
            <w:vAlign w:val="center"/>
            <w:hideMark/>
            <w:tcPrChange w:id="4488" w:author="phuong vu" w:date="2018-11-16T12:47:00Z">
              <w:tcPr>
                <w:tcW w:w="1558" w:type="dxa"/>
                <w:noWrap/>
                <w:hideMark/>
              </w:tcPr>
            </w:tcPrChange>
          </w:tcPr>
          <w:p w14:paraId="6673ABAA" w14:textId="77777777" w:rsidR="00CF0C7E" w:rsidRPr="00CF0C7E" w:rsidRDefault="00CF0C7E">
            <w:pPr>
              <w:jc w:val="center"/>
              <w:rPr>
                <w:ins w:id="4489" w:author="phuong vu" w:date="2018-11-16T12:46:00Z"/>
                <w:rPrChange w:id="4490" w:author="phuong vu" w:date="2018-11-16T12:46:00Z">
                  <w:rPr>
                    <w:ins w:id="4491" w:author="phuong vu" w:date="2018-11-16T12:46:00Z"/>
                    <w:b/>
                  </w:rPr>
                </w:rPrChange>
              </w:rPr>
              <w:pPrChange w:id="4492" w:author="phuong vu" w:date="2018-11-16T12:47:00Z">
                <w:pPr/>
              </w:pPrChange>
            </w:pPr>
            <w:ins w:id="4493" w:author="phuong vu" w:date="2018-11-16T12:46:00Z">
              <w:r w:rsidRPr="00CF0C7E">
                <w:rPr>
                  <w:rPrChange w:id="4494" w:author="phuong vu" w:date="2018-11-16T12:46:00Z">
                    <w:rPr>
                      <w:b/>
                    </w:rPr>
                  </w:rPrChange>
                </w:rPr>
                <w:t>X</w:t>
              </w:r>
            </w:ins>
          </w:p>
        </w:tc>
        <w:tc>
          <w:tcPr>
            <w:tcW w:w="2206" w:type="dxa"/>
            <w:noWrap/>
            <w:hideMark/>
            <w:tcPrChange w:id="4495" w:author="phuong vu" w:date="2018-11-16T12:47:00Z">
              <w:tcPr>
                <w:tcW w:w="2302" w:type="dxa"/>
                <w:noWrap/>
                <w:hideMark/>
              </w:tcPr>
            </w:tcPrChange>
          </w:tcPr>
          <w:p w14:paraId="7E8D7EA8" w14:textId="77777777" w:rsidR="00CF0C7E" w:rsidRPr="00CF0C7E" w:rsidRDefault="00CF0C7E">
            <w:pPr>
              <w:rPr>
                <w:ins w:id="4496" w:author="phuong vu" w:date="2018-11-16T12:46:00Z"/>
                <w:rPrChange w:id="4497" w:author="phuong vu" w:date="2018-11-16T12:46:00Z">
                  <w:rPr>
                    <w:ins w:id="4498" w:author="phuong vu" w:date="2018-11-16T12:46:00Z"/>
                    <w:b/>
                  </w:rPr>
                </w:rPrChange>
              </w:rPr>
            </w:pPr>
            <w:ins w:id="4499" w:author="phuong vu" w:date="2018-11-16T12:46:00Z">
              <w:r w:rsidRPr="00CF0C7E">
                <w:rPr>
                  <w:rPrChange w:id="4500" w:author="phuong vu" w:date="2018-11-16T12:46:00Z">
                    <w:rPr>
                      <w:b/>
                    </w:rPr>
                  </w:rPrChange>
                </w:rPr>
                <w:t>ID nhãn hiệu. Liên kết với bảng LABEL</w:t>
              </w:r>
            </w:ins>
          </w:p>
        </w:tc>
      </w:tr>
      <w:tr w:rsidR="00A94F02" w:rsidRPr="00CF0C7E" w14:paraId="553D8D11" w14:textId="77777777" w:rsidTr="00A94F02">
        <w:trPr>
          <w:trHeight w:val="300"/>
          <w:ins w:id="4501" w:author="phuong vu" w:date="2018-11-16T12:46:00Z"/>
          <w:trPrChange w:id="4502" w:author="phuong vu" w:date="2018-11-16T12:47:00Z">
            <w:trPr>
              <w:trHeight w:val="300"/>
            </w:trPr>
          </w:trPrChange>
        </w:trPr>
        <w:tc>
          <w:tcPr>
            <w:tcW w:w="654" w:type="dxa"/>
            <w:noWrap/>
            <w:hideMark/>
            <w:tcPrChange w:id="4503" w:author="phuong vu" w:date="2018-11-16T12:47:00Z">
              <w:tcPr>
                <w:tcW w:w="539" w:type="dxa"/>
                <w:noWrap/>
                <w:hideMark/>
              </w:tcPr>
            </w:tcPrChange>
          </w:tcPr>
          <w:p w14:paraId="77EE1479" w14:textId="77777777" w:rsidR="00CF0C7E" w:rsidRPr="00CF0C7E" w:rsidRDefault="00CF0C7E" w:rsidP="00CF0C7E">
            <w:pPr>
              <w:rPr>
                <w:ins w:id="4504" w:author="phuong vu" w:date="2018-11-16T12:46:00Z"/>
                <w:rPrChange w:id="4505" w:author="phuong vu" w:date="2018-11-16T12:46:00Z">
                  <w:rPr>
                    <w:ins w:id="4506" w:author="phuong vu" w:date="2018-11-16T12:46:00Z"/>
                    <w:b/>
                  </w:rPr>
                </w:rPrChange>
              </w:rPr>
            </w:pPr>
            <w:ins w:id="4507" w:author="phuong vu" w:date="2018-11-16T12:46:00Z">
              <w:r w:rsidRPr="00CF0C7E">
                <w:rPr>
                  <w:rPrChange w:id="4508" w:author="phuong vu" w:date="2018-11-16T12:46:00Z">
                    <w:rPr>
                      <w:b/>
                    </w:rPr>
                  </w:rPrChange>
                </w:rPr>
                <w:t>6</w:t>
              </w:r>
            </w:ins>
          </w:p>
        </w:tc>
        <w:tc>
          <w:tcPr>
            <w:tcW w:w="1686" w:type="dxa"/>
            <w:noWrap/>
            <w:hideMark/>
            <w:tcPrChange w:id="4509" w:author="phuong vu" w:date="2018-11-16T12:47:00Z">
              <w:tcPr>
                <w:tcW w:w="1296" w:type="dxa"/>
                <w:noWrap/>
                <w:hideMark/>
              </w:tcPr>
            </w:tcPrChange>
          </w:tcPr>
          <w:p w14:paraId="0394511C" w14:textId="77777777" w:rsidR="00CF0C7E" w:rsidRPr="00CF0C7E" w:rsidRDefault="00CF0C7E" w:rsidP="00CF0C7E">
            <w:pPr>
              <w:rPr>
                <w:ins w:id="4510" w:author="phuong vu" w:date="2018-11-16T12:46:00Z"/>
                <w:rPrChange w:id="4511" w:author="phuong vu" w:date="2018-11-16T12:46:00Z">
                  <w:rPr>
                    <w:ins w:id="4512" w:author="phuong vu" w:date="2018-11-16T12:46:00Z"/>
                    <w:b/>
                  </w:rPr>
                </w:rPrChange>
              </w:rPr>
            </w:pPr>
            <w:ins w:id="4513" w:author="phuong vu" w:date="2018-11-16T12:46:00Z">
              <w:r w:rsidRPr="00CF0C7E">
                <w:rPr>
                  <w:rPrChange w:id="4514" w:author="phuong vu" w:date="2018-11-16T12:46:00Z">
                    <w:rPr>
                      <w:b/>
                    </w:rPr>
                  </w:rPrChange>
                </w:rPr>
                <w:t>color_id</w:t>
              </w:r>
            </w:ins>
          </w:p>
        </w:tc>
        <w:tc>
          <w:tcPr>
            <w:tcW w:w="1183" w:type="dxa"/>
            <w:noWrap/>
            <w:hideMark/>
            <w:tcPrChange w:id="4515" w:author="phuong vu" w:date="2018-11-16T12:47:00Z">
              <w:tcPr>
                <w:tcW w:w="1189" w:type="dxa"/>
                <w:noWrap/>
                <w:hideMark/>
              </w:tcPr>
            </w:tcPrChange>
          </w:tcPr>
          <w:p w14:paraId="6BF8490E" w14:textId="77777777" w:rsidR="00CF0C7E" w:rsidRPr="00CF0C7E" w:rsidRDefault="00CF0C7E">
            <w:pPr>
              <w:rPr>
                <w:ins w:id="4516" w:author="phuong vu" w:date="2018-11-16T12:46:00Z"/>
                <w:rPrChange w:id="4517" w:author="phuong vu" w:date="2018-11-16T12:46:00Z">
                  <w:rPr>
                    <w:ins w:id="4518" w:author="phuong vu" w:date="2018-11-16T12:46:00Z"/>
                    <w:b/>
                  </w:rPr>
                </w:rPrChange>
              </w:rPr>
            </w:pPr>
            <w:ins w:id="4519" w:author="phuong vu" w:date="2018-11-16T12:46:00Z">
              <w:r w:rsidRPr="00CF0C7E">
                <w:rPr>
                  <w:rPrChange w:id="4520" w:author="phuong vu" w:date="2018-11-16T12:46:00Z">
                    <w:rPr>
                      <w:b/>
                    </w:rPr>
                  </w:rPrChange>
                </w:rPr>
                <w:t>numeric</w:t>
              </w:r>
            </w:ins>
          </w:p>
        </w:tc>
        <w:tc>
          <w:tcPr>
            <w:tcW w:w="991" w:type="dxa"/>
            <w:noWrap/>
            <w:vAlign w:val="center"/>
            <w:hideMark/>
            <w:tcPrChange w:id="4521" w:author="phuong vu" w:date="2018-11-16T12:47:00Z">
              <w:tcPr>
                <w:tcW w:w="1084" w:type="dxa"/>
                <w:noWrap/>
                <w:hideMark/>
              </w:tcPr>
            </w:tcPrChange>
          </w:tcPr>
          <w:p w14:paraId="2F178C88" w14:textId="0263280E" w:rsidR="00CF0C7E" w:rsidRPr="00CF0C7E" w:rsidRDefault="00CF0C7E">
            <w:pPr>
              <w:jc w:val="center"/>
              <w:rPr>
                <w:ins w:id="4522" w:author="phuong vu" w:date="2018-11-16T12:46:00Z"/>
                <w:rPrChange w:id="4523" w:author="phuong vu" w:date="2018-11-16T12:46:00Z">
                  <w:rPr>
                    <w:ins w:id="4524" w:author="phuong vu" w:date="2018-11-16T12:46:00Z"/>
                    <w:b/>
                  </w:rPr>
                </w:rPrChange>
              </w:rPr>
              <w:pPrChange w:id="4525" w:author="phuong vu" w:date="2018-11-16T12:47:00Z">
                <w:pPr/>
              </w:pPrChange>
            </w:pPr>
          </w:p>
        </w:tc>
        <w:tc>
          <w:tcPr>
            <w:tcW w:w="771" w:type="dxa"/>
            <w:noWrap/>
            <w:vAlign w:val="center"/>
            <w:hideMark/>
            <w:tcPrChange w:id="4526" w:author="phuong vu" w:date="2018-11-16T12:47:00Z">
              <w:tcPr>
                <w:tcW w:w="809" w:type="dxa"/>
                <w:noWrap/>
                <w:hideMark/>
              </w:tcPr>
            </w:tcPrChange>
          </w:tcPr>
          <w:p w14:paraId="35770D5B" w14:textId="31045B88" w:rsidR="00CF0C7E" w:rsidRPr="00CF0C7E" w:rsidRDefault="00CF0C7E">
            <w:pPr>
              <w:jc w:val="center"/>
              <w:rPr>
                <w:ins w:id="4527" w:author="phuong vu" w:date="2018-11-16T12:46:00Z"/>
                <w:rPrChange w:id="4528" w:author="phuong vu" w:date="2018-11-16T12:46:00Z">
                  <w:rPr>
                    <w:ins w:id="4529" w:author="phuong vu" w:date="2018-11-16T12:46:00Z"/>
                    <w:b/>
                  </w:rPr>
                </w:rPrChange>
              </w:rPr>
              <w:pPrChange w:id="4530" w:author="phuong vu" w:date="2018-11-16T12:47:00Z">
                <w:pPr/>
              </w:pPrChange>
            </w:pPr>
          </w:p>
        </w:tc>
        <w:tc>
          <w:tcPr>
            <w:tcW w:w="1414" w:type="dxa"/>
            <w:noWrap/>
            <w:vAlign w:val="center"/>
            <w:hideMark/>
            <w:tcPrChange w:id="4531" w:author="phuong vu" w:date="2018-11-16T12:47:00Z">
              <w:tcPr>
                <w:tcW w:w="1558" w:type="dxa"/>
                <w:noWrap/>
                <w:hideMark/>
              </w:tcPr>
            </w:tcPrChange>
          </w:tcPr>
          <w:p w14:paraId="33482EA1" w14:textId="77777777" w:rsidR="00CF0C7E" w:rsidRPr="00CF0C7E" w:rsidRDefault="00CF0C7E">
            <w:pPr>
              <w:jc w:val="center"/>
              <w:rPr>
                <w:ins w:id="4532" w:author="phuong vu" w:date="2018-11-16T12:46:00Z"/>
                <w:rPrChange w:id="4533" w:author="phuong vu" w:date="2018-11-16T12:46:00Z">
                  <w:rPr>
                    <w:ins w:id="4534" w:author="phuong vu" w:date="2018-11-16T12:46:00Z"/>
                    <w:b/>
                  </w:rPr>
                </w:rPrChange>
              </w:rPr>
              <w:pPrChange w:id="4535" w:author="phuong vu" w:date="2018-11-16T12:47:00Z">
                <w:pPr/>
              </w:pPrChange>
            </w:pPr>
            <w:ins w:id="4536" w:author="phuong vu" w:date="2018-11-16T12:46:00Z">
              <w:r w:rsidRPr="00CF0C7E">
                <w:rPr>
                  <w:rPrChange w:id="4537" w:author="phuong vu" w:date="2018-11-16T12:46:00Z">
                    <w:rPr>
                      <w:b/>
                    </w:rPr>
                  </w:rPrChange>
                </w:rPr>
                <w:t>X</w:t>
              </w:r>
            </w:ins>
          </w:p>
        </w:tc>
        <w:tc>
          <w:tcPr>
            <w:tcW w:w="2206" w:type="dxa"/>
            <w:noWrap/>
            <w:hideMark/>
            <w:tcPrChange w:id="4538" w:author="phuong vu" w:date="2018-11-16T12:47:00Z">
              <w:tcPr>
                <w:tcW w:w="2302" w:type="dxa"/>
                <w:noWrap/>
                <w:hideMark/>
              </w:tcPr>
            </w:tcPrChange>
          </w:tcPr>
          <w:p w14:paraId="7331B6C5" w14:textId="77777777" w:rsidR="00CF0C7E" w:rsidRPr="00CF0C7E" w:rsidRDefault="00CF0C7E">
            <w:pPr>
              <w:rPr>
                <w:ins w:id="4539" w:author="phuong vu" w:date="2018-11-16T12:46:00Z"/>
                <w:rPrChange w:id="4540" w:author="phuong vu" w:date="2018-11-16T12:46:00Z">
                  <w:rPr>
                    <w:ins w:id="4541" w:author="phuong vu" w:date="2018-11-16T12:46:00Z"/>
                    <w:b/>
                  </w:rPr>
                </w:rPrChange>
              </w:rPr>
            </w:pPr>
            <w:ins w:id="4542" w:author="phuong vu" w:date="2018-11-16T12:46:00Z">
              <w:r w:rsidRPr="00CF0C7E">
                <w:rPr>
                  <w:rPrChange w:id="4543" w:author="phuong vu" w:date="2018-11-16T12:46:00Z">
                    <w:rPr>
                      <w:b/>
                    </w:rPr>
                  </w:rPrChange>
                </w:rPr>
                <w:t>ID màu sắc. Liên kết với bảng COLOR</w:t>
              </w:r>
            </w:ins>
          </w:p>
        </w:tc>
      </w:tr>
      <w:tr w:rsidR="00A94F02" w:rsidRPr="00CF0C7E" w14:paraId="6ECC689D" w14:textId="77777777" w:rsidTr="00A94F02">
        <w:trPr>
          <w:trHeight w:val="300"/>
          <w:ins w:id="4544" w:author="phuong vu" w:date="2018-11-16T12:46:00Z"/>
          <w:trPrChange w:id="4545" w:author="phuong vu" w:date="2018-11-16T12:47:00Z">
            <w:trPr>
              <w:trHeight w:val="300"/>
            </w:trPr>
          </w:trPrChange>
        </w:trPr>
        <w:tc>
          <w:tcPr>
            <w:tcW w:w="654" w:type="dxa"/>
            <w:noWrap/>
            <w:hideMark/>
            <w:tcPrChange w:id="4546" w:author="phuong vu" w:date="2018-11-16T12:47:00Z">
              <w:tcPr>
                <w:tcW w:w="539" w:type="dxa"/>
                <w:noWrap/>
                <w:hideMark/>
              </w:tcPr>
            </w:tcPrChange>
          </w:tcPr>
          <w:p w14:paraId="3559956D" w14:textId="77777777" w:rsidR="00CF0C7E" w:rsidRPr="00CF0C7E" w:rsidRDefault="00CF0C7E" w:rsidP="00CF0C7E">
            <w:pPr>
              <w:rPr>
                <w:ins w:id="4547" w:author="phuong vu" w:date="2018-11-16T12:46:00Z"/>
                <w:rPrChange w:id="4548" w:author="phuong vu" w:date="2018-11-16T12:46:00Z">
                  <w:rPr>
                    <w:ins w:id="4549" w:author="phuong vu" w:date="2018-11-16T12:46:00Z"/>
                    <w:b/>
                  </w:rPr>
                </w:rPrChange>
              </w:rPr>
            </w:pPr>
            <w:ins w:id="4550" w:author="phuong vu" w:date="2018-11-16T12:46:00Z">
              <w:r w:rsidRPr="00CF0C7E">
                <w:rPr>
                  <w:rPrChange w:id="4551" w:author="phuong vu" w:date="2018-11-16T12:46:00Z">
                    <w:rPr>
                      <w:b/>
                    </w:rPr>
                  </w:rPrChange>
                </w:rPr>
                <w:t>7</w:t>
              </w:r>
            </w:ins>
          </w:p>
        </w:tc>
        <w:tc>
          <w:tcPr>
            <w:tcW w:w="1686" w:type="dxa"/>
            <w:noWrap/>
            <w:hideMark/>
            <w:tcPrChange w:id="4552" w:author="phuong vu" w:date="2018-11-16T12:47:00Z">
              <w:tcPr>
                <w:tcW w:w="1296" w:type="dxa"/>
                <w:noWrap/>
                <w:hideMark/>
              </w:tcPr>
            </w:tcPrChange>
          </w:tcPr>
          <w:p w14:paraId="48C63EAE" w14:textId="77777777" w:rsidR="00CF0C7E" w:rsidRPr="00CF0C7E" w:rsidRDefault="00CF0C7E" w:rsidP="00CF0C7E">
            <w:pPr>
              <w:rPr>
                <w:ins w:id="4553" w:author="phuong vu" w:date="2018-11-16T12:46:00Z"/>
                <w:rPrChange w:id="4554" w:author="phuong vu" w:date="2018-11-16T12:46:00Z">
                  <w:rPr>
                    <w:ins w:id="4555" w:author="phuong vu" w:date="2018-11-16T12:46:00Z"/>
                    <w:b/>
                  </w:rPr>
                </w:rPrChange>
              </w:rPr>
            </w:pPr>
            <w:ins w:id="4556" w:author="phuong vu" w:date="2018-11-16T12:46:00Z">
              <w:r w:rsidRPr="00CF0C7E">
                <w:rPr>
                  <w:rPrChange w:id="4557" w:author="phuong vu" w:date="2018-11-16T12:46:00Z">
                    <w:rPr>
                      <w:b/>
                    </w:rPr>
                  </w:rPrChange>
                </w:rPr>
                <w:t>product_id</w:t>
              </w:r>
            </w:ins>
          </w:p>
        </w:tc>
        <w:tc>
          <w:tcPr>
            <w:tcW w:w="1183" w:type="dxa"/>
            <w:noWrap/>
            <w:hideMark/>
            <w:tcPrChange w:id="4558" w:author="phuong vu" w:date="2018-11-16T12:47:00Z">
              <w:tcPr>
                <w:tcW w:w="1189" w:type="dxa"/>
                <w:noWrap/>
                <w:hideMark/>
              </w:tcPr>
            </w:tcPrChange>
          </w:tcPr>
          <w:p w14:paraId="785F6902" w14:textId="77777777" w:rsidR="00CF0C7E" w:rsidRPr="00CF0C7E" w:rsidRDefault="00CF0C7E">
            <w:pPr>
              <w:rPr>
                <w:ins w:id="4559" w:author="phuong vu" w:date="2018-11-16T12:46:00Z"/>
                <w:rPrChange w:id="4560" w:author="phuong vu" w:date="2018-11-16T12:46:00Z">
                  <w:rPr>
                    <w:ins w:id="4561" w:author="phuong vu" w:date="2018-11-16T12:46:00Z"/>
                    <w:b/>
                  </w:rPr>
                </w:rPrChange>
              </w:rPr>
            </w:pPr>
            <w:ins w:id="4562" w:author="phuong vu" w:date="2018-11-16T12:46:00Z">
              <w:r w:rsidRPr="00CF0C7E">
                <w:rPr>
                  <w:rPrChange w:id="4563" w:author="phuong vu" w:date="2018-11-16T12:46:00Z">
                    <w:rPr>
                      <w:b/>
                    </w:rPr>
                  </w:rPrChange>
                </w:rPr>
                <w:t>numeric</w:t>
              </w:r>
            </w:ins>
          </w:p>
        </w:tc>
        <w:tc>
          <w:tcPr>
            <w:tcW w:w="991" w:type="dxa"/>
            <w:noWrap/>
            <w:vAlign w:val="center"/>
            <w:hideMark/>
            <w:tcPrChange w:id="4564" w:author="phuong vu" w:date="2018-11-16T12:47:00Z">
              <w:tcPr>
                <w:tcW w:w="1084" w:type="dxa"/>
                <w:noWrap/>
                <w:hideMark/>
              </w:tcPr>
            </w:tcPrChange>
          </w:tcPr>
          <w:p w14:paraId="7F4C5CB8" w14:textId="0F383DF6" w:rsidR="00CF0C7E" w:rsidRPr="00CF0C7E" w:rsidRDefault="00CF0C7E">
            <w:pPr>
              <w:jc w:val="center"/>
              <w:rPr>
                <w:ins w:id="4565" w:author="phuong vu" w:date="2018-11-16T12:46:00Z"/>
                <w:rPrChange w:id="4566" w:author="phuong vu" w:date="2018-11-16T12:46:00Z">
                  <w:rPr>
                    <w:ins w:id="4567" w:author="phuong vu" w:date="2018-11-16T12:46:00Z"/>
                    <w:b/>
                  </w:rPr>
                </w:rPrChange>
              </w:rPr>
              <w:pPrChange w:id="4568" w:author="phuong vu" w:date="2018-11-16T12:47:00Z">
                <w:pPr/>
              </w:pPrChange>
            </w:pPr>
          </w:p>
        </w:tc>
        <w:tc>
          <w:tcPr>
            <w:tcW w:w="771" w:type="dxa"/>
            <w:noWrap/>
            <w:vAlign w:val="center"/>
            <w:hideMark/>
            <w:tcPrChange w:id="4569" w:author="phuong vu" w:date="2018-11-16T12:47:00Z">
              <w:tcPr>
                <w:tcW w:w="809" w:type="dxa"/>
                <w:noWrap/>
                <w:hideMark/>
              </w:tcPr>
            </w:tcPrChange>
          </w:tcPr>
          <w:p w14:paraId="2F8E0DBC" w14:textId="7BADD0C5" w:rsidR="00CF0C7E" w:rsidRPr="00CF0C7E" w:rsidRDefault="00CF0C7E">
            <w:pPr>
              <w:jc w:val="center"/>
              <w:rPr>
                <w:ins w:id="4570" w:author="phuong vu" w:date="2018-11-16T12:46:00Z"/>
                <w:rPrChange w:id="4571" w:author="phuong vu" w:date="2018-11-16T12:46:00Z">
                  <w:rPr>
                    <w:ins w:id="4572" w:author="phuong vu" w:date="2018-11-16T12:46:00Z"/>
                    <w:b/>
                  </w:rPr>
                </w:rPrChange>
              </w:rPr>
              <w:pPrChange w:id="4573" w:author="phuong vu" w:date="2018-11-16T12:47:00Z">
                <w:pPr/>
              </w:pPrChange>
            </w:pPr>
          </w:p>
        </w:tc>
        <w:tc>
          <w:tcPr>
            <w:tcW w:w="1414" w:type="dxa"/>
            <w:noWrap/>
            <w:vAlign w:val="center"/>
            <w:hideMark/>
            <w:tcPrChange w:id="4574" w:author="phuong vu" w:date="2018-11-16T12:47:00Z">
              <w:tcPr>
                <w:tcW w:w="1558" w:type="dxa"/>
                <w:noWrap/>
                <w:hideMark/>
              </w:tcPr>
            </w:tcPrChange>
          </w:tcPr>
          <w:p w14:paraId="77B1A7C1" w14:textId="77777777" w:rsidR="00CF0C7E" w:rsidRPr="00CF0C7E" w:rsidRDefault="00CF0C7E">
            <w:pPr>
              <w:jc w:val="center"/>
              <w:rPr>
                <w:ins w:id="4575" w:author="phuong vu" w:date="2018-11-16T12:46:00Z"/>
                <w:rPrChange w:id="4576" w:author="phuong vu" w:date="2018-11-16T12:46:00Z">
                  <w:rPr>
                    <w:ins w:id="4577" w:author="phuong vu" w:date="2018-11-16T12:46:00Z"/>
                    <w:b/>
                  </w:rPr>
                </w:rPrChange>
              </w:rPr>
              <w:pPrChange w:id="4578" w:author="phuong vu" w:date="2018-11-16T12:47:00Z">
                <w:pPr/>
              </w:pPrChange>
            </w:pPr>
            <w:ins w:id="4579" w:author="phuong vu" w:date="2018-11-16T12:46:00Z">
              <w:r w:rsidRPr="00CF0C7E">
                <w:rPr>
                  <w:rPrChange w:id="4580" w:author="phuong vu" w:date="2018-11-16T12:46:00Z">
                    <w:rPr>
                      <w:b/>
                    </w:rPr>
                  </w:rPrChange>
                </w:rPr>
                <w:t>X</w:t>
              </w:r>
            </w:ins>
          </w:p>
        </w:tc>
        <w:tc>
          <w:tcPr>
            <w:tcW w:w="2206" w:type="dxa"/>
            <w:noWrap/>
            <w:hideMark/>
            <w:tcPrChange w:id="4581" w:author="phuong vu" w:date="2018-11-16T12:47:00Z">
              <w:tcPr>
                <w:tcW w:w="2302" w:type="dxa"/>
                <w:noWrap/>
                <w:hideMark/>
              </w:tcPr>
            </w:tcPrChange>
          </w:tcPr>
          <w:p w14:paraId="757D9BBC" w14:textId="77777777" w:rsidR="00CF0C7E" w:rsidRPr="00CF0C7E" w:rsidRDefault="00CF0C7E">
            <w:pPr>
              <w:rPr>
                <w:ins w:id="4582" w:author="phuong vu" w:date="2018-11-16T12:46:00Z"/>
                <w:rPrChange w:id="4583" w:author="phuong vu" w:date="2018-11-16T12:46:00Z">
                  <w:rPr>
                    <w:ins w:id="4584" w:author="phuong vu" w:date="2018-11-16T12:46:00Z"/>
                    <w:b/>
                  </w:rPr>
                </w:rPrChange>
              </w:rPr>
            </w:pPr>
            <w:ins w:id="4585" w:author="phuong vu" w:date="2018-11-16T12:46:00Z">
              <w:r w:rsidRPr="00CF0C7E">
                <w:rPr>
                  <w:rPrChange w:id="4586" w:author="phuong vu" w:date="2018-11-16T12:46:00Z">
                    <w:rPr>
                      <w:b/>
                    </w:rPr>
                  </w:rPrChange>
                </w:rPr>
                <w:t>ID quần áo. Liên kết với bảng PRODUCT</w:t>
              </w:r>
            </w:ins>
          </w:p>
        </w:tc>
      </w:tr>
      <w:tr w:rsidR="00A94F02" w:rsidRPr="00CF0C7E" w14:paraId="5F0AA819" w14:textId="77777777" w:rsidTr="00A94F02">
        <w:trPr>
          <w:trHeight w:val="300"/>
          <w:ins w:id="4587" w:author="phuong vu" w:date="2018-11-16T12:46:00Z"/>
          <w:trPrChange w:id="4588" w:author="phuong vu" w:date="2018-11-16T12:47:00Z">
            <w:trPr>
              <w:trHeight w:val="300"/>
            </w:trPr>
          </w:trPrChange>
        </w:trPr>
        <w:tc>
          <w:tcPr>
            <w:tcW w:w="654" w:type="dxa"/>
            <w:noWrap/>
            <w:hideMark/>
            <w:tcPrChange w:id="4589" w:author="phuong vu" w:date="2018-11-16T12:47:00Z">
              <w:tcPr>
                <w:tcW w:w="539" w:type="dxa"/>
                <w:noWrap/>
                <w:hideMark/>
              </w:tcPr>
            </w:tcPrChange>
          </w:tcPr>
          <w:p w14:paraId="32D64FD7" w14:textId="77777777" w:rsidR="00CF0C7E" w:rsidRPr="00CF0C7E" w:rsidRDefault="00CF0C7E" w:rsidP="00CF0C7E">
            <w:pPr>
              <w:rPr>
                <w:ins w:id="4590" w:author="phuong vu" w:date="2018-11-16T12:46:00Z"/>
                <w:rPrChange w:id="4591" w:author="phuong vu" w:date="2018-11-16T12:46:00Z">
                  <w:rPr>
                    <w:ins w:id="4592" w:author="phuong vu" w:date="2018-11-16T12:46:00Z"/>
                    <w:b/>
                  </w:rPr>
                </w:rPrChange>
              </w:rPr>
            </w:pPr>
            <w:ins w:id="4593" w:author="phuong vu" w:date="2018-11-16T12:46:00Z">
              <w:r w:rsidRPr="00CF0C7E">
                <w:rPr>
                  <w:rPrChange w:id="4594" w:author="phuong vu" w:date="2018-11-16T12:46:00Z">
                    <w:rPr>
                      <w:b/>
                    </w:rPr>
                  </w:rPrChange>
                </w:rPr>
                <w:t>8</w:t>
              </w:r>
            </w:ins>
          </w:p>
        </w:tc>
        <w:tc>
          <w:tcPr>
            <w:tcW w:w="1686" w:type="dxa"/>
            <w:noWrap/>
            <w:hideMark/>
            <w:tcPrChange w:id="4595" w:author="phuong vu" w:date="2018-11-16T12:47:00Z">
              <w:tcPr>
                <w:tcW w:w="1296" w:type="dxa"/>
                <w:noWrap/>
                <w:hideMark/>
              </w:tcPr>
            </w:tcPrChange>
          </w:tcPr>
          <w:p w14:paraId="62C1A7DF" w14:textId="77777777" w:rsidR="00CF0C7E" w:rsidRPr="00CF0C7E" w:rsidRDefault="00CF0C7E" w:rsidP="00CF0C7E">
            <w:pPr>
              <w:rPr>
                <w:ins w:id="4596" w:author="phuong vu" w:date="2018-11-16T12:46:00Z"/>
                <w:rPrChange w:id="4597" w:author="phuong vu" w:date="2018-11-16T12:46:00Z">
                  <w:rPr>
                    <w:ins w:id="4598" w:author="phuong vu" w:date="2018-11-16T12:46:00Z"/>
                    <w:b/>
                  </w:rPr>
                </w:rPrChange>
              </w:rPr>
            </w:pPr>
            <w:ins w:id="4599" w:author="phuong vu" w:date="2018-11-16T12:46:00Z">
              <w:r w:rsidRPr="00CF0C7E">
                <w:rPr>
                  <w:rPrChange w:id="4600" w:author="phuong vu" w:date="2018-11-16T12:46:00Z">
                    <w:rPr>
                      <w:b/>
                    </w:rPr>
                  </w:rPrChange>
                </w:rPr>
                <w:t>material_id</w:t>
              </w:r>
            </w:ins>
          </w:p>
        </w:tc>
        <w:tc>
          <w:tcPr>
            <w:tcW w:w="1183" w:type="dxa"/>
            <w:noWrap/>
            <w:hideMark/>
            <w:tcPrChange w:id="4601" w:author="phuong vu" w:date="2018-11-16T12:47:00Z">
              <w:tcPr>
                <w:tcW w:w="1189" w:type="dxa"/>
                <w:noWrap/>
                <w:hideMark/>
              </w:tcPr>
            </w:tcPrChange>
          </w:tcPr>
          <w:p w14:paraId="3A51FBC4" w14:textId="77777777" w:rsidR="00CF0C7E" w:rsidRPr="00CF0C7E" w:rsidRDefault="00CF0C7E">
            <w:pPr>
              <w:rPr>
                <w:ins w:id="4602" w:author="phuong vu" w:date="2018-11-16T12:46:00Z"/>
                <w:rPrChange w:id="4603" w:author="phuong vu" w:date="2018-11-16T12:46:00Z">
                  <w:rPr>
                    <w:ins w:id="4604" w:author="phuong vu" w:date="2018-11-16T12:46:00Z"/>
                    <w:b/>
                  </w:rPr>
                </w:rPrChange>
              </w:rPr>
            </w:pPr>
            <w:ins w:id="4605" w:author="phuong vu" w:date="2018-11-16T12:46:00Z">
              <w:r w:rsidRPr="00CF0C7E">
                <w:rPr>
                  <w:rPrChange w:id="4606" w:author="phuong vu" w:date="2018-11-16T12:46:00Z">
                    <w:rPr>
                      <w:b/>
                    </w:rPr>
                  </w:rPrChange>
                </w:rPr>
                <w:t>numeric</w:t>
              </w:r>
            </w:ins>
          </w:p>
        </w:tc>
        <w:tc>
          <w:tcPr>
            <w:tcW w:w="991" w:type="dxa"/>
            <w:noWrap/>
            <w:vAlign w:val="center"/>
            <w:hideMark/>
            <w:tcPrChange w:id="4607" w:author="phuong vu" w:date="2018-11-16T12:47:00Z">
              <w:tcPr>
                <w:tcW w:w="1084" w:type="dxa"/>
                <w:noWrap/>
                <w:hideMark/>
              </w:tcPr>
            </w:tcPrChange>
          </w:tcPr>
          <w:p w14:paraId="76345B4D" w14:textId="562EFD91" w:rsidR="00CF0C7E" w:rsidRPr="00CF0C7E" w:rsidRDefault="00CF0C7E">
            <w:pPr>
              <w:jc w:val="center"/>
              <w:rPr>
                <w:ins w:id="4608" w:author="phuong vu" w:date="2018-11-16T12:46:00Z"/>
                <w:rPrChange w:id="4609" w:author="phuong vu" w:date="2018-11-16T12:46:00Z">
                  <w:rPr>
                    <w:ins w:id="4610" w:author="phuong vu" w:date="2018-11-16T12:46:00Z"/>
                    <w:b/>
                  </w:rPr>
                </w:rPrChange>
              </w:rPr>
              <w:pPrChange w:id="4611" w:author="phuong vu" w:date="2018-11-16T12:47:00Z">
                <w:pPr/>
              </w:pPrChange>
            </w:pPr>
          </w:p>
        </w:tc>
        <w:tc>
          <w:tcPr>
            <w:tcW w:w="771" w:type="dxa"/>
            <w:noWrap/>
            <w:vAlign w:val="center"/>
            <w:hideMark/>
            <w:tcPrChange w:id="4612" w:author="phuong vu" w:date="2018-11-16T12:47:00Z">
              <w:tcPr>
                <w:tcW w:w="809" w:type="dxa"/>
                <w:noWrap/>
                <w:hideMark/>
              </w:tcPr>
            </w:tcPrChange>
          </w:tcPr>
          <w:p w14:paraId="519F95A7" w14:textId="63C28202" w:rsidR="00CF0C7E" w:rsidRPr="00CF0C7E" w:rsidRDefault="00CF0C7E">
            <w:pPr>
              <w:jc w:val="center"/>
              <w:rPr>
                <w:ins w:id="4613" w:author="phuong vu" w:date="2018-11-16T12:46:00Z"/>
                <w:rPrChange w:id="4614" w:author="phuong vu" w:date="2018-11-16T12:46:00Z">
                  <w:rPr>
                    <w:ins w:id="4615" w:author="phuong vu" w:date="2018-11-16T12:46:00Z"/>
                    <w:b/>
                  </w:rPr>
                </w:rPrChange>
              </w:rPr>
              <w:pPrChange w:id="4616" w:author="phuong vu" w:date="2018-11-16T12:47:00Z">
                <w:pPr/>
              </w:pPrChange>
            </w:pPr>
          </w:p>
        </w:tc>
        <w:tc>
          <w:tcPr>
            <w:tcW w:w="1414" w:type="dxa"/>
            <w:noWrap/>
            <w:vAlign w:val="center"/>
            <w:hideMark/>
            <w:tcPrChange w:id="4617" w:author="phuong vu" w:date="2018-11-16T12:47:00Z">
              <w:tcPr>
                <w:tcW w:w="1558" w:type="dxa"/>
                <w:noWrap/>
                <w:hideMark/>
              </w:tcPr>
            </w:tcPrChange>
          </w:tcPr>
          <w:p w14:paraId="723D0B18" w14:textId="77777777" w:rsidR="00CF0C7E" w:rsidRPr="00CF0C7E" w:rsidRDefault="00CF0C7E">
            <w:pPr>
              <w:jc w:val="center"/>
              <w:rPr>
                <w:ins w:id="4618" w:author="phuong vu" w:date="2018-11-16T12:46:00Z"/>
                <w:rPrChange w:id="4619" w:author="phuong vu" w:date="2018-11-16T12:46:00Z">
                  <w:rPr>
                    <w:ins w:id="4620" w:author="phuong vu" w:date="2018-11-16T12:46:00Z"/>
                    <w:b/>
                  </w:rPr>
                </w:rPrChange>
              </w:rPr>
              <w:pPrChange w:id="4621" w:author="phuong vu" w:date="2018-11-16T12:47:00Z">
                <w:pPr/>
              </w:pPrChange>
            </w:pPr>
            <w:ins w:id="4622" w:author="phuong vu" w:date="2018-11-16T12:46:00Z">
              <w:r w:rsidRPr="00CF0C7E">
                <w:rPr>
                  <w:rPrChange w:id="4623" w:author="phuong vu" w:date="2018-11-16T12:46:00Z">
                    <w:rPr>
                      <w:b/>
                    </w:rPr>
                  </w:rPrChange>
                </w:rPr>
                <w:t>X</w:t>
              </w:r>
            </w:ins>
          </w:p>
        </w:tc>
        <w:tc>
          <w:tcPr>
            <w:tcW w:w="2206" w:type="dxa"/>
            <w:noWrap/>
            <w:hideMark/>
            <w:tcPrChange w:id="4624" w:author="phuong vu" w:date="2018-11-16T12:47:00Z">
              <w:tcPr>
                <w:tcW w:w="2302" w:type="dxa"/>
                <w:noWrap/>
                <w:hideMark/>
              </w:tcPr>
            </w:tcPrChange>
          </w:tcPr>
          <w:p w14:paraId="2ADF9959" w14:textId="77777777" w:rsidR="00CF0C7E" w:rsidRPr="00CF0C7E" w:rsidRDefault="00CF0C7E">
            <w:pPr>
              <w:rPr>
                <w:ins w:id="4625" w:author="phuong vu" w:date="2018-11-16T12:46:00Z"/>
                <w:rPrChange w:id="4626" w:author="phuong vu" w:date="2018-11-16T12:46:00Z">
                  <w:rPr>
                    <w:ins w:id="4627" w:author="phuong vu" w:date="2018-11-16T12:46:00Z"/>
                    <w:b/>
                  </w:rPr>
                </w:rPrChange>
              </w:rPr>
            </w:pPr>
            <w:ins w:id="4628" w:author="phuong vu" w:date="2018-11-16T12:46:00Z">
              <w:r w:rsidRPr="00CF0C7E">
                <w:rPr>
                  <w:rPrChange w:id="4629" w:author="phuong vu" w:date="2018-11-16T12:46:00Z">
                    <w:rPr>
                      <w:b/>
                    </w:rPr>
                  </w:rPrChange>
                </w:rPr>
                <w:t>ID chất liệu. Liên kết với bảng MATERIAL</w:t>
              </w:r>
            </w:ins>
          </w:p>
        </w:tc>
      </w:tr>
      <w:tr w:rsidR="00A94F02" w:rsidRPr="00CF0C7E" w14:paraId="3DAD9B8A" w14:textId="77777777" w:rsidTr="00A94F02">
        <w:trPr>
          <w:trHeight w:val="300"/>
          <w:ins w:id="4630" w:author="phuong vu" w:date="2018-11-16T12:46:00Z"/>
          <w:trPrChange w:id="4631" w:author="phuong vu" w:date="2018-11-16T12:47:00Z">
            <w:trPr>
              <w:trHeight w:val="300"/>
            </w:trPr>
          </w:trPrChange>
        </w:trPr>
        <w:tc>
          <w:tcPr>
            <w:tcW w:w="654" w:type="dxa"/>
            <w:noWrap/>
            <w:hideMark/>
            <w:tcPrChange w:id="4632" w:author="phuong vu" w:date="2018-11-16T12:47:00Z">
              <w:tcPr>
                <w:tcW w:w="539" w:type="dxa"/>
                <w:noWrap/>
                <w:hideMark/>
              </w:tcPr>
            </w:tcPrChange>
          </w:tcPr>
          <w:p w14:paraId="36DFACD6" w14:textId="77777777" w:rsidR="00CF0C7E" w:rsidRPr="00CF0C7E" w:rsidRDefault="00CF0C7E" w:rsidP="00CF0C7E">
            <w:pPr>
              <w:rPr>
                <w:ins w:id="4633" w:author="phuong vu" w:date="2018-11-16T12:46:00Z"/>
                <w:rPrChange w:id="4634" w:author="phuong vu" w:date="2018-11-16T12:46:00Z">
                  <w:rPr>
                    <w:ins w:id="4635" w:author="phuong vu" w:date="2018-11-16T12:46:00Z"/>
                    <w:b/>
                  </w:rPr>
                </w:rPrChange>
              </w:rPr>
            </w:pPr>
            <w:ins w:id="4636" w:author="phuong vu" w:date="2018-11-16T12:46:00Z">
              <w:r w:rsidRPr="00CF0C7E">
                <w:rPr>
                  <w:rPrChange w:id="4637" w:author="phuong vu" w:date="2018-11-16T12:46:00Z">
                    <w:rPr>
                      <w:b/>
                    </w:rPr>
                  </w:rPrChange>
                </w:rPr>
                <w:lastRenderedPageBreak/>
                <w:t>9</w:t>
              </w:r>
            </w:ins>
          </w:p>
        </w:tc>
        <w:tc>
          <w:tcPr>
            <w:tcW w:w="1686" w:type="dxa"/>
            <w:noWrap/>
            <w:hideMark/>
            <w:tcPrChange w:id="4638" w:author="phuong vu" w:date="2018-11-16T12:47:00Z">
              <w:tcPr>
                <w:tcW w:w="1296" w:type="dxa"/>
                <w:noWrap/>
                <w:hideMark/>
              </w:tcPr>
            </w:tcPrChange>
          </w:tcPr>
          <w:p w14:paraId="3DF65AD8" w14:textId="77777777" w:rsidR="00CF0C7E" w:rsidRPr="00CF0C7E" w:rsidRDefault="00CF0C7E" w:rsidP="00CF0C7E">
            <w:pPr>
              <w:rPr>
                <w:ins w:id="4639" w:author="phuong vu" w:date="2018-11-16T12:46:00Z"/>
                <w:rPrChange w:id="4640" w:author="phuong vu" w:date="2018-11-16T12:46:00Z">
                  <w:rPr>
                    <w:ins w:id="4641" w:author="phuong vu" w:date="2018-11-16T12:46:00Z"/>
                    <w:b/>
                  </w:rPr>
                </w:rPrChange>
              </w:rPr>
            </w:pPr>
            <w:ins w:id="4642" w:author="phuong vu" w:date="2018-11-16T12:46:00Z">
              <w:r w:rsidRPr="00CF0C7E">
                <w:rPr>
                  <w:rPrChange w:id="4643" w:author="phuong vu" w:date="2018-11-16T12:46:00Z">
                    <w:rPr>
                      <w:b/>
                    </w:rPr>
                  </w:rPrChange>
                </w:rPr>
                <w:t>amount</w:t>
              </w:r>
            </w:ins>
          </w:p>
        </w:tc>
        <w:tc>
          <w:tcPr>
            <w:tcW w:w="1183" w:type="dxa"/>
            <w:noWrap/>
            <w:hideMark/>
            <w:tcPrChange w:id="4644" w:author="phuong vu" w:date="2018-11-16T12:47:00Z">
              <w:tcPr>
                <w:tcW w:w="1189" w:type="dxa"/>
                <w:noWrap/>
                <w:hideMark/>
              </w:tcPr>
            </w:tcPrChange>
          </w:tcPr>
          <w:p w14:paraId="2F07E6CA" w14:textId="77777777" w:rsidR="00CF0C7E" w:rsidRPr="00CF0C7E" w:rsidRDefault="00CF0C7E">
            <w:pPr>
              <w:rPr>
                <w:ins w:id="4645" w:author="phuong vu" w:date="2018-11-16T12:46:00Z"/>
                <w:rPrChange w:id="4646" w:author="phuong vu" w:date="2018-11-16T12:46:00Z">
                  <w:rPr>
                    <w:ins w:id="4647" w:author="phuong vu" w:date="2018-11-16T12:46:00Z"/>
                    <w:b/>
                  </w:rPr>
                </w:rPrChange>
              </w:rPr>
            </w:pPr>
            <w:ins w:id="4648" w:author="phuong vu" w:date="2018-11-16T12:46:00Z">
              <w:r w:rsidRPr="00CF0C7E">
                <w:rPr>
                  <w:rPrChange w:id="4649" w:author="phuong vu" w:date="2018-11-16T12:46:00Z">
                    <w:rPr>
                      <w:b/>
                    </w:rPr>
                  </w:rPrChange>
                </w:rPr>
                <w:t>integer</w:t>
              </w:r>
            </w:ins>
          </w:p>
        </w:tc>
        <w:tc>
          <w:tcPr>
            <w:tcW w:w="991" w:type="dxa"/>
            <w:noWrap/>
            <w:vAlign w:val="center"/>
            <w:hideMark/>
            <w:tcPrChange w:id="4650" w:author="phuong vu" w:date="2018-11-16T12:47:00Z">
              <w:tcPr>
                <w:tcW w:w="1084" w:type="dxa"/>
                <w:noWrap/>
                <w:hideMark/>
              </w:tcPr>
            </w:tcPrChange>
          </w:tcPr>
          <w:p w14:paraId="5D2D9073" w14:textId="38027ADE" w:rsidR="00CF0C7E" w:rsidRPr="00CF0C7E" w:rsidRDefault="00CF0C7E">
            <w:pPr>
              <w:jc w:val="center"/>
              <w:rPr>
                <w:ins w:id="4651" w:author="phuong vu" w:date="2018-11-16T12:46:00Z"/>
                <w:rPrChange w:id="4652" w:author="phuong vu" w:date="2018-11-16T12:46:00Z">
                  <w:rPr>
                    <w:ins w:id="4653" w:author="phuong vu" w:date="2018-11-16T12:46:00Z"/>
                    <w:b/>
                  </w:rPr>
                </w:rPrChange>
              </w:rPr>
              <w:pPrChange w:id="4654" w:author="phuong vu" w:date="2018-11-16T12:47:00Z">
                <w:pPr/>
              </w:pPrChange>
            </w:pPr>
          </w:p>
        </w:tc>
        <w:tc>
          <w:tcPr>
            <w:tcW w:w="771" w:type="dxa"/>
            <w:noWrap/>
            <w:vAlign w:val="center"/>
            <w:hideMark/>
            <w:tcPrChange w:id="4655" w:author="phuong vu" w:date="2018-11-16T12:47:00Z">
              <w:tcPr>
                <w:tcW w:w="809" w:type="dxa"/>
                <w:noWrap/>
                <w:hideMark/>
              </w:tcPr>
            </w:tcPrChange>
          </w:tcPr>
          <w:p w14:paraId="380B670A" w14:textId="52305EF4" w:rsidR="00CF0C7E" w:rsidRPr="00CF0C7E" w:rsidRDefault="00CF0C7E">
            <w:pPr>
              <w:jc w:val="center"/>
              <w:rPr>
                <w:ins w:id="4656" w:author="phuong vu" w:date="2018-11-16T12:46:00Z"/>
                <w:rPrChange w:id="4657" w:author="phuong vu" w:date="2018-11-16T12:46:00Z">
                  <w:rPr>
                    <w:ins w:id="4658" w:author="phuong vu" w:date="2018-11-16T12:46:00Z"/>
                    <w:b/>
                  </w:rPr>
                </w:rPrChange>
              </w:rPr>
              <w:pPrChange w:id="4659" w:author="phuong vu" w:date="2018-11-16T12:47:00Z">
                <w:pPr/>
              </w:pPrChange>
            </w:pPr>
          </w:p>
        </w:tc>
        <w:tc>
          <w:tcPr>
            <w:tcW w:w="1414" w:type="dxa"/>
            <w:noWrap/>
            <w:vAlign w:val="center"/>
            <w:hideMark/>
            <w:tcPrChange w:id="4660" w:author="phuong vu" w:date="2018-11-16T12:47:00Z">
              <w:tcPr>
                <w:tcW w:w="1558" w:type="dxa"/>
                <w:noWrap/>
                <w:hideMark/>
              </w:tcPr>
            </w:tcPrChange>
          </w:tcPr>
          <w:p w14:paraId="287CCD9D" w14:textId="24B79B59" w:rsidR="00CF0C7E" w:rsidRPr="00CF0C7E" w:rsidRDefault="00CF0C7E">
            <w:pPr>
              <w:jc w:val="center"/>
              <w:rPr>
                <w:ins w:id="4661" w:author="phuong vu" w:date="2018-11-16T12:46:00Z"/>
                <w:rPrChange w:id="4662" w:author="phuong vu" w:date="2018-11-16T12:46:00Z">
                  <w:rPr>
                    <w:ins w:id="4663" w:author="phuong vu" w:date="2018-11-16T12:46:00Z"/>
                    <w:b/>
                  </w:rPr>
                </w:rPrChange>
              </w:rPr>
              <w:pPrChange w:id="4664" w:author="phuong vu" w:date="2018-11-16T12:47:00Z">
                <w:pPr/>
              </w:pPrChange>
            </w:pPr>
          </w:p>
        </w:tc>
        <w:tc>
          <w:tcPr>
            <w:tcW w:w="2206" w:type="dxa"/>
            <w:noWrap/>
            <w:hideMark/>
            <w:tcPrChange w:id="4665" w:author="phuong vu" w:date="2018-11-16T12:47:00Z">
              <w:tcPr>
                <w:tcW w:w="2302" w:type="dxa"/>
                <w:noWrap/>
                <w:hideMark/>
              </w:tcPr>
            </w:tcPrChange>
          </w:tcPr>
          <w:p w14:paraId="56E8D7DA" w14:textId="77777777" w:rsidR="00CF0C7E" w:rsidRPr="00CF0C7E" w:rsidRDefault="00CF0C7E">
            <w:pPr>
              <w:rPr>
                <w:ins w:id="4666" w:author="phuong vu" w:date="2018-11-16T12:46:00Z"/>
                <w:rPrChange w:id="4667" w:author="phuong vu" w:date="2018-11-16T12:46:00Z">
                  <w:rPr>
                    <w:ins w:id="4668" w:author="phuong vu" w:date="2018-11-16T12:46:00Z"/>
                    <w:b/>
                  </w:rPr>
                </w:rPrChange>
              </w:rPr>
            </w:pPr>
            <w:ins w:id="4669" w:author="phuong vu" w:date="2018-11-16T12:46:00Z">
              <w:r w:rsidRPr="00CF0C7E">
                <w:rPr>
                  <w:rPrChange w:id="4670" w:author="phuong vu" w:date="2018-11-16T12:46:00Z">
                    <w:rPr>
                      <w:b/>
                    </w:rPr>
                  </w:rPrChange>
                </w:rPr>
                <w:t>Số lượng quần</w:t>
              </w:r>
            </w:ins>
          </w:p>
        </w:tc>
      </w:tr>
      <w:tr w:rsidR="00A94F02" w:rsidRPr="00CF0C7E" w14:paraId="3B9F2637" w14:textId="77777777" w:rsidTr="00A94F02">
        <w:trPr>
          <w:trHeight w:val="300"/>
          <w:ins w:id="4671" w:author="phuong vu" w:date="2018-11-16T12:46:00Z"/>
          <w:trPrChange w:id="4672" w:author="phuong vu" w:date="2018-11-16T12:47:00Z">
            <w:trPr>
              <w:trHeight w:val="300"/>
            </w:trPr>
          </w:trPrChange>
        </w:trPr>
        <w:tc>
          <w:tcPr>
            <w:tcW w:w="654" w:type="dxa"/>
            <w:noWrap/>
            <w:hideMark/>
            <w:tcPrChange w:id="4673" w:author="phuong vu" w:date="2018-11-16T12:47:00Z">
              <w:tcPr>
                <w:tcW w:w="539" w:type="dxa"/>
                <w:noWrap/>
                <w:hideMark/>
              </w:tcPr>
            </w:tcPrChange>
          </w:tcPr>
          <w:p w14:paraId="4834D2B3" w14:textId="77777777" w:rsidR="00CF0C7E" w:rsidRPr="00CF0C7E" w:rsidRDefault="00CF0C7E" w:rsidP="00CF0C7E">
            <w:pPr>
              <w:rPr>
                <w:ins w:id="4674" w:author="phuong vu" w:date="2018-11-16T12:46:00Z"/>
                <w:rPrChange w:id="4675" w:author="phuong vu" w:date="2018-11-16T12:46:00Z">
                  <w:rPr>
                    <w:ins w:id="4676" w:author="phuong vu" w:date="2018-11-16T12:46:00Z"/>
                    <w:b/>
                  </w:rPr>
                </w:rPrChange>
              </w:rPr>
            </w:pPr>
            <w:ins w:id="4677" w:author="phuong vu" w:date="2018-11-16T12:46:00Z">
              <w:r w:rsidRPr="00CF0C7E">
                <w:rPr>
                  <w:rPrChange w:id="4678" w:author="phuong vu" w:date="2018-11-16T12:46:00Z">
                    <w:rPr>
                      <w:b/>
                    </w:rPr>
                  </w:rPrChange>
                </w:rPr>
                <w:t>10</w:t>
              </w:r>
            </w:ins>
          </w:p>
        </w:tc>
        <w:tc>
          <w:tcPr>
            <w:tcW w:w="1686" w:type="dxa"/>
            <w:noWrap/>
            <w:hideMark/>
            <w:tcPrChange w:id="4679" w:author="phuong vu" w:date="2018-11-16T12:47:00Z">
              <w:tcPr>
                <w:tcW w:w="1296" w:type="dxa"/>
                <w:noWrap/>
                <w:hideMark/>
              </w:tcPr>
            </w:tcPrChange>
          </w:tcPr>
          <w:p w14:paraId="2D840780" w14:textId="77777777" w:rsidR="00CF0C7E" w:rsidRPr="00CF0C7E" w:rsidRDefault="00CF0C7E" w:rsidP="00CF0C7E">
            <w:pPr>
              <w:rPr>
                <w:ins w:id="4680" w:author="phuong vu" w:date="2018-11-16T12:46:00Z"/>
                <w:rPrChange w:id="4681" w:author="phuong vu" w:date="2018-11-16T12:46:00Z">
                  <w:rPr>
                    <w:ins w:id="4682" w:author="phuong vu" w:date="2018-11-16T12:46:00Z"/>
                    <w:b/>
                  </w:rPr>
                </w:rPrChange>
              </w:rPr>
            </w:pPr>
            <w:ins w:id="4683" w:author="phuong vu" w:date="2018-11-16T12:46:00Z">
              <w:r w:rsidRPr="00CF0C7E">
                <w:rPr>
                  <w:rPrChange w:id="4684" w:author="phuong vu" w:date="2018-11-16T12:46:00Z">
                    <w:rPr>
                      <w:b/>
                    </w:rPr>
                  </w:rPrChange>
                </w:rPr>
                <w:t>note</w:t>
              </w:r>
            </w:ins>
          </w:p>
        </w:tc>
        <w:tc>
          <w:tcPr>
            <w:tcW w:w="1183" w:type="dxa"/>
            <w:noWrap/>
            <w:hideMark/>
            <w:tcPrChange w:id="4685" w:author="phuong vu" w:date="2018-11-16T12:47:00Z">
              <w:tcPr>
                <w:tcW w:w="1189" w:type="dxa"/>
                <w:noWrap/>
                <w:hideMark/>
              </w:tcPr>
            </w:tcPrChange>
          </w:tcPr>
          <w:p w14:paraId="3D20979C" w14:textId="77777777" w:rsidR="00CF0C7E" w:rsidRPr="00CF0C7E" w:rsidRDefault="00CF0C7E">
            <w:pPr>
              <w:rPr>
                <w:ins w:id="4686" w:author="phuong vu" w:date="2018-11-16T12:46:00Z"/>
                <w:rPrChange w:id="4687" w:author="phuong vu" w:date="2018-11-16T12:46:00Z">
                  <w:rPr>
                    <w:ins w:id="4688" w:author="phuong vu" w:date="2018-11-16T12:46:00Z"/>
                    <w:b/>
                  </w:rPr>
                </w:rPrChange>
              </w:rPr>
            </w:pPr>
            <w:ins w:id="4689" w:author="phuong vu" w:date="2018-11-16T12:46:00Z">
              <w:r w:rsidRPr="00CF0C7E">
                <w:rPr>
                  <w:rPrChange w:id="4690" w:author="phuong vu" w:date="2018-11-16T12:46:00Z">
                    <w:rPr>
                      <w:b/>
                    </w:rPr>
                  </w:rPrChange>
                </w:rPr>
                <w:t>character varying</w:t>
              </w:r>
            </w:ins>
          </w:p>
        </w:tc>
        <w:tc>
          <w:tcPr>
            <w:tcW w:w="991" w:type="dxa"/>
            <w:noWrap/>
            <w:vAlign w:val="center"/>
            <w:hideMark/>
            <w:tcPrChange w:id="4691" w:author="phuong vu" w:date="2018-11-16T12:47:00Z">
              <w:tcPr>
                <w:tcW w:w="1084" w:type="dxa"/>
                <w:noWrap/>
                <w:hideMark/>
              </w:tcPr>
            </w:tcPrChange>
          </w:tcPr>
          <w:p w14:paraId="26651AE8" w14:textId="77777777" w:rsidR="00CF0C7E" w:rsidRPr="00CF0C7E" w:rsidRDefault="00CF0C7E">
            <w:pPr>
              <w:jc w:val="center"/>
              <w:rPr>
                <w:ins w:id="4692" w:author="phuong vu" w:date="2018-11-16T12:46:00Z"/>
                <w:rPrChange w:id="4693" w:author="phuong vu" w:date="2018-11-16T12:46:00Z">
                  <w:rPr>
                    <w:ins w:id="4694" w:author="phuong vu" w:date="2018-11-16T12:46:00Z"/>
                    <w:b/>
                  </w:rPr>
                </w:rPrChange>
              </w:rPr>
              <w:pPrChange w:id="4695" w:author="phuong vu" w:date="2018-11-16T12:47:00Z">
                <w:pPr/>
              </w:pPrChange>
            </w:pPr>
            <w:ins w:id="4696" w:author="phuong vu" w:date="2018-11-16T12:46:00Z">
              <w:r w:rsidRPr="00CF0C7E">
                <w:rPr>
                  <w:rPrChange w:id="4697" w:author="phuong vu" w:date="2018-11-16T12:46:00Z">
                    <w:rPr>
                      <w:b/>
                    </w:rPr>
                  </w:rPrChange>
                </w:rPr>
                <w:t>X</w:t>
              </w:r>
            </w:ins>
          </w:p>
        </w:tc>
        <w:tc>
          <w:tcPr>
            <w:tcW w:w="771" w:type="dxa"/>
            <w:noWrap/>
            <w:vAlign w:val="center"/>
            <w:hideMark/>
            <w:tcPrChange w:id="4698" w:author="phuong vu" w:date="2018-11-16T12:47:00Z">
              <w:tcPr>
                <w:tcW w:w="809" w:type="dxa"/>
                <w:noWrap/>
                <w:hideMark/>
              </w:tcPr>
            </w:tcPrChange>
          </w:tcPr>
          <w:p w14:paraId="0FC60AF4" w14:textId="32CF5D9B" w:rsidR="00CF0C7E" w:rsidRPr="00CF0C7E" w:rsidRDefault="00CF0C7E">
            <w:pPr>
              <w:jc w:val="center"/>
              <w:rPr>
                <w:ins w:id="4699" w:author="phuong vu" w:date="2018-11-16T12:46:00Z"/>
                <w:rPrChange w:id="4700" w:author="phuong vu" w:date="2018-11-16T12:46:00Z">
                  <w:rPr>
                    <w:ins w:id="4701" w:author="phuong vu" w:date="2018-11-16T12:46:00Z"/>
                    <w:b/>
                  </w:rPr>
                </w:rPrChange>
              </w:rPr>
              <w:pPrChange w:id="4702" w:author="phuong vu" w:date="2018-11-16T12:47:00Z">
                <w:pPr/>
              </w:pPrChange>
            </w:pPr>
          </w:p>
        </w:tc>
        <w:tc>
          <w:tcPr>
            <w:tcW w:w="1414" w:type="dxa"/>
            <w:noWrap/>
            <w:vAlign w:val="center"/>
            <w:hideMark/>
            <w:tcPrChange w:id="4703" w:author="phuong vu" w:date="2018-11-16T12:47:00Z">
              <w:tcPr>
                <w:tcW w:w="1558" w:type="dxa"/>
                <w:noWrap/>
                <w:hideMark/>
              </w:tcPr>
            </w:tcPrChange>
          </w:tcPr>
          <w:p w14:paraId="3B9EEFDC" w14:textId="5846C698" w:rsidR="00CF0C7E" w:rsidRPr="00CF0C7E" w:rsidRDefault="00CF0C7E">
            <w:pPr>
              <w:jc w:val="center"/>
              <w:rPr>
                <w:ins w:id="4704" w:author="phuong vu" w:date="2018-11-16T12:46:00Z"/>
                <w:rPrChange w:id="4705" w:author="phuong vu" w:date="2018-11-16T12:46:00Z">
                  <w:rPr>
                    <w:ins w:id="4706" w:author="phuong vu" w:date="2018-11-16T12:46:00Z"/>
                    <w:b/>
                  </w:rPr>
                </w:rPrChange>
              </w:rPr>
              <w:pPrChange w:id="4707" w:author="phuong vu" w:date="2018-11-16T12:47:00Z">
                <w:pPr/>
              </w:pPrChange>
            </w:pPr>
          </w:p>
        </w:tc>
        <w:tc>
          <w:tcPr>
            <w:tcW w:w="2206" w:type="dxa"/>
            <w:noWrap/>
            <w:hideMark/>
            <w:tcPrChange w:id="4708" w:author="phuong vu" w:date="2018-11-16T12:47:00Z">
              <w:tcPr>
                <w:tcW w:w="2302" w:type="dxa"/>
                <w:noWrap/>
                <w:hideMark/>
              </w:tcPr>
            </w:tcPrChange>
          </w:tcPr>
          <w:p w14:paraId="5B648DC2" w14:textId="77777777" w:rsidR="00CF0C7E" w:rsidRPr="00CF0C7E" w:rsidRDefault="00CF0C7E">
            <w:pPr>
              <w:rPr>
                <w:ins w:id="4709" w:author="phuong vu" w:date="2018-11-16T12:46:00Z"/>
                <w:rPrChange w:id="4710" w:author="phuong vu" w:date="2018-11-16T12:46:00Z">
                  <w:rPr>
                    <w:ins w:id="4711" w:author="phuong vu" w:date="2018-11-16T12:46:00Z"/>
                    <w:b/>
                  </w:rPr>
                </w:rPrChange>
              </w:rPr>
            </w:pPr>
            <w:ins w:id="4712" w:author="phuong vu" w:date="2018-11-16T12:46:00Z">
              <w:r w:rsidRPr="00CF0C7E">
                <w:rPr>
                  <w:rPrChange w:id="4713" w:author="phuong vu" w:date="2018-11-16T12:46:00Z">
                    <w:rPr>
                      <w:b/>
                    </w:rPr>
                  </w:rPrChange>
                </w:rPr>
                <w:t>Ghi chú</w:t>
              </w:r>
            </w:ins>
          </w:p>
        </w:tc>
      </w:tr>
      <w:tr w:rsidR="00A94F02" w:rsidRPr="00CF0C7E" w14:paraId="212159F1" w14:textId="77777777" w:rsidTr="00A94F02">
        <w:trPr>
          <w:trHeight w:val="300"/>
          <w:ins w:id="4714" w:author="phuong vu" w:date="2018-11-16T12:46:00Z"/>
          <w:trPrChange w:id="4715" w:author="phuong vu" w:date="2018-11-16T12:47:00Z">
            <w:trPr>
              <w:trHeight w:val="300"/>
            </w:trPr>
          </w:trPrChange>
        </w:trPr>
        <w:tc>
          <w:tcPr>
            <w:tcW w:w="654" w:type="dxa"/>
            <w:noWrap/>
            <w:hideMark/>
            <w:tcPrChange w:id="4716" w:author="phuong vu" w:date="2018-11-16T12:47:00Z">
              <w:tcPr>
                <w:tcW w:w="539" w:type="dxa"/>
                <w:noWrap/>
                <w:hideMark/>
              </w:tcPr>
            </w:tcPrChange>
          </w:tcPr>
          <w:p w14:paraId="6389E48B" w14:textId="77777777" w:rsidR="00CF0C7E" w:rsidRPr="00CF0C7E" w:rsidRDefault="00CF0C7E" w:rsidP="00CF0C7E">
            <w:pPr>
              <w:rPr>
                <w:ins w:id="4717" w:author="phuong vu" w:date="2018-11-16T12:46:00Z"/>
                <w:rPrChange w:id="4718" w:author="phuong vu" w:date="2018-11-16T12:46:00Z">
                  <w:rPr>
                    <w:ins w:id="4719" w:author="phuong vu" w:date="2018-11-16T12:46:00Z"/>
                    <w:b/>
                  </w:rPr>
                </w:rPrChange>
              </w:rPr>
            </w:pPr>
            <w:ins w:id="4720" w:author="phuong vu" w:date="2018-11-16T12:46:00Z">
              <w:r w:rsidRPr="00CF0C7E">
                <w:rPr>
                  <w:rPrChange w:id="4721" w:author="phuong vu" w:date="2018-11-16T12:46:00Z">
                    <w:rPr>
                      <w:b/>
                    </w:rPr>
                  </w:rPrChange>
                </w:rPr>
                <w:t>11</w:t>
              </w:r>
            </w:ins>
          </w:p>
        </w:tc>
        <w:tc>
          <w:tcPr>
            <w:tcW w:w="1686" w:type="dxa"/>
            <w:noWrap/>
            <w:hideMark/>
            <w:tcPrChange w:id="4722" w:author="phuong vu" w:date="2018-11-16T12:47:00Z">
              <w:tcPr>
                <w:tcW w:w="1296" w:type="dxa"/>
                <w:noWrap/>
                <w:hideMark/>
              </w:tcPr>
            </w:tcPrChange>
          </w:tcPr>
          <w:p w14:paraId="3C119D29" w14:textId="77777777" w:rsidR="00CF0C7E" w:rsidRPr="00CF0C7E" w:rsidRDefault="00CF0C7E" w:rsidP="00CF0C7E">
            <w:pPr>
              <w:rPr>
                <w:ins w:id="4723" w:author="phuong vu" w:date="2018-11-16T12:46:00Z"/>
                <w:rPrChange w:id="4724" w:author="phuong vu" w:date="2018-11-16T12:46:00Z">
                  <w:rPr>
                    <w:ins w:id="4725" w:author="phuong vu" w:date="2018-11-16T12:46:00Z"/>
                    <w:b/>
                  </w:rPr>
                </w:rPrChange>
              </w:rPr>
            </w:pPr>
            <w:ins w:id="4726" w:author="phuong vu" w:date="2018-11-16T12:46:00Z">
              <w:r w:rsidRPr="00CF0C7E">
                <w:rPr>
                  <w:rPrChange w:id="4727" w:author="phuong vu" w:date="2018-11-16T12:46:00Z">
                    <w:rPr>
                      <w:b/>
                    </w:rPr>
                  </w:rPrChange>
                </w:rPr>
                <w:t>create_by</w:t>
              </w:r>
            </w:ins>
          </w:p>
        </w:tc>
        <w:tc>
          <w:tcPr>
            <w:tcW w:w="1183" w:type="dxa"/>
            <w:noWrap/>
            <w:hideMark/>
            <w:tcPrChange w:id="4728" w:author="phuong vu" w:date="2018-11-16T12:47:00Z">
              <w:tcPr>
                <w:tcW w:w="1189" w:type="dxa"/>
                <w:noWrap/>
                <w:hideMark/>
              </w:tcPr>
            </w:tcPrChange>
          </w:tcPr>
          <w:p w14:paraId="0AC7009E" w14:textId="77777777" w:rsidR="00CF0C7E" w:rsidRPr="00CF0C7E" w:rsidRDefault="00CF0C7E">
            <w:pPr>
              <w:rPr>
                <w:ins w:id="4729" w:author="phuong vu" w:date="2018-11-16T12:46:00Z"/>
                <w:rPrChange w:id="4730" w:author="phuong vu" w:date="2018-11-16T12:46:00Z">
                  <w:rPr>
                    <w:ins w:id="4731" w:author="phuong vu" w:date="2018-11-16T12:46:00Z"/>
                    <w:b/>
                  </w:rPr>
                </w:rPrChange>
              </w:rPr>
            </w:pPr>
            <w:ins w:id="4732" w:author="phuong vu" w:date="2018-11-16T12:46:00Z">
              <w:r w:rsidRPr="00CF0C7E">
                <w:rPr>
                  <w:rPrChange w:id="4733" w:author="phuong vu" w:date="2018-11-16T12:46:00Z">
                    <w:rPr>
                      <w:b/>
                    </w:rPr>
                  </w:rPrChange>
                </w:rPr>
                <w:t>numeric</w:t>
              </w:r>
            </w:ins>
          </w:p>
        </w:tc>
        <w:tc>
          <w:tcPr>
            <w:tcW w:w="991" w:type="dxa"/>
            <w:noWrap/>
            <w:vAlign w:val="center"/>
            <w:hideMark/>
            <w:tcPrChange w:id="4734" w:author="phuong vu" w:date="2018-11-16T12:47:00Z">
              <w:tcPr>
                <w:tcW w:w="1084" w:type="dxa"/>
                <w:noWrap/>
                <w:hideMark/>
              </w:tcPr>
            </w:tcPrChange>
          </w:tcPr>
          <w:p w14:paraId="0F6F7542" w14:textId="2E3D9368" w:rsidR="00CF0C7E" w:rsidRPr="00CF0C7E" w:rsidRDefault="00CF0C7E">
            <w:pPr>
              <w:jc w:val="center"/>
              <w:rPr>
                <w:ins w:id="4735" w:author="phuong vu" w:date="2018-11-16T12:46:00Z"/>
                <w:rPrChange w:id="4736" w:author="phuong vu" w:date="2018-11-16T12:46:00Z">
                  <w:rPr>
                    <w:ins w:id="4737" w:author="phuong vu" w:date="2018-11-16T12:46:00Z"/>
                    <w:b/>
                  </w:rPr>
                </w:rPrChange>
              </w:rPr>
              <w:pPrChange w:id="4738" w:author="phuong vu" w:date="2018-11-16T12:47:00Z">
                <w:pPr/>
              </w:pPrChange>
            </w:pPr>
          </w:p>
        </w:tc>
        <w:tc>
          <w:tcPr>
            <w:tcW w:w="771" w:type="dxa"/>
            <w:noWrap/>
            <w:vAlign w:val="center"/>
            <w:hideMark/>
            <w:tcPrChange w:id="4739" w:author="phuong vu" w:date="2018-11-16T12:47:00Z">
              <w:tcPr>
                <w:tcW w:w="809" w:type="dxa"/>
                <w:noWrap/>
                <w:hideMark/>
              </w:tcPr>
            </w:tcPrChange>
          </w:tcPr>
          <w:p w14:paraId="41F21FDF" w14:textId="0B4CBCA0" w:rsidR="00CF0C7E" w:rsidRPr="00CF0C7E" w:rsidRDefault="00CF0C7E">
            <w:pPr>
              <w:jc w:val="center"/>
              <w:rPr>
                <w:ins w:id="4740" w:author="phuong vu" w:date="2018-11-16T12:46:00Z"/>
                <w:rPrChange w:id="4741" w:author="phuong vu" w:date="2018-11-16T12:46:00Z">
                  <w:rPr>
                    <w:ins w:id="4742" w:author="phuong vu" w:date="2018-11-16T12:46:00Z"/>
                    <w:b/>
                  </w:rPr>
                </w:rPrChange>
              </w:rPr>
              <w:pPrChange w:id="4743" w:author="phuong vu" w:date="2018-11-16T12:47:00Z">
                <w:pPr/>
              </w:pPrChange>
            </w:pPr>
          </w:p>
        </w:tc>
        <w:tc>
          <w:tcPr>
            <w:tcW w:w="1414" w:type="dxa"/>
            <w:noWrap/>
            <w:vAlign w:val="center"/>
            <w:hideMark/>
            <w:tcPrChange w:id="4744" w:author="phuong vu" w:date="2018-11-16T12:47:00Z">
              <w:tcPr>
                <w:tcW w:w="1558" w:type="dxa"/>
                <w:noWrap/>
                <w:hideMark/>
              </w:tcPr>
            </w:tcPrChange>
          </w:tcPr>
          <w:p w14:paraId="00BD7F03" w14:textId="19ECF050" w:rsidR="00CF0C7E" w:rsidRPr="00CF0C7E" w:rsidRDefault="00CF0C7E">
            <w:pPr>
              <w:jc w:val="center"/>
              <w:rPr>
                <w:ins w:id="4745" w:author="phuong vu" w:date="2018-11-16T12:46:00Z"/>
                <w:rPrChange w:id="4746" w:author="phuong vu" w:date="2018-11-16T12:46:00Z">
                  <w:rPr>
                    <w:ins w:id="4747" w:author="phuong vu" w:date="2018-11-16T12:46:00Z"/>
                    <w:b/>
                  </w:rPr>
                </w:rPrChange>
              </w:rPr>
              <w:pPrChange w:id="4748" w:author="phuong vu" w:date="2018-11-16T12:47:00Z">
                <w:pPr/>
              </w:pPrChange>
            </w:pPr>
          </w:p>
        </w:tc>
        <w:tc>
          <w:tcPr>
            <w:tcW w:w="2206" w:type="dxa"/>
            <w:noWrap/>
            <w:hideMark/>
            <w:tcPrChange w:id="4749" w:author="phuong vu" w:date="2018-11-16T12:47:00Z">
              <w:tcPr>
                <w:tcW w:w="2302" w:type="dxa"/>
                <w:noWrap/>
                <w:hideMark/>
              </w:tcPr>
            </w:tcPrChange>
          </w:tcPr>
          <w:p w14:paraId="00BE5722" w14:textId="77777777" w:rsidR="00CF0C7E" w:rsidRPr="00CF0C7E" w:rsidRDefault="00CF0C7E">
            <w:pPr>
              <w:rPr>
                <w:ins w:id="4750" w:author="phuong vu" w:date="2018-11-16T12:46:00Z"/>
                <w:rPrChange w:id="4751" w:author="phuong vu" w:date="2018-11-16T12:46:00Z">
                  <w:rPr>
                    <w:ins w:id="4752" w:author="phuong vu" w:date="2018-11-16T12:46:00Z"/>
                    <w:b/>
                  </w:rPr>
                </w:rPrChange>
              </w:rPr>
            </w:pPr>
            <w:ins w:id="4753" w:author="phuong vu" w:date="2018-11-16T12:46:00Z">
              <w:r w:rsidRPr="00CF0C7E">
                <w:rPr>
                  <w:rPrChange w:id="4754" w:author="phuong vu" w:date="2018-11-16T12:46:00Z">
                    <w:rPr>
                      <w:b/>
                    </w:rPr>
                  </w:rPrChange>
                </w:rPr>
                <w:t>Người tạo</w:t>
              </w:r>
            </w:ins>
          </w:p>
        </w:tc>
      </w:tr>
      <w:tr w:rsidR="00A94F02" w:rsidRPr="00CF0C7E" w14:paraId="2B6D167D" w14:textId="77777777" w:rsidTr="00A94F02">
        <w:trPr>
          <w:trHeight w:val="300"/>
          <w:ins w:id="4755" w:author="phuong vu" w:date="2018-11-16T12:46:00Z"/>
          <w:trPrChange w:id="4756" w:author="phuong vu" w:date="2018-11-16T12:47:00Z">
            <w:trPr>
              <w:trHeight w:val="300"/>
            </w:trPr>
          </w:trPrChange>
        </w:trPr>
        <w:tc>
          <w:tcPr>
            <w:tcW w:w="654" w:type="dxa"/>
            <w:noWrap/>
            <w:hideMark/>
            <w:tcPrChange w:id="4757" w:author="phuong vu" w:date="2018-11-16T12:47:00Z">
              <w:tcPr>
                <w:tcW w:w="539" w:type="dxa"/>
                <w:noWrap/>
                <w:hideMark/>
              </w:tcPr>
            </w:tcPrChange>
          </w:tcPr>
          <w:p w14:paraId="1784466F" w14:textId="77777777" w:rsidR="00CF0C7E" w:rsidRPr="00CF0C7E" w:rsidRDefault="00CF0C7E" w:rsidP="00CF0C7E">
            <w:pPr>
              <w:rPr>
                <w:ins w:id="4758" w:author="phuong vu" w:date="2018-11-16T12:46:00Z"/>
                <w:rPrChange w:id="4759" w:author="phuong vu" w:date="2018-11-16T12:46:00Z">
                  <w:rPr>
                    <w:ins w:id="4760" w:author="phuong vu" w:date="2018-11-16T12:46:00Z"/>
                    <w:b/>
                  </w:rPr>
                </w:rPrChange>
              </w:rPr>
            </w:pPr>
            <w:ins w:id="4761" w:author="phuong vu" w:date="2018-11-16T12:46:00Z">
              <w:r w:rsidRPr="00CF0C7E">
                <w:rPr>
                  <w:rPrChange w:id="4762" w:author="phuong vu" w:date="2018-11-16T12:46:00Z">
                    <w:rPr>
                      <w:b/>
                    </w:rPr>
                  </w:rPrChange>
                </w:rPr>
                <w:t>12</w:t>
              </w:r>
            </w:ins>
          </w:p>
        </w:tc>
        <w:tc>
          <w:tcPr>
            <w:tcW w:w="1686" w:type="dxa"/>
            <w:noWrap/>
            <w:hideMark/>
            <w:tcPrChange w:id="4763" w:author="phuong vu" w:date="2018-11-16T12:47:00Z">
              <w:tcPr>
                <w:tcW w:w="1296" w:type="dxa"/>
                <w:noWrap/>
                <w:hideMark/>
              </w:tcPr>
            </w:tcPrChange>
          </w:tcPr>
          <w:p w14:paraId="488ECD47" w14:textId="77777777" w:rsidR="00CF0C7E" w:rsidRPr="00CF0C7E" w:rsidRDefault="00CF0C7E" w:rsidP="00CF0C7E">
            <w:pPr>
              <w:rPr>
                <w:ins w:id="4764" w:author="phuong vu" w:date="2018-11-16T12:46:00Z"/>
                <w:rPrChange w:id="4765" w:author="phuong vu" w:date="2018-11-16T12:46:00Z">
                  <w:rPr>
                    <w:ins w:id="4766" w:author="phuong vu" w:date="2018-11-16T12:46:00Z"/>
                    <w:b/>
                  </w:rPr>
                </w:rPrChange>
              </w:rPr>
            </w:pPr>
            <w:ins w:id="4767" w:author="phuong vu" w:date="2018-11-16T12:46:00Z">
              <w:r w:rsidRPr="00CF0C7E">
                <w:rPr>
                  <w:rPrChange w:id="4768" w:author="phuong vu" w:date="2018-11-16T12:46:00Z">
                    <w:rPr>
                      <w:b/>
                    </w:rPr>
                  </w:rPrChange>
                </w:rPr>
                <w:t>update_by</w:t>
              </w:r>
            </w:ins>
          </w:p>
        </w:tc>
        <w:tc>
          <w:tcPr>
            <w:tcW w:w="1183" w:type="dxa"/>
            <w:noWrap/>
            <w:hideMark/>
            <w:tcPrChange w:id="4769" w:author="phuong vu" w:date="2018-11-16T12:47:00Z">
              <w:tcPr>
                <w:tcW w:w="1189" w:type="dxa"/>
                <w:noWrap/>
                <w:hideMark/>
              </w:tcPr>
            </w:tcPrChange>
          </w:tcPr>
          <w:p w14:paraId="296600C9" w14:textId="77777777" w:rsidR="00CF0C7E" w:rsidRPr="00CF0C7E" w:rsidRDefault="00CF0C7E">
            <w:pPr>
              <w:rPr>
                <w:ins w:id="4770" w:author="phuong vu" w:date="2018-11-16T12:46:00Z"/>
                <w:rPrChange w:id="4771" w:author="phuong vu" w:date="2018-11-16T12:46:00Z">
                  <w:rPr>
                    <w:ins w:id="4772" w:author="phuong vu" w:date="2018-11-16T12:46:00Z"/>
                    <w:b/>
                  </w:rPr>
                </w:rPrChange>
              </w:rPr>
            </w:pPr>
            <w:ins w:id="4773" w:author="phuong vu" w:date="2018-11-16T12:46:00Z">
              <w:r w:rsidRPr="00CF0C7E">
                <w:rPr>
                  <w:rPrChange w:id="4774" w:author="phuong vu" w:date="2018-11-16T12:46:00Z">
                    <w:rPr>
                      <w:b/>
                    </w:rPr>
                  </w:rPrChange>
                </w:rPr>
                <w:t>numeric</w:t>
              </w:r>
            </w:ins>
          </w:p>
        </w:tc>
        <w:tc>
          <w:tcPr>
            <w:tcW w:w="991" w:type="dxa"/>
            <w:noWrap/>
            <w:vAlign w:val="center"/>
            <w:hideMark/>
            <w:tcPrChange w:id="4775" w:author="phuong vu" w:date="2018-11-16T12:47:00Z">
              <w:tcPr>
                <w:tcW w:w="1084" w:type="dxa"/>
                <w:noWrap/>
                <w:hideMark/>
              </w:tcPr>
            </w:tcPrChange>
          </w:tcPr>
          <w:p w14:paraId="4938F509" w14:textId="31CBEAA8" w:rsidR="00CF0C7E" w:rsidRPr="00CF0C7E" w:rsidRDefault="00CF0C7E">
            <w:pPr>
              <w:jc w:val="center"/>
              <w:rPr>
                <w:ins w:id="4776" w:author="phuong vu" w:date="2018-11-16T12:46:00Z"/>
                <w:rPrChange w:id="4777" w:author="phuong vu" w:date="2018-11-16T12:46:00Z">
                  <w:rPr>
                    <w:ins w:id="4778" w:author="phuong vu" w:date="2018-11-16T12:46:00Z"/>
                    <w:b/>
                  </w:rPr>
                </w:rPrChange>
              </w:rPr>
              <w:pPrChange w:id="4779" w:author="phuong vu" w:date="2018-11-16T12:47:00Z">
                <w:pPr/>
              </w:pPrChange>
            </w:pPr>
          </w:p>
        </w:tc>
        <w:tc>
          <w:tcPr>
            <w:tcW w:w="771" w:type="dxa"/>
            <w:noWrap/>
            <w:vAlign w:val="center"/>
            <w:hideMark/>
            <w:tcPrChange w:id="4780" w:author="phuong vu" w:date="2018-11-16T12:47:00Z">
              <w:tcPr>
                <w:tcW w:w="809" w:type="dxa"/>
                <w:noWrap/>
                <w:hideMark/>
              </w:tcPr>
            </w:tcPrChange>
          </w:tcPr>
          <w:p w14:paraId="291D4831" w14:textId="76F5EE58" w:rsidR="00CF0C7E" w:rsidRPr="00CF0C7E" w:rsidRDefault="00CF0C7E">
            <w:pPr>
              <w:jc w:val="center"/>
              <w:rPr>
                <w:ins w:id="4781" w:author="phuong vu" w:date="2018-11-16T12:46:00Z"/>
                <w:rPrChange w:id="4782" w:author="phuong vu" w:date="2018-11-16T12:46:00Z">
                  <w:rPr>
                    <w:ins w:id="4783" w:author="phuong vu" w:date="2018-11-16T12:46:00Z"/>
                    <w:b/>
                  </w:rPr>
                </w:rPrChange>
              </w:rPr>
              <w:pPrChange w:id="4784" w:author="phuong vu" w:date="2018-11-16T12:47:00Z">
                <w:pPr/>
              </w:pPrChange>
            </w:pPr>
          </w:p>
        </w:tc>
        <w:tc>
          <w:tcPr>
            <w:tcW w:w="1414" w:type="dxa"/>
            <w:noWrap/>
            <w:vAlign w:val="center"/>
            <w:hideMark/>
            <w:tcPrChange w:id="4785" w:author="phuong vu" w:date="2018-11-16T12:47:00Z">
              <w:tcPr>
                <w:tcW w:w="1558" w:type="dxa"/>
                <w:noWrap/>
                <w:hideMark/>
              </w:tcPr>
            </w:tcPrChange>
          </w:tcPr>
          <w:p w14:paraId="6367452F" w14:textId="53C59277" w:rsidR="00CF0C7E" w:rsidRPr="00CF0C7E" w:rsidRDefault="00CF0C7E">
            <w:pPr>
              <w:jc w:val="center"/>
              <w:rPr>
                <w:ins w:id="4786" w:author="phuong vu" w:date="2018-11-16T12:46:00Z"/>
                <w:rPrChange w:id="4787" w:author="phuong vu" w:date="2018-11-16T12:46:00Z">
                  <w:rPr>
                    <w:ins w:id="4788" w:author="phuong vu" w:date="2018-11-16T12:46:00Z"/>
                    <w:b/>
                  </w:rPr>
                </w:rPrChange>
              </w:rPr>
              <w:pPrChange w:id="4789" w:author="phuong vu" w:date="2018-11-16T12:47:00Z">
                <w:pPr/>
              </w:pPrChange>
            </w:pPr>
          </w:p>
        </w:tc>
        <w:tc>
          <w:tcPr>
            <w:tcW w:w="2206" w:type="dxa"/>
            <w:noWrap/>
            <w:hideMark/>
            <w:tcPrChange w:id="4790" w:author="phuong vu" w:date="2018-11-16T12:47:00Z">
              <w:tcPr>
                <w:tcW w:w="2302" w:type="dxa"/>
                <w:noWrap/>
                <w:hideMark/>
              </w:tcPr>
            </w:tcPrChange>
          </w:tcPr>
          <w:p w14:paraId="0BD5FD8F" w14:textId="77777777" w:rsidR="00CF0C7E" w:rsidRPr="00CF0C7E" w:rsidRDefault="00CF0C7E">
            <w:pPr>
              <w:rPr>
                <w:ins w:id="4791" w:author="phuong vu" w:date="2018-11-16T12:46:00Z"/>
                <w:rPrChange w:id="4792" w:author="phuong vu" w:date="2018-11-16T12:46:00Z">
                  <w:rPr>
                    <w:ins w:id="4793" w:author="phuong vu" w:date="2018-11-16T12:46:00Z"/>
                    <w:b/>
                  </w:rPr>
                </w:rPrChange>
              </w:rPr>
            </w:pPr>
            <w:ins w:id="4794" w:author="phuong vu" w:date="2018-11-16T12:46:00Z">
              <w:r w:rsidRPr="00CF0C7E">
                <w:rPr>
                  <w:rPrChange w:id="4795" w:author="phuong vu" w:date="2018-11-16T12:46:00Z">
                    <w:rPr>
                      <w:b/>
                    </w:rPr>
                  </w:rPrChange>
                </w:rPr>
                <w:t>Người cập nhật</w:t>
              </w:r>
            </w:ins>
          </w:p>
        </w:tc>
      </w:tr>
      <w:tr w:rsidR="00A94F02" w:rsidRPr="00CF0C7E" w14:paraId="63C1902A" w14:textId="77777777" w:rsidTr="00A94F02">
        <w:trPr>
          <w:trHeight w:val="300"/>
          <w:ins w:id="4796" w:author="phuong vu" w:date="2018-11-16T12:46:00Z"/>
          <w:trPrChange w:id="4797" w:author="phuong vu" w:date="2018-11-16T12:47:00Z">
            <w:trPr>
              <w:trHeight w:val="300"/>
            </w:trPr>
          </w:trPrChange>
        </w:trPr>
        <w:tc>
          <w:tcPr>
            <w:tcW w:w="654" w:type="dxa"/>
            <w:noWrap/>
            <w:hideMark/>
            <w:tcPrChange w:id="4798" w:author="phuong vu" w:date="2018-11-16T12:47:00Z">
              <w:tcPr>
                <w:tcW w:w="539" w:type="dxa"/>
                <w:noWrap/>
                <w:hideMark/>
              </w:tcPr>
            </w:tcPrChange>
          </w:tcPr>
          <w:p w14:paraId="13049473" w14:textId="77777777" w:rsidR="00CF0C7E" w:rsidRPr="00CF0C7E" w:rsidRDefault="00CF0C7E" w:rsidP="00CF0C7E">
            <w:pPr>
              <w:rPr>
                <w:ins w:id="4799" w:author="phuong vu" w:date="2018-11-16T12:46:00Z"/>
                <w:rPrChange w:id="4800" w:author="phuong vu" w:date="2018-11-16T12:46:00Z">
                  <w:rPr>
                    <w:ins w:id="4801" w:author="phuong vu" w:date="2018-11-16T12:46:00Z"/>
                    <w:b/>
                  </w:rPr>
                </w:rPrChange>
              </w:rPr>
            </w:pPr>
            <w:ins w:id="4802" w:author="phuong vu" w:date="2018-11-16T12:46:00Z">
              <w:r w:rsidRPr="00CF0C7E">
                <w:rPr>
                  <w:rPrChange w:id="4803" w:author="phuong vu" w:date="2018-11-16T12:46:00Z">
                    <w:rPr>
                      <w:b/>
                    </w:rPr>
                  </w:rPrChange>
                </w:rPr>
                <w:t>13</w:t>
              </w:r>
            </w:ins>
          </w:p>
        </w:tc>
        <w:tc>
          <w:tcPr>
            <w:tcW w:w="1686" w:type="dxa"/>
            <w:noWrap/>
            <w:hideMark/>
            <w:tcPrChange w:id="4804" w:author="phuong vu" w:date="2018-11-16T12:47:00Z">
              <w:tcPr>
                <w:tcW w:w="1296" w:type="dxa"/>
                <w:noWrap/>
                <w:hideMark/>
              </w:tcPr>
            </w:tcPrChange>
          </w:tcPr>
          <w:p w14:paraId="31BFCDDB" w14:textId="77777777" w:rsidR="00CF0C7E" w:rsidRPr="00CF0C7E" w:rsidRDefault="00CF0C7E" w:rsidP="00CF0C7E">
            <w:pPr>
              <w:rPr>
                <w:ins w:id="4805" w:author="phuong vu" w:date="2018-11-16T12:46:00Z"/>
                <w:rPrChange w:id="4806" w:author="phuong vu" w:date="2018-11-16T12:46:00Z">
                  <w:rPr>
                    <w:ins w:id="4807" w:author="phuong vu" w:date="2018-11-16T12:46:00Z"/>
                    <w:b/>
                  </w:rPr>
                </w:rPrChange>
              </w:rPr>
            </w:pPr>
            <w:ins w:id="4808" w:author="phuong vu" w:date="2018-11-16T12:46:00Z">
              <w:r w:rsidRPr="00CF0C7E">
                <w:rPr>
                  <w:rPrChange w:id="4809" w:author="phuong vu" w:date="2018-11-16T12:46:00Z">
                    <w:rPr>
                      <w:b/>
                    </w:rPr>
                  </w:rPrChange>
                </w:rPr>
                <w:t>create_date</w:t>
              </w:r>
            </w:ins>
          </w:p>
        </w:tc>
        <w:tc>
          <w:tcPr>
            <w:tcW w:w="1183" w:type="dxa"/>
            <w:noWrap/>
            <w:hideMark/>
            <w:tcPrChange w:id="4810" w:author="phuong vu" w:date="2018-11-16T12:47:00Z">
              <w:tcPr>
                <w:tcW w:w="1189" w:type="dxa"/>
                <w:noWrap/>
                <w:hideMark/>
              </w:tcPr>
            </w:tcPrChange>
          </w:tcPr>
          <w:p w14:paraId="26490860" w14:textId="77777777" w:rsidR="00CF0C7E" w:rsidRPr="00CF0C7E" w:rsidRDefault="00CF0C7E">
            <w:pPr>
              <w:rPr>
                <w:ins w:id="4811" w:author="phuong vu" w:date="2018-11-16T12:46:00Z"/>
                <w:rPrChange w:id="4812" w:author="phuong vu" w:date="2018-11-16T12:46:00Z">
                  <w:rPr>
                    <w:ins w:id="4813" w:author="phuong vu" w:date="2018-11-16T12:46:00Z"/>
                    <w:b/>
                  </w:rPr>
                </w:rPrChange>
              </w:rPr>
            </w:pPr>
            <w:ins w:id="4814" w:author="phuong vu" w:date="2018-11-16T12:46:00Z">
              <w:r w:rsidRPr="00CF0C7E">
                <w:rPr>
                  <w:rPrChange w:id="4815" w:author="phuong vu" w:date="2018-11-16T12:46:00Z">
                    <w:rPr>
                      <w:b/>
                    </w:rPr>
                  </w:rPrChange>
                </w:rPr>
                <w:t xml:space="preserve">timestamp </w:t>
              </w:r>
            </w:ins>
          </w:p>
        </w:tc>
        <w:tc>
          <w:tcPr>
            <w:tcW w:w="991" w:type="dxa"/>
            <w:noWrap/>
            <w:vAlign w:val="center"/>
            <w:hideMark/>
            <w:tcPrChange w:id="4816" w:author="phuong vu" w:date="2018-11-16T12:47:00Z">
              <w:tcPr>
                <w:tcW w:w="1084" w:type="dxa"/>
                <w:noWrap/>
                <w:hideMark/>
              </w:tcPr>
            </w:tcPrChange>
          </w:tcPr>
          <w:p w14:paraId="5AD31F18" w14:textId="5D90B9AB" w:rsidR="00CF0C7E" w:rsidRPr="00CF0C7E" w:rsidRDefault="00CF0C7E">
            <w:pPr>
              <w:jc w:val="center"/>
              <w:rPr>
                <w:ins w:id="4817" w:author="phuong vu" w:date="2018-11-16T12:46:00Z"/>
                <w:rPrChange w:id="4818" w:author="phuong vu" w:date="2018-11-16T12:46:00Z">
                  <w:rPr>
                    <w:ins w:id="4819" w:author="phuong vu" w:date="2018-11-16T12:46:00Z"/>
                    <w:b/>
                  </w:rPr>
                </w:rPrChange>
              </w:rPr>
              <w:pPrChange w:id="4820" w:author="phuong vu" w:date="2018-11-16T12:47:00Z">
                <w:pPr/>
              </w:pPrChange>
            </w:pPr>
          </w:p>
        </w:tc>
        <w:tc>
          <w:tcPr>
            <w:tcW w:w="771" w:type="dxa"/>
            <w:noWrap/>
            <w:vAlign w:val="center"/>
            <w:hideMark/>
            <w:tcPrChange w:id="4821" w:author="phuong vu" w:date="2018-11-16T12:47:00Z">
              <w:tcPr>
                <w:tcW w:w="809" w:type="dxa"/>
                <w:noWrap/>
                <w:hideMark/>
              </w:tcPr>
            </w:tcPrChange>
          </w:tcPr>
          <w:p w14:paraId="705CBBD9" w14:textId="142FB82E" w:rsidR="00CF0C7E" w:rsidRPr="00CF0C7E" w:rsidRDefault="00CF0C7E">
            <w:pPr>
              <w:jc w:val="center"/>
              <w:rPr>
                <w:ins w:id="4822" w:author="phuong vu" w:date="2018-11-16T12:46:00Z"/>
                <w:rPrChange w:id="4823" w:author="phuong vu" w:date="2018-11-16T12:46:00Z">
                  <w:rPr>
                    <w:ins w:id="4824" w:author="phuong vu" w:date="2018-11-16T12:46:00Z"/>
                    <w:b/>
                  </w:rPr>
                </w:rPrChange>
              </w:rPr>
              <w:pPrChange w:id="4825" w:author="phuong vu" w:date="2018-11-16T12:47:00Z">
                <w:pPr/>
              </w:pPrChange>
            </w:pPr>
          </w:p>
        </w:tc>
        <w:tc>
          <w:tcPr>
            <w:tcW w:w="1414" w:type="dxa"/>
            <w:noWrap/>
            <w:vAlign w:val="center"/>
            <w:hideMark/>
            <w:tcPrChange w:id="4826" w:author="phuong vu" w:date="2018-11-16T12:47:00Z">
              <w:tcPr>
                <w:tcW w:w="1558" w:type="dxa"/>
                <w:noWrap/>
                <w:hideMark/>
              </w:tcPr>
            </w:tcPrChange>
          </w:tcPr>
          <w:p w14:paraId="309F75C2" w14:textId="05B97523" w:rsidR="00CF0C7E" w:rsidRPr="00CF0C7E" w:rsidRDefault="00CF0C7E">
            <w:pPr>
              <w:jc w:val="center"/>
              <w:rPr>
                <w:ins w:id="4827" w:author="phuong vu" w:date="2018-11-16T12:46:00Z"/>
                <w:rPrChange w:id="4828" w:author="phuong vu" w:date="2018-11-16T12:46:00Z">
                  <w:rPr>
                    <w:ins w:id="4829" w:author="phuong vu" w:date="2018-11-16T12:46:00Z"/>
                    <w:b/>
                  </w:rPr>
                </w:rPrChange>
              </w:rPr>
              <w:pPrChange w:id="4830" w:author="phuong vu" w:date="2018-11-16T12:47:00Z">
                <w:pPr/>
              </w:pPrChange>
            </w:pPr>
          </w:p>
        </w:tc>
        <w:tc>
          <w:tcPr>
            <w:tcW w:w="2206" w:type="dxa"/>
            <w:noWrap/>
            <w:hideMark/>
            <w:tcPrChange w:id="4831" w:author="phuong vu" w:date="2018-11-16T12:47:00Z">
              <w:tcPr>
                <w:tcW w:w="2302" w:type="dxa"/>
                <w:noWrap/>
                <w:hideMark/>
              </w:tcPr>
            </w:tcPrChange>
          </w:tcPr>
          <w:p w14:paraId="70756C1D" w14:textId="77777777" w:rsidR="00CF0C7E" w:rsidRPr="00CF0C7E" w:rsidRDefault="00CF0C7E">
            <w:pPr>
              <w:rPr>
                <w:ins w:id="4832" w:author="phuong vu" w:date="2018-11-16T12:46:00Z"/>
                <w:rPrChange w:id="4833" w:author="phuong vu" w:date="2018-11-16T12:46:00Z">
                  <w:rPr>
                    <w:ins w:id="4834" w:author="phuong vu" w:date="2018-11-16T12:46:00Z"/>
                    <w:b/>
                  </w:rPr>
                </w:rPrChange>
              </w:rPr>
            </w:pPr>
            <w:ins w:id="4835" w:author="phuong vu" w:date="2018-11-16T12:46:00Z">
              <w:r w:rsidRPr="00CF0C7E">
                <w:rPr>
                  <w:rPrChange w:id="4836" w:author="phuong vu" w:date="2018-11-16T12:46:00Z">
                    <w:rPr>
                      <w:b/>
                    </w:rPr>
                  </w:rPrChange>
                </w:rPr>
                <w:t>Ngày tạo</w:t>
              </w:r>
            </w:ins>
          </w:p>
        </w:tc>
      </w:tr>
      <w:tr w:rsidR="00A94F02" w:rsidRPr="00CF0C7E" w14:paraId="679B36D5" w14:textId="77777777" w:rsidTr="00A94F02">
        <w:trPr>
          <w:trHeight w:val="300"/>
          <w:ins w:id="4837" w:author="phuong vu" w:date="2018-11-16T12:46:00Z"/>
          <w:trPrChange w:id="4838" w:author="phuong vu" w:date="2018-11-16T12:47:00Z">
            <w:trPr>
              <w:trHeight w:val="300"/>
            </w:trPr>
          </w:trPrChange>
        </w:trPr>
        <w:tc>
          <w:tcPr>
            <w:tcW w:w="654" w:type="dxa"/>
            <w:noWrap/>
            <w:hideMark/>
            <w:tcPrChange w:id="4839" w:author="phuong vu" w:date="2018-11-16T12:47:00Z">
              <w:tcPr>
                <w:tcW w:w="539" w:type="dxa"/>
                <w:noWrap/>
                <w:hideMark/>
              </w:tcPr>
            </w:tcPrChange>
          </w:tcPr>
          <w:p w14:paraId="13C49060" w14:textId="77777777" w:rsidR="00CF0C7E" w:rsidRPr="00CF0C7E" w:rsidRDefault="00CF0C7E" w:rsidP="00CF0C7E">
            <w:pPr>
              <w:rPr>
                <w:ins w:id="4840" w:author="phuong vu" w:date="2018-11-16T12:46:00Z"/>
                <w:rPrChange w:id="4841" w:author="phuong vu" w:date="2018-11-16T12:46:00Z">
                  <w:rPr>
                    <w:ins w:id="4842" w:author="phuong vu" w:date="2018-11-16T12:46:00Z"/>
                    <w:b/>
                  </w:rPr>
                </w:rPrChange>
              </w:rPr>
            </w:pPr>
            <w:ins w:id="4843" w:author="phuong vu" w:date="2018-11-16T12:46:00Z">
              <w:r w:rsidRPr="00CF0C7E">
                <w:rPr>
                  <w:rPrChange w:id="4844" w:author="phuong vu" w:date="2018-11-16T12:46:00Z">
                    <w:rPr>
                      <w:b/>
                    </w:rPr>
                  </w:rPrChange>
                </w:rPr>
                <w:t>14</w:t>
              </w:r>
            </w:ins>
          </w:p>
        </w:tc>
        <w:tc>
          <w:tcPr>
            <w:tcW w:w="1686" w:type="dxa"/>
            <w:noWrap/>
            <w:hideMark/>
            <w:tcPrChange w:id="4845" w:author="phuong vu" w:date="2018-11-16T12:47:00Z">
              <w:tcPr>
                <w:tcW w:w="1296" w:type="dxa"/>
                <w:noWrap/>
                <w:hideMark/>
              </w:tcPr>
            </w:tcPrChange>
          </w:tcPr>
          <w:p w14:paraId="76E362AD" w14:textId="77777777" w:rsidR="00CF0C7E" w:rsidRPr="00CF0C7E" w:rsidRDefault="00CF0C7E" w:rsidP="00CF0C7E">
            <w:pPr>
              <w:rPr>
                <w:ins w:id="4846" w:author="phuong vu" w:date="2018-11-16T12:46:00Z"/>
                <w:rPrChange w:id="4847" w:author="phuong vu" w:date="2018-11-16T12:46:00Z">
                  <w:rPr>
                    <w:ins w:id="4848" w:author="phuong vu" w:date="2018-11-16T12:46:00Z"/>
                    <w:b/>
                  </w:rPr>
                </w:rPrChange>
              </w:rPr>
            </w:pPr>
            <w:ins w:id="4849" w:author="phuong vu" w:date="2018-11-16T12:46:00Z">
              <w:r w:rsidRPr="00CF0C7E">
                <w:rPr>
                  <w:rPrChange w:id="4850" w:author="phuong vu" w:date="2018-11-16T12:46:00Z">
                    <w:rPr>
                      <w:b/>
                    </w:rPr>
                  </w:rPrChange>
                </w:rPr>
                <w:t>update_date</w:t>
              </w:r>
            </w:ins>
          </w:p>
        </w:tc>
        <w:tc>
          <w:tcPr>
            <w:tcW w:w="1183" w:type="dxa"/>
            <w:noWrap/>
            <w:hideMark/>
            <w:tcPrChange w:id="4851" w:author="phuong vu" w:date="2018-11-16T12:47:00Z">
              <w:tcPr>
                <w:tcW w:w="1189" w:type="dxa"/>
                <w:noWrap/>
                <w:hideMark/>
              </w:tcPr>
            </w:tcPrChange>
          </w:tcPr>
          <w:p w14:paraId="0C4D82B5" w14:textId="77777777" w:rsidR="00CF0C7E" w:rsidRPr="00CF0C7E" w:rsidRDefault="00CF0C7E">
            <w:pPr>
              <w:rPr>
                <w:ins w:id="4852" w:author="phuong vu" w:date="2018-11-16T12:46:00Z"/>
                <w:rPrChange w:id="4853" w:author="phuong vu" w:date="2018-11-16T12:46:00Z">
                  <w:rPr>
                    <w:ins w:id="4854" w:author="phuong vu" w:date="2018-11-16T12:46:00Z"/>
                    <w:b/>
                  </w:rPr>
                </w:rPrChange>
              </w:rPr>
            </w:pPr>
            <w:ins w:id="4855" w:author="phuong vu" w:date="2018-11-16T12:46:00Z">
              <w:r w:rsidRPr="00CF0C7E">
                <w:rPr>
                  <w:rPrChange w:id="4856" w:author="phuong vu" w:date="2018-11-16T12:46:00Z">
                    <w:rPr>
                      <w:b/>
                    </w:rPr>
                  </w:rPrChange>
                </w:rPr>
                <w:t xml:space="preserve">timestamp </w:t>
              </w:r>
            </w:ins>
          </w:p>
        </w:tc>
        <w:tc>
          <w:tcPr>
            <w:tcW w:w="991" w:type="dxa"/>
            <w:noWrap/>
            <w:vAlign w:val="center"/>
            <w:hideMark/>
            <w:tcPrChange w:id="4857" w:author="phuong vu" w:date="2018-11-16T12:47:00Z">
              <w:tcPr>
                <w:tcW w:w="1084" w:type="dxa"/>
                <w:noWrap/>
                <w:hideMark/>
              </w:tcPr>
            </w:tcPrChange>
          </w:tcPr>
          <w:p w14:paraId="149C16F9" w14:textId="36CF6A93" w:rsidR="00CF0C7E" w:rsidRPr="00CF0C7E" w:rsidRDefault="00CF0C7E">
            <w:pPr>
              <w:jc w:val="center"/>
              <w:rPr>
                <w:ins w:id="4858" w:author="phuong vu" w:date="2018-11-16T12:46:00Z"/>
                <w:rPrChange w:id="4859" w:author="phuong vu" w:date="2018-11-16T12:46:00Z">
                  <w:rPr>
                    <w:ins w:id="4860" w:author="phuong vu" w:date="2018-11-16T12:46:00Z"/>
                    <w:b/>
                  </w:rPr>
                </w:rPrChange>
              </w:rPr>
              <w:pPrChange w:id="4861" w:author="phuong vu" w:date="2018-11-16T12:47:00Z">
                <w:pPr/>
              </w:pPrChange>
            </w:pPr>
          </w:p>
        </w:tc>
        <w:tc>
          <w:tcPr>
            <w:tcW w:w="771" w:type="dxa"/>
            <w:noWrap/>
            <w:vAlign w:val="center"/>
            <w:hideMark/>
            <w:tcPrChange w:id="4862" w:author="phuong vu" w:date="2018-11-16T12:47:00Z">
              <w:tcPr>
                <w:tcW w:w="809" w:type="dxa"/>
                <w:noWrap/>
                <w:hideMark/>
              </w:tcPr>
            </w:tcPrChange>
          </w:tcPr>
          <w:p w14:paraId="432A114B" w14:textId="4E385F58" w:rsidR="00CF0C7E" w:rsidRPr="00CF0C7E" w:rsidRDefault="00CF0C7E">
            <w:pPr>
              <w:jc w:val="center"/>
              <w:rPr>
                <w:ins w:id="4863" w:author="phuong vu" w:date="2018-11-16T12:46:00Z"/>
                <w:rPrChange w:id="4864" w:author="phuong vu" w:date="2018-11-16T12:46:00Z">
                  <w:rPr>
                    <w:ins w:id="4865" w:author="phuong vu" w:date="2018-11-16T12:46:00Z"/>
                    <w:b/>
                  </w:rPr>
                </w:rPrChange>
              </w:rPr>
              <w:pPrChange w:id="4866" w:author="phuong vu" w:date="2018-11-16T12:47:00Z">
                <w:pPr/>
              </w:pPrChange>
            </w:pPr>
          </w:p>
        </w:tc>
        <w:tc>
          <w:tcPr>
            <w:tcW w:w="1414" w:type="dxa"/>
            <w:noWrap/>
            <w:vAlign w:val="center"/>
            <w:hideMark/>
            <w:tcPrChange w:id="4867" w:author="phuong vu" w:date="2018-11-16T12:47:00Z">
              <w:tcPr>
                <w:tcW w:w="1558" w:type="dxa"/>
                <w:noWrap/>
                <w:hideMark/>
              </w:tcPr>
            </w:tcPrChange>
          </w:tcPr>
          <w:p w14:paraId="3FE644FC" w14:textId="63AE99EB" w:rsidR="00CF0C7E" w:rsidRPr="00CF0C7E" w:rsidRDefault="00CF0C7E">
            <w:pPr>
              <w:jc w:val="center"/>
              <w:rPr>
                <w:ins w:id="4868" w:author="phuong vu" w:date="2018-11-16T12:46:00Z"/>
                <w:rPrChange w:id="4869" w:author="phuong vu" w:date="2018-11-16T12:46:00Z">
                  <w:rPr>
                    <w:ins w:id="4870" w:author="phuong vu" w:date="2018-11-16T12:46:00Z"/>
                    <w:b/>
                  </w:rPr>
                </w:rPrChange>
              </w:rPr>
              <w:pPrChange w:id="4871" w:author="phuong vu" w:date="2018-11-16T12:47:00Z">
                <w:pPr/>
              </w:pPrChange>
            </w:pPr>
          </w:p>
        </w:tc>
        <w:tc>
          <w:tcPr>
            <w:tcW w:w="2206" w:type="dxa"/>
            <w:noWrap/>
            <w:hideMark/>
            <w:tcPrChange w:id="4872" w:author="phuong vu" w:date="2018-11-16T12:47:00Z">
              <w:tcPr>
                <w:tcW w:w="2302" w:type="dxa"/>
                <w:noWrap/>
                <w:hideMark/>
              </w:tcPr>
            </w:tcPrChange>
          </w:tcPr>
          <w:p w14:paraId="7FF1501C" w14:textId="77777777" w:rsidR="00CF0C7E" w:rsidRPr="00CF0C7E" w:rsidRDefault="00CF0C7E">
            <w:pPr>
              <w:rPr>
                <w:ins w:id="4873" w:author="phuong vu" w:date="2018-11-16T12:46:00Z"/>
                <w:rPrChange w:id="4874" w:author="phuong vu" w:date="2018-11-16T12:46:00Z">
                  <w:rPr>
                    <w:ins w:id="4875" w:author="phuong vu" w:date="2018-11-16T12:46:00Z"/>
                    <w:b/>
                  </w:rPr>
                </w:rPrChange>
              </w:rPr>
            </w:pPr>
            <w:ins w:id="4876" w:author="phuong vu" w:date="2018-11-16T12:46:00Z">
              <w:r w:rsidRPr="00CF0C7E">
                <w:rPr>
                  <w:rPrChange w:id="4877" w:author="phuong vu" w:date="2018-11-16T12:46:00Z">
                    <w:rPr>
                      <w:b/>
                    </w:rPr>
                  </w:rPrChange>
                </w:rPr>
                <w:t>Ngày cập nhật</w:t>
              </w:r>
            </w:ins>
          </w:p>
        </w:tc>
      </w:tr>
      <w:tr w:rsidR="00A94F02" w:rsidRPr="00CF0C7E" w14:paraId="6D3DF2DB" w14:textId="77777777" w:rsidTr="00A94F02">
        <w:trPr>
          <w:trHeight w:val="300"/>
          <w:ins w:id="4878" w:author="phuong vu" w:date="2018-11-16T12:46:00Z"/>
          <w:trPrChange w:id="4879" w:author="phuong vu" w:date="2018-11-16T12:47:00Z">
            <w:trPr>
              <w:trHeight w:val="300"/>
            </w:trPr>
          </w:trPrChange>
        </w:trPr>
        <w:tc>
          <w:tcPr>
            <w:tcW w:w="654" w:type="dxa"/>
            <w:noWrap/>
            <w:hideMark/>
            <w:tcPrChange w:id="4880" w:author="phuong vu" w:date="2018-11-16T12:47:00Z">
              <w:tcPr>
                <w:tcW w:w="539" w:type="dxa"/>
                <w:noWrap/>
                <w:hideMark/>
              </w:tcPr>
            </w:tcPrChange>
          </w:tcPr>
          <w:p w14:paraId="4893828A" w14:textId="77777777" w:rsidR="00CF0C7E" w:rsidRPr="00CF0C7E" w:rsidRDefault="00CF0C7E" w:rsidP="00CF0C7E">
            <w:pPr>
              <w:rPr>
                <w:ins w:id="4881" w:author="phuong vu" w:date="2018-11-16T12:46:00Z"/>
                <w:rPrChange w:id="4882" w:author="phuong vu" w:date="2018-11-16T12:46:00Z">
                  <w:rPr>
                    <w:ins w:id="4883" w:author="phuong vu" w:date="2018-11-16T12:46:00Z"/>
                    <w:b/>
                  </w:rPr>
                </w:rPrChange>
              </w:rPr>
            </w:pPr>
            <w:ins w:id="4884" w:author="phuong vu" w:date="2018-11-16T12:46:00Z">
              <w:r w:rsidRPr="00CF0C7E">
                <w:rPr>
                  <w:rPrChange w:id="4885" w:author="phuong vu" w:date="2018-11-16T12:46:00Z">
                    <w:rPr>
                      <w:b/>
                    </w:rPr>
                  </w:rPrChange>
                </w:rPr>
                <w:t>15</w:t>
              </w:r>
            </w:ins>
          </w:p>
        </w:tc>
        <w:tc>
          <w:tcPr>
            <w:tcW w:w="1686" w:type="dxa"/>
            <w:noWrap/>
            <w:hideMark/>
            <w:tcPrChange w:id="4886" w:author="phuong vu" w:date="2018-11-16T12:47:00Z">
              <w:tcPr>
                <w:tcW w:w="1296" w:type="dxa"/>
                <w:noWrap/>
                <w:hideMark/>
              </w:tcPr>
            </w:tcPrChange>
          </w:tcPr>
          <w:p w14:paraId="5E03B6F5" w14:textId="77777777" w:rsidR="00CF0C7E" w:rsidRPr="00CF0C7E" w:rsidRDefault="00CF0C7E" w:rsidP="00CF0C7E">
            <w:pPr>
              <w:rPr>
                <w:ins w:id="4887" w:author="phuong vu" w:date="2018-11-16T12:46:00Z"/>
                <w:rPrChange w:id="4888" w:author="phuong vu" w:date="2018-11-16T12:46:00Z">
                  <w:rPr>
                    <w:ins w:id="4889" w:author="phuong vu" w:date="2018-11-16T12:46:00Z"/>
                    <w:b/>
                  </w:rPr>
                </w:rPrChange>
              </w:rPr>
            </w:pPr>
            <w:ins w:id="4890" w:author="phuong vu" w:date="2018-11-16T12:46:00Z">
              <w:r w:rsidRPr="00CF0C7E">
                <w:rPr>
                  <w:rPrChange w:id="4891" w:author="phuong vu" w:date="2018-11-16T12:46:00Z">
                    <w:rPr>
                      <w:b/>
                    </w:rPr>
                  </w:rPrChange>
                </w:rPr>
                <w:t>status</w:t>
              </w:r>
            </w:ins>
          </w:p>
        </w:tc>
        <w:tc>
          <w:tcPr>
            <w:tcW w:w="1183" w:type="dxa"/>
            <w:noWrap/>
            <w:hideMark/>
            <w:tcPrChange w:id="4892" w:author="phuong vu" w:date="2018-11-16T12:47:00Z">
              <w:tcPr>
                <w:tcW w:w="1189" w:type="dxa"/>
                <w:noWrap/>
                <w:hideMark/>
              </w:tcPr>
            </w:tcPrChange>
          </w:tcPr>
          <w:p w14:paraId="4F8EB224" w14:textId="77777777" w:rsidR="00CF0C7E" w:rsidRPr="00CF0C7E" w:rsidRDefault="00CF0C7E">
            <w:pPr>
              <w:rPr>
                <w:ins w:id="4893" w:author="phuong vu" w:date="2018-11-16T12:46:00Z"/>
                <w:rPrChange w:id="4894" w:author="phuong vu" w:date="2018-11-16T12:46:00Z">
                  <w:rPr>
                    <w:ins w:id="4895" w:author="phuong vu" w:date="2018-11-16T12:46:00Z"/>
                    <w:b/>
                  </w:rPr>
                </w:rPrChange>
              </w:rPr>
            </w:pPr>
            <w:ins w:id="4896" w:author="phuong vu" w:date="2018-11-16T12:46:00Z">
              <w:r w:rsidRPr="00CF0C7E">
                <w:rPr>
                  <w:rPrChange w:id="4897" w:author="phuong vu" w:date="2018-11-16T12:46:00Z">
                    <w:rPr>
                      <w:b/>
                    </w:rPr>
                  </w:rPrChange>
                </w:rPr>
                <w:t>character varying</w:t>
              </w:r>
            </w:ins>
          </w:p>
        </w:tc>
        <w:tc>
          <w:tcPr>
            <w:tcW w:w="991" w:type="dxa"/>
            <w:noWrap/>
            <w:vAlign w:val="center"/>
            <w:hideMark/>
            <w:tcPrChange w:id="4898" w:author="phuong vu" w:date="2018-11-16T12:47:00Z">
              <w:tcPr>
                <w:tcW w:w="1084" w:type="dxa"/>
                <w:noWrap/>
                <w:hideMark/>
              </w:tcPr>
            </w:tcPrChange>
          </w:tcPr>
          <w:p w14:paraId="3054E074" w14:textId="3C53BC3D" w:rsidR="00CF0C7E" w:rsidRPr="00CF0C7E" w:rsidRDefault="00CF0C7E">
            <w:pPr>
              <w:jc w:val="center"/>
              <w:rPr>
                <w:ins w:id="4899" w:author="phuong vu" w:date="2018-11-16T12:46:00Z"/>
                <w:rPrChange w:id="4900" w:author="phuong vu" w:date="2018-11-16T12:46:00Z">
                  <w:rPr>
                    <w:ins w:id="4901" w:author="phuong vu" w:date="2018-11-16T12:46:00Z"/>
                    <w:b/>
                  </w:rPr>
                </w:rPrChange>
              </w:rPr>
              <w:pPrChange w:id="4902" w:author="phuong vu" w:date="2018-11-16T12:47:00Z">
                <w:pPr/>
              </w:pPrChange>
            </w:pPr>
          </w:p>
        </w:tc>
        <w:tc>
          <w:tcPr>
            <w:tcW w:w="771" w:type="dxa"/>
            <w:noWrap/>
            <w:vAlign w:val="center"/>
            <w:hideMark/>
            <w:tcPrChange w:id="4903" w:author="phuong vu" w:date="2018-11-16T12:47:00Z">
              <w:tcPr>
                <w:tcW w:w="809" w:type="dxa"/>
                <w:noWrap/>
                <w:hideMark/>
              </w:tcPr>
            </w:tcPrChange>
          </w:tcPr>
          <w:p w14:paraId="43337FA8" w14:textId="73695144" w:rsidR="00CF0C7E" w:rsidRPr="00CF0C7E" w:rsidRDefault="00CF0C7E">
            <w:pPr>
              <w:jc w:val="center"/>
              <w:rPr>
                <w:ins w:id="4904" w:author="phuong vu" w:date="2018-11-16T12:46:00Z"/>
                <w:rPrChange w:id="4905" w:author="phuong vu" w:date="2018-11-16T12:46:00Z">
                  <w:rPr>
                    <w:ins w:id="4906" w:author="phuong vu" w:date="2018-11-16T12:46:00Z"/>
                    <w:b/>
                  </w:rPr>
                </w:rPrChange>
              </w:rPr>
              <w:pPrChange w:id="4907" w:author="phuong vu" w:date="2018-11-16T12:47:00Z">
                <w:pPr/>
              </w:pPrChange>
            </w:pPr>
          </w:p>
        </w:tc>
        <w:tc>
          <w:tcPr>
            <w:tcW w:w="1414" w:type="dxa"/>
            <w:noWrap/>
            <w:vAlign w:val="center"/>
            <w:hideMark/>
            <w:tcPrChange w:id="4908" w:author="phuong vu" w:date="2018-11-16T12:47:00Z">
              <w:tcPr>
                <w:tcW w:w="1558" w:type="dxa"/>
                <w:noWrap/>
                <w:hideMark/>
              </w:tcPr>
            </w:tcPrChange>
          </w:tcPr>
          <w:p w14:paraId="29B52EBE" w14:textId="2A5F8721" w:rsidR="00CF0C7E" w:rsidRPr="00CF0C7E" w:rsidRDefault="00CF0C7E">
            <w:pPr>
              <w:jc w:val="center"/>
              <w:rPr>
                <w:ins w:id="4909" w:author="phuong vu" w:date="2018-11-16T12:46:00Z"/>
                <w:rPrChange w:id="4910" w:author="phuong vu" w:date="2018-11-16T12:46:00Z">
                  <w:rPr>
                    <w:ins w:id="4911" w:author="phuong vu" w:date="2018-11-16T12:46:00Z"/>
                    <w:b/>
                  </w:rPr>
                </w:rPrChange>
              </w:rPr>
              <w:pPrChange w:id="4912" w:author="phuong vu" w:date="2018-11-16T12:47:00Z">
                <w:pPr/>
              </w:pPrChange>
            </w:pPr>
          </w:p>
        </w:tc>
        <w:tc>
          <w:tcPr>
            <w:tcW w:w="2206" w:type="dxa"/>
            <w:noWrap/>
            <w:hideMark/>
            <w:tcPrChange w:id="4913" w:author="phuong vu" w:date="2018-11-16T12:47:00Z">
              <w:tcPr>
                <w:tcW w:w="2302" w:type="dxa"/>
                <w:noWrap/>
                <w:hideMark/>
              </w:tcPr>
            </w:tcPrChange>
          </w:tcPr>
          <w:p w14:paraId="26CEF947" w14:textId="77777777" w:rsidR="00CF0C7E" w:rsidRPr="00CF0C7E" w:rsidRDefault="00CF0C7E">
            <w:pPr>
              <w:rPr>
                <w:ins w:id="4914" w:author="phuong vu" w:date="2018-11-16T12:46:00Z"/>
                <w:rPrChange w:id="4915" w:author="phuong vu" w:date="2018-11-16T12:46:00Z">
                  <w:rPr>
                    <w:ins w:id="4916" w:author="phuong vu" w:date="2018-11-16T12:46:00Z"/>
                    <w:b/>
                  </w:rPr>
                </w:rPrChange>
              </w:rPr>
            </w:pPr>
            <w:ins w:id="4917" w:author="phuong vu" w:date="2018-11-16T12:46:00Z">
              <w:r w:rsidRPr="00CF0C7E">
                <w:rPr>
                  <w:rPrChange w:id="4918" w:author="phuong vu" w:date="2018-11-16T12:46:00Z">
                    <w:rPr>
                      <w:b/>
                    </w:rPr>
                  </w:rPrChange>
                </w:rPr>
                <w:t>Trạng thái, cùng trạng thái với BILL</w:t>
              </w:r>
            </w:ins>
          </w:p>
        </w:tc>
      </w:tr>
      <w:tr w:rsidR="00A94F02" w:rsidRPr="00CF0C7E" w14:paraId="6B9CC0C2" w14:textId="77777777" w:rsidTr="00A94F02">
        <w:trPr>
          <w:trHeight w:val="300"/>
          <w:ins w:id="4919" w:author="phuong vu" w:date="2018-11-16T12:46:00Z"/>
          <w:trPrChange w:id="4920" w:author="phuong vu" w:date="2018-11-16T12:47:00Z">
            <w:trPr>
              <w:trHeight w:val="300"/>
            </w:trPr>
          </w:trPrChange>
        </w:trPr>
        <w:tc>
          <w:tcPr>
            <w:tcW w:w="654" w:type="dxa"/>
            <w:noWrap/>
            <w:hideMark/>
            <w:tcPrChange w:id="4921" w:author="phuong vu" w:date="2018-11-16T12:47:00Z">
              <w:tcPr>
                <w:tcW w:w="539" w:type="dxa"/>
                <w:noWrap/>
                <w:hideMark/>
              </w:tcPr>
            </w:tcPrChange>
          </w:tcPr>
          <w:p w14:paraId="7C9AA222" w14:textId="77777777" w:rsidR="00CF0C7E" w:rsidRPr="00CF0C7E" w:rsidRDefault="00CF0C7E" w:rsidP="00CF0C7E">
            <w:pPr>
              <w:rPr>
                <w:ins w:id="4922" w:author="phuong vu" w:date="2018-11-16T12:46:00Z"/>
                <w:rPrChange w:id="4923" w:author="phuong vu" w:date="2018-11-16T12:46:00Z">
                  <w:rPr>
                    <w:ins w:id="4924" w:author="phuong vu" w:date="2018-11-16T12:46:00Z"/>
                    <w:b/>
                  </w:rPr>
                </w:rPrChange>
              </w:rPr>
            </w:pPr>
            <w:ins w:id="4925" w:author="phuong vu" w:date="2018-11-16T12:46:00Z">
              <w:r w:rsidRPr="00CF0C7E">
                <w:rPr>
                  <w:rPrChange w:id="4926" w:author="phuong vu" w:date="2018-11-16T12:46:00Z">
                    <w:rPr>
                      <w:b/>
                    </w:rPr>
                  </w:rPrChange>
                </w:rPr>
                <w:t>16</w:t>
              </w:r>
            </w:ins>
          </w:p>
        </w:tc>
        <w:tc>
          <w:tcPr>
            <w:tcW w:w="1686" w:type="dxa"/>
            <w:noWrap/>
            <w:hideMark/>
            <w:tcPrChange w:id="4927" w:author="phuong vu" w:date="2018-11-16T12:47:00Z">
              <w:tcPr>
                <w:tcW w:w="1296" w:type="dxa"/>
                <w:noWrap/>
                <w:hideMark/>
              </w:tcPr>
            </w:tcPrChange>
          </w:tcPr>
          <w:p w14:paraId="534AE5D1" w14:textId="77777777" w:rsidR="00CF0C7E" w:rsidRPr="00CF0C7E" w:rsidRDefault="00CF0C7E" w:rsidP="00CF0C7E">
            <w:pPr>
              <w:rPr>
                <w:ins w:id="4928" w:author="phuong vu" w:date="2018-11-16T12:46:00Z"/>
                <w:rPrChange w:id="4929" w:author="phuong vu" w:date="2018-11-16T12:46:00Z">
                  <w:rPr>
                    <w:ins w:id="4930" w:author="phuong vu" w:date="2018-11-16T12:46:00Z"/>
                    <w:b/>
                  </w:rPr>
                </w:rPrChange>
              </w:rPr>
            </w:pPr>
            <w:ins w:id="4931" w:author="phuong vu" w:date="2018-11-16T12:46:00Z">
              <w:r w:rsidRPr="00CF0C7E">
                <w:rPr>
                  <w:rPrChange w:id="4932" w:author="phuong vu" w:date="2018-11-16T12:46:00Z">
                    <w:rPr>
                      <w:b/>
                    </w:rPr>
                  </w:rPrChange>
                </w:rPr>
                <w:t>unit_price</w:t>
              </w:r>
            </w:ins>
          </w:p>
        </w:tc>
        <w:tc>
          <w:tcPr>
            <w:tcW w:w="1183" w:type="dxa"/>
            <w:noWrap/>
            <w:hideMark/>
            <w:tcPrChange w:id="4933" w:author="phuong vu" w:date="2018-11-16T12:47:00Z">
              <w:tcPr>
                <w:tcW w:w="1189" w:type="dxa"/>
                <w:noWrap/>
                <w:hideMark/>
              </w:tcPr>
            </w:tcPrChange>
          </w:tcPr>
          <w:p w14:paraId="7B5F5951" w14:textId="77777777" w:rsidR="00CF0C7E" w:rsidRPr="00CF0C7E" w:rsidRDefault="00CF0C7E">
            <w:pPr>
              <w:rPr>
                <w:ins w:id="4934" w:author="phuong vu" w:date="2018-11-16T12:46:00Z"/>
                <w:rPrChange w:id="4935" w:author="phuong vu" w:date="2018-11-16T12:46:00Z">
                  <w:rPr>
                    <w:ins w:id="4936" w:author="phuong vu" w:date="2018-11-16T12:46:00Z"/>
                    <w:b/>
                  </w:rPr>
                </w:rPrChange>
              </w:rPr>
            </w:pPr>
            <w:ins w:id="4937" w:author="phuong vu" w:date="2018-11-16T12:46:00Z">
              <w:r w:rsidRPr="00CF0C7E">
                <w:rPr>
                  <w:rPrChange w:id="4938" w:author="phuong vu" w:date="2018-11-16T12:46:00Z">
                    <w:rPr>
                      <w:b/>
                    </w:rPr>
                  </w:rPrChange>
                </w:rPr>
                <w:t>numeric</w:t>
              </w:r>
            </w:ins>
          </w:p>
        </w:tc>
        <w:tc>
          <w:tcPr>
            <w:tcW w:w="991" w:type="dxa"/>
            <w:noWrap/>
            <w:vAlign w:val="center"/>
            <w:hideMark/>
            <w:tcPrChange w:id="4939" w:author="phuong vu" w:date="2018-11-16T12:47:00Z">
              <w:tcPr>
                <w:tcW w:w="1084" w:type="dxa"/>
                <w:noWrap/>
                <w:hideMark/>
              </w:tcPr>
            </w:tcPrChange>
          </w:tcPr>
          <w:p w14:paraId="13F262D4" w14:textId="2DCFC658" w:rsidR="00CF0C7E" w:rsidRPr="00CF0C7E" w:rsidRDefault="00CF0C7E">
            <w:pPr>
              <w:jc w:val="center"/>
              <w:rPr>
                <w:ins w:id="4940" w:author="phuong vu" w:date="2018-11-16T12:46:00Z"/>
                <w:rPrChange w:id="4941" w:author="phuong vu" w:date="2018-11-16T12:46:00Z">
                  <w:rPr>
                    <w:ins w:id="4942" w:author="phuong vu" w:date="2018-11-16T12:46:00Z"/>
                    <w:b/>
                  </w:rPr>
                </w:rPrChange>
              </w:rPr>
              <w:pPrChange w:id="4943" w:author="phuong vu" w:date="2018-11-16T12:47:00Z">
                <w:pPr/>
              </w:pPrChange>
            </w:pPr>
          </w:p>
        </w:tc>
        <w:tc>
          <w:tcPr>
            <w:tcW w:w="771" w:type="dxa"/>
            <w:noWrap/>
            <w:vAlign w:val="center"/>
            <w:hideMark/>
            <w:tcPrChange w:id="4944" w:author="phuong vu" w:date="2018-11-16T12:47:00Z">
              <w:tcPr>
                <w:tcW w:w="809" w:type="dxa"/>
                <w:noWrap/>
                <w:hideMark/>
              </w:tcPr>
            </w:tcPrChange>
          </w:tcPr>
          <w:p w14:paraId="54C60FCB" w14:textId="16F8F124" w:rsidR="00CF0C7E" w:rsidRPr="00CF0C7E" w:rsidRDefault="00CF0C7E">
            <w:pPr>
              <w:jc w:val="center"/>
              <w:rPr>
                <w:ins w:id="4945" w:author="phuong vu" w:date="2018-11-16T12:46:00Z"/>
                <w:rPrChange w:id="4946" w:author="phuong vu" w:date="2018-11-16T12:46:00Z">
                  <w:rPr>
                    <w:ins w:id="4947" w:author="phuong vu" w:date="2018-11-16T12:46:00Z"/>
                    <w:b/>
                  </w:rPr>
                </w:rPrChange>
              </w:rPr>
              <w:pPrChange w:id="4948" w:author="phuong vu" w:date="2018-11-16T12:47:00Z">
                <w:pPr/>
              </w:pPrChange>
            </w:pPr>
          </w:p>
        </w:tc>
        <w:tc>
          <w:tcPr>
            <w:tcW w:w="1414" w:type="dxa"/>
            <w:noWrap/>
            <w:vAlign w:val="center"/>
            <w:hideMark/>
            <w:tcPrChange w:id="4949" w:author="phuong vu" w:date="2018-11-16T12:47:00Z">
              <w:tcPr>
                <w:tcW w:w="1558" w:type="dxa"/>
                <w:noWrap/>
                <w:hideMark/>
              </w:tcPr>
            </w:tcPrChange>
          </w:tcPr>
          <w:p w14:paraId="4D58C21A" w14:textId="77777777" w:rsidR="00CF0C7E" w:rsidRPr="00CF0C7E" w:rsidRDefault="00CF0C7E">
            <w:pPr>
              <w:jc w:val="center"/>
              <w:rPr>
                <w:ins w:id="4950" w:author="phuong vu" w:date="2018-11-16T12:46:00Z"/>
                <w:rPrChange w:id="4951" w:author="phuong vu" w:date="2018-11-16T12:46:00Z">
                  <w:rPr>
                    <w:ins w:id="4952" w:author="phuong vu" w:date="2018-11-16T12:46:00Z"/>
                    <w:b/>
                  </w:rPr>
                </w:rPrChange>
              </w:rPr>
              <w:pPrChange w:id="4953" w:author="phuong vu" w:date="2018-11-16T12:47:00Z">
                <w:pPr/>
              </w:pPrChange>
            </w:pPr>
            <w:ins w:id="4954" w:author="phuong vu" w:date="2018-11-16T12:46:00Z">
              <w:r w:rsidRPr="00CF0C7E">
                <w:rPr>
                  <w:rPrChange w:id="4955" w:author="phuong vu" w:date="2018-11-16T12:46:00Z">
                    <w:rPr>
                      <w:b/>
                    </w:rPr>
                  </w:rPrChange>
                </w:rPr>
                <w:t>X</w:t>
              </w:r>
            </w:ins>
          </w:p>
        </w:tc>
        <w:tc>
          <w:tcPr>
            <w:tcW w:w="2206" w:type="dxa"/>
            <w:noWrap/>
            <w:hideMark/>
            <w:tcPrChange w:id="4956" w:author="phuong vu" w:date="2018-11-16T12:47:00Z">
              <w:tcPr>
                <w:tcW w:w="2302" w:type="dxa"/>
                <w:noWrap/>
                <w:hideMark/>
              </w:tcPr>
            </w:tcPrChange>
          </w:tcPr>
          <w:p w14:paraId="611B33BD" w14:textId="77777777" w:rsidR="00CF0C7E" w:rsidRPr="00CF0C7E" w:rsidRDefault="00CF0C7E">
            <w:pPr>
              <w:rPr>
                <w:ins w:id="4957" w:author="phuong vu" w:date="2018-11-16T12:46:00Z"/>
                <w:rPrChange w:id="4958" w:author="phuong vu" w:date="2018-11-16T12:46:00Z">
                  <w:rPr>
                    <w:ins w:id="4959" w:author="phuong vu" w:date="2018-11-16T12:46:00Z"/>
                    <w:b/>
                  </w:rPr>
                </w:rPrChange>
              </w:rPr>
            </w:pPr>
            <w:ins w:id="4960" w:author="phuong vu" w:date="2018-11-16T12:46:00Z">
              <w:r w:rsidRPr="00CF0C7E">
                <w:rPr>
                  <w:rPrChange w:id="4961" w:author="phuong vu" w:date="2018-11-16T12:46:00Z">
                    <w:rPr>
                      <w:b/>
                    </w:rPr>
                  </w:rPrChange>
                </w:rPr>
                <w:t>ID đơn giá. Liên kết với bảng UNIT_PRICE</w:t>
              </w:r>
            </w:ins>
          </w:p>
        </w:tc>
      </w:tr>
    </w:tbl>
    <w:p w14:paraId="3E7A1491" w14:textId="77777777" w:rsidR="00CF0C7E" w:rsidRDefault="00CF0C7E" w:rsidP="00646D9D">
      <w:pPr>
        <w:rPr>
          <w:ins w:id="4962" w:author="phuong vu" w:date="2018-11-16T12:35:00Z"/>
          <w:b/>
          <w:lang w:val="en-US"/>
        </w:rPr>
      </w:pPr>
    </w:p>
    <w:p w14:paraId="2CDB1376" w14:textId="6B865DF2" w:rsidR="001856AA" w:rsidRPr="001856AA" w:rsidRDefault="001856AA" w:rsidP="001856AA">
      <w:pPr>
        <w:rPr>
          <w:ins w:id="4963" w:author="phuong vu" w:date="2018-11-16T12:48:00Z"/>
          <w:b/>
        </w:rPr>
      </w:pPr>
      <w:ins w:id="4964"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4965"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4966">
          <w:tblGrid>
            <w:gridCol w:w="708"/>
            <w:gridCol w:w="1689"/>
            <w:gridCol w:w="1300"/>
            <w:gridCol w:w="1098"/>
            <w:gridCol w:w="838"/>
            <w:gridCol w:w="823"/>
            <w:gridCol w:w="3225"/>
          </w:tblGrid>
        </w:tblGridChange>
      </w:tblGrid>
      <w:tr w:rsidR="001856AA" w:rsidRPr="001856AA" w14:paraId="0697B372" w14:textId="77777777" w:rsidTr="001856AA">
        <w:trPr>
          <w:trHeight w:val="300"/>
          <w:ins w:id="4967" w:author="phuong vu" w:date="2018-11-16T12:54:00Z"/>
          <w:trPrChange w:id="4968" w:author="phuong vu" w:date="2018-11-16T12:55:00Z">
            <w:trPr>
              <w:trHeight w:val="300"/>
            </w:trPr>
          </w:trPrChange>
        </w:trPr>
        <w:tc>
          <w:tcPr>
            <w:tcW w:w="708" w:type="dxa"/>
            <w:noWrap/>
            <w:vAlign w:val="center"/>
            <w:hideMark/>
            <w:tcPrChange w:id="4969" w:author="phuong vu" w:date="2018-11-16T12:55:00Z">
              <w:tcPr>
                <w:tcW w:w="544" w:type="dxa"/>
                <w:noWrap/>
                <w:hideMark/>
              </w:tcPr>
            </w:tcPrChange>
          </w:tcPr>
          <w:p w14:paraId="3BA0ABD5" w14:textId="77777777" w:rsidR="001856AA" w:rsidRPr="001856AA" w:rsidRDefault="001856AA">
            <w:pPr>
              <w:jc w:val="center"/>
              <w:rPr>
                <w:ins w:id="4970" w:author="phuong vu" w:date="2018-11-16T12:54:00Z"/>
                <w:b/>
                <w:bCs/>
              </w:rPr>
              <w:pPrChange w:id="4971" w:author="phuong vu" w:date="2018-11-16T12:55:00Z">
                <w:pPr/>
              </w:pPrChange>
            </w:pPr>
            <w:ins w:id="4972" w:author="phuong vu" w:date="2018-11-16T12:54:00Z">
              <w:r w:rsidRPr="001856AA">
                <w:rPr>
                  <w:b/>
                  <w:bCs/>
                  <w:lang w:val="da-DK"/>
                </w:rPr>
                <w:t>STT</w:t>
              </w:r>
            </w:ins>
          </w:p>
        </w:tc>
        <w:tc>
          <w:tcPr>
            <w:tcW w:w="1689" w:type="dxa"/>
            <w:noWrap/>
            <w:vAlign w:val="center"/>
            <w:hideMark/>
            <w:tcPrChange w:id="4973" w:author="phuong vu" w:date="2018-11-16T12:55:00Z">
              <w:tcPr>
                <w:tcW w:w="1197" w:type="dxa"/>
                <w:noWrap/>
                <w:hideMark/>
              </w:tcPr>
            </w:tcPrChange>
          </w:tcPr>
          <w:p w14:paraId="1DECD589" w14:textId="77777777" w:rsidR="001856AA" w:rsidRPr="001856AA" w:rsidRDefault="001856AA">
            <w:pPr>
              <w:jc w:val="center"/>
              <w:rPr>
                <w:ins w:id="4974" w:author="phuong vu" w:date="2018-11-16T12:54:00Z"/>
                <w:b/>
                <w:bCs/>
              </w:rPr>
              <w:pPrChange w:id="4975" w:author="phuong vu" w:date="2018-11-16T12:55:00Z">
                <w:pPr/>
              </w:pPrChange>
            </w:pPr>
            <w:ins w:id="4976" w:author="phuong vu" w:date="2018-11-16T12:54:00Z">
              <w:r w:rsidRPr="001856AA">
                <w:rPr>
                  <w:b/>
                  <w:bCs/>
                  <w:lang w:val="da-DK"/>
                </w:rPr>
                <w:t>Tên trường</w:t>
              </w:r>
            </w:ins>
          </w:p>
        </w:tc>
        <w:tc>
          <w:tcPr>
            <w:tcW w:w="1300" w:type="dxa"/>
            <w:noWrap/>
            <w:vAlign w:val="center"/>
            <w:hideMark/>
            <w:tcPrChange w:id="4977" w:author="phuong vu" w:date="2018-11-16T12:55:00Z">
              <w:tcPr>
                <w:tcW w:w="1205" w:type="dxa"/>
                <w:noWrap/>
                <w:hideMark/>
              </w:tcPr>
            </w:tcPrChange>
          </w:tcPr>
          <w:p w14:paraId="21C8A35E" w14:textId="77777777" w:rsidR="001856AA" w:rsidRPr="001856AA" w:rsidRDefault="001856AA">
            <w:pPr>
              <w:jc w:val="center"/>
              <w:rPr>
                <w:ins w:id="4978" w:author="phuong vu" w:date="2018-11-16T12:54:00Z"/>
                <w:b/>
                <w:bCs/>
              </w:rPr>
              <w:pPrChange w:id="4979" w:author="phuong vu" w:date="2018-11-16T12:55:00Z">
                <w:pPr/>
              </w:pPrChange>
            </w:pPr>
            <w:ins w:id="4980" w:author="phuong vu" w:date="2018-11-16T12:54:00Z">
              <w:r w:rsidRPr="001856AA">
                <w:rPr>
                  <w:b/>
                  <w:bCs/>
                  <w:lang w:val="da-DK"/>
                </w:rPr>
                <w:t>Kiểu</w:t>
              </w:r>
            </w:ins>
          </w:p>
        </w:tc>
        <w:tc>
          <w:tcPr>
            <w:tcW w:w="1098" w:type="dxa"/>
            <w:noWrap/>
            <w:vAlign w:val="center"/>
            <w:hideMark/>
            <w:tcPrChange w:id="4981" w:author="phuong vu" w:date="2018-11-16T12:55:00Z">
              <w:tcPr>
                <w:tcW w:w="1098" w:type="dxa"/>
                <w:noWrap/>
                <w:hideMark/>
              </w:tcPr>
            </w:tcPrChange>
          </w:tcPr>
          <w:p w14:paraId="29300246" w14:textId="77777777" w:rsidR="001856AA" w:rsidRPr="001856AA" w:rsidRDefault="001856AA">
            <w:pPr>
              <w:jc w:val="center"/>
              <w:rPr>
                <w:ins w:id="4982" w:author="phuong vu" w:date="2018-11-16T12:54:00Z"/>
                <w:b/>
                <w:bCs/>
              </w:rPr>
              <w:pPrChange w:id="4983" w:author="phuong vu" w:date="2018-11-16T12:55:00Z">
                <w:pPr/>
              </w:pPrChange>
            </w:pPr>
            <w:ins w:id="4984" w:author="phuong vu" w:date="2018-11-16T12:54:00Z">
              <w:r w:rsidRPr="001856AA">
                <w:rPr>
                  <w:b/>
                  <w:bCs/>
                  <w:lang w:val="da-DK"/>
                </w:rPr>
                <w:t>Chấp nhận Null</w:t>
              </w:r>
            </w:ins>
          </w:p>
        </w:tc>
        <w:tc>
          <w:tcPr>
            <w:tcW w:w="838" w:type="dxa"/>
            <w:noWrap/>
            <w:vAlign w:val="center"/>
            <w:hideMark/>
            <w:tcPrChange w:id="4985" w:author="phuong vu" w:date="2018-11-16T12:55:00Z">
              <w:tcPr>
                <w:tcW w:w="818" w:type="dxa"/>
                <w:noWrap/>
                <w:hideMark/>
              </w:tcPr>
            </w:tcPrChange>
          </w:tcPr>
          <w:p w14:paraId="31D408F4" w14:textId="77777777" w:rsidR="001856AA" w:rsidRPr="001856AA" w:rsidRDefault="001856AA">
            <w:pPr>
              <w:jc w:val="center"/>
              <w:rPr>
                <w:ins w:id="4986" w:author="phuong vu" w:date="2018-11-16T12:54:00Z"/>
                <w:b/>
                <w:bCs/>
              </w:rPr>
              <w:pPrChange w:id="4987" w:author="phuong vu" w:date="2018-11-16T12:55:00Z">
                <w:pPr/>
              </w:pPrChange>
            </w:pPr>
            <w:ins w:id="4988" w:author="phuong vu" w:date="2018-11-16T12:54:00Z">
              <w:r w:rsidRPr="001856AA">
                <w:rPr>
                  <w:b/>
                  <w:bCs/>
                  <w:lang w:val="da-DK"/>
                </w:rPr>
                <w:t>Khóa chính</w:t>
              </w:r>
            </w:ins>
          </w:p>
        </w:tc>
        <w:tc>
          <w:tcPr>
            <w:tcW w:w="823" w:type="dxa"/>
            <w:noWrap/>
            <w:vAlign w:val="center"/>
            <w:hideMark/>
            <w:tcPrChange w:id="4989" w:author="phuong vu" w:date="2018-11-16T12:55:00Z">
              <w:tcPr>
                <w:tcW w:w="818" w:type="dxa"/>
                <w:noWrap/>
                <w:hideMark/>
              </w:tcPr>
            </w:tcPrChange>
          </w:tcPr>
          <w:p w14:paraId="2E684418" w14:textId="77777777" w:rsidR="001856AA" w:rsidRPr="001856AA" w:rsidRDefault="001856AA">
            <w:pPr>
              <w:jc w:val="center"/>
              <w:rPr>
                <w:ins w:id="4990" w:author="phuong vu" w:date="2018-11-16T12:54:00Z"/>
                <w:b/>
                <w:bCs/>
              </w:rPr>
              <w:pPrChange w:id="4991" w:author="phuong vu" w:date="2018-11-16T12:55:00Z">
                <w:pPr/>
              </w:pPrChange>
            </w:pPr>
            <w:ins w:id="4992" w:author="phuong vu" w:date="2018-11-16T12:54:00Z">
              <w:r w:rsidRPr="001856AA">
                <w:rPr>
                  <w:b/>
                  <w:bCs/>
                  <w:lang w:val="da-DK"/>
                </w:rPr>
                <w:t>Khóa ngoại</w:t>
              </w:r>
            </w:ins>
          </w:p>
        </w:tc>
        <w:tc>
          <w:tcPr>
            <w:tcW w:w="2899" w:type="dxa"/>
            <w:noWrap/>
            <w:vAlign w:val="center"/>
            <w:hideMark/>
            <w:tcPrChange w:id="4993" w:author="phuong vu" w:date="2018-11-16T12:55:00Z">
              <w:tcPr>
                <w:tcW w:w="3225" w:type="dxa"/>
                <w:noWrap/>
                <w:hideMark/>
              </w:tcPr>
            </w:tcPrChange>
          </w:tcPr>
          <w:p w14:paraId="7109232F" w14:textId="77777777" w:rsidR="001856AA" w:rsidRPr="001856AA" w:rsidRDefault="001856AA">
            <w:pPr>
              <w:ind w:right="226"/>
              <w:jc w:val="center"/>
              <w:rPr>
                <w:ins w:id="4994" w:author="phuong vu" w:date="2018-11-16T12:54:00Z"/>
                <w:b/>
                <w:bCs/>
              </w:rPr>
              <w:pPrChange w:id="4995" w:author="phuong vu" w:date="2018-11-16T12:55:00Z">
                <w:pPr/>
              </w:pPrChange>
            </w:pPr>
            <w:ins w:id="4996" w:author="phuong vu" w:date="2018-11-16T12:54:00Z">
              <w:r w:rsidRPr="001856AA">
                <w:rPr>
                  <w:b/>
                  <w:bCs/>
                  <w:lang w:val="da-DK"/>
                </w:rPr>
                <w:t>Mô tả</w:t>
              </w:r>
            </w:ins>
          </w:p>
        </w:tc>
      </w:tr>
      <w:tr w:rsidR="001856AA" w:rsidRPr="001856AA" w14:paraId="364CCC08" w14:textId="77777777" w:rsidTr="001856AA">
        <w:trPr>
          <w:trHeight w:val="300"/>
          <w:ins w:id="4997" w:author="phuong vu" w:date="2018-11-16T12:54:00Z"/>
          <w:trPrChange w:id="4998" w:author="phuong vu" w:date="2018-11-16T12:55:00Z">
            <w:trPr>
              <w:trHeight w:val="300"/>
            </w:trPr>
          </w:trPrChange>
        </w:trPr>
        <w:tc>
          <w:tcPr>
            <w:tcW w:w="708" w:type="dxa"/>
            <w:noWrap/>
            <w:vAlign w:val="center"/>
            <w:hideMark/>
            <w:tcPrChange w:id="4999" w:author="phuong vu" w:date="2018-11-16T12:55:00Z">
              <w:tcPr>
                <w:tcW w:w="544" w:type="dxa"/>
                <w:noWrap/>
                <w:hideMark/>
              </w:tcPr>
            </w:tcPrChange>
          </w:tcPr>
          <w:p w14:paraId="04CBC926" w14:textId="77777777" w:rsidR="001856AA" w:rsidRPr="001856AA" w:rsidRDefault="001856AA">
            <w:pPr>
              <w:jc w:val="center"/>
              <w:rPr>
                <w:ins w:id="5000" w:author="phuong vu" w:date="2018-11-16T12:54:00Z"/>
                <w:rPrChange w:id="5001" w:author="phuong vu" w:date="2018-11-16T12:54:00Z">
                  <w:rPr>
                    <w:ins w:id="5002" w:author="phuong vu" w:date="2018-11-16T12:54:00Z"/>
                    <w:b/>
                  </w:rPr>
                </w:rPrChange>
              </w:rPr>
              <w:pPrChange w:id="5003" w:author="phuong vu" w:date="2018-11-16T12:55:00Z">
                <w:pPr/>
              </w:pPrChange>
            </w:pPr>
            <w:ins w:id="5004" w:author="phuong vu" w:date="2018-11-16T12:54:00Z">
              <w:r w:rsidRPr="001856AA">
                <w:rPr>
                  <w:rPrChange w:id="5005" w:author="phuong vu" w:date="2018-11-16T12:54:00Z">
                    <w:rPr>
                      <w:b/>
                    </w:rPr>
                  </w:rPrChange>
                </w:rPr>
                <w:t>1</w:t>
              </w:r>
            </w:ins>
          </w:p>
        </w:tc>
        <w:tc>
          <w:tcPr>
            <w:tcW w:w="1689" w:type="dxa"/>
            <w:noWrap/>
            <w:hideMark/>
            <w:tcPrChange w:id="5006" w:author="phuong vu" w:date="2018-11-16T12:55:00Z">
              <w:tcPr>
                <w:tcW w:w="1197" w:type="dxa"/>
                <w:noWrap/>
                <w:hideMark/>
              </w:tcPr>
            </w:tcPrChange>
          </w:tcPr>
          <w:p w14:paraId="18F07B24" w14:textId="77777777" w:rsidR="001856AA" w:rsidRPr="001856AA" w:rsidRDefault="001856AA" w:rsidP="001856AA">
            <w:pPr>
              <w:rPr>
                <w:ins w:id="5007" w:author="phuong vu" w:date="2018-11-16T12:54:00Z"/>
                <w:rPrChange w:id="5008" w:author="phuong vu" w:date="2018-11-16T12:54:00Z">
                  <w:rPr>
                    <w:ins w:id="5009" w:author="phuong vu" w:date="2018-11-16T12:54:00Z"/>
                    <w:b/>
                  </w:rPr>
                </w:rPrChange>
              </w:rPr>
            </w:pPr>
            <w:ins w:id="5010" w:author="phuong vu" w:date="2018-11-16T12:54:00Z">
              <w:r w:rsidRPr="001856AA">
                <w:rPr>
                  <w:rPrChange w:id="5011" w:author="phuong vu" w:date="2018-11-16T12:54:00Z">
                    <w:rPr>
                      <w:b/>
                    </w:rPr>
                  </w:rPrChange>
                </w:rPr>
                <w:t>id</w:t>
              </w:r>
            </w:ins>
          </w:p>
        </w:tc>
        <w:tc>
          <w:tcPr>
            <w:tcW w:w="1300" w:type="dxa"/>
            <w:noWrap/>
            <w:hideMark/>
            <w:tcPrChange w:id="5012" w:author="phuong vu" w:date="2018-11-16T12:55:00Z">
              <w:tcPr>
                <w:tcW w:w="1205" w:type="dxa"/>
                <w:noWrap/>
                <w:hideMark/>
              </w:tcPr>
            </w:tcPrChange>
          </w:tcPr>
          <w:p w14:paraId="5CB0E0BA" w14:textId="77777777" w:rsidR="001856AA" w:rsidRPr="001856AA" w:rsidRDefault="001856AA">
            <w:pPr>
              <w:rPr>
                <w:ins w:id="5013" w:author="phuong vu" w:date="2018-11-16T12:54:00Z"/>
                <w:rPrChange w:id="5014" w:author="phuong vu" w:date="2018-11-16T12:54:00Z">
                  <w:rPr>
                    <w:ins w:id="5015" w:author="phuong vu" w:date="2018-11-16T12:54:00Z"/>
                    <w:b/>
                  </w:rPr>
                </w:rPrChange>
              </w:rPr>
            </w:pPr>
            <w:ins w:id="5016" w:author="phuong vu" w:date="2018-11-16T12:54:00Z">
              <w:r w:rsidRPr="001856AA">
                <w:rPr>
                  <w:rPrChange w:id="5017" w:author="phuong vu" w:date="2018-11-16T12:54:00Z">
                    <w:rPr>
                      <w:b/>
                    </w:rPr>
                  </w:rPrChange>
                </w:rPr>
                <w:t>numeric</w:t>
              </w:r>
            </w:ins>
          </w:p>
        </w:tc>
        <w:tc>
          <w:tcPr>
            <w:tcW w:w="1098" w:type="dxa"/>
            <w:noWrap/>
            <w:vAlign w:val="center"/>
            <w:hideMark/>
            <w:tcPrChange w:id="5018" w:author="phuong vu" w:date="2018-11-16T12:55:00Z">
              <w:tcPr>
                <w:tcW w:w="1098" w:type="dxa"/>
                <w:noWrap/>
                <w:hideMark/>
              </w:tcPr>
            </w:tcPrChange>
          </w:tcPr>
          <w:p w14:paraId="08AA38CF" w14:textId="492DEB87" w:rsidR="001856AA" w:rsidRPr="001856AA" w:rsidRDefault="001856AA">
            <w:pPr>
              <w:jc w:val="center"/>
              <w:rPr>
                <w:ins w:id="5019" w:author="phuong vu" w:date="2018-11-16T12:54:00Z"/>
                <w:rPrChange w:id="5020" w:author="phuong vu" w:date="2018-11-16T12:54:00Z">
                  <w:rPr>
                    <w:ins w:id="5021" w:author="phuong vu" w:date="2018-11-16T12:54:00Z"/>
                    <w:b/>
                  </w:rPr>
                </w:rPrChange>
              </w:rPr>
              <w:pPrChange w:id="5022" w:author="phuong vu" w:date="2018-11-16T12:55:00Z">
                <w:pPr/>
              </w:pPrChange>
            </w:pPr>
          </w:p>
        </w:tc>
        <w:tc>
          <w:tcPr>
            <w:tcW w:w="838" w:type="dxa"/>
            <w:noWrap/>
            <w:vAlign w:val="center"/>
            <w:hideMark/>
            <w:tcPrChange w:id="5023" w:author="phuong vu" w:date="2018-11-16T12:55:00Z">
              <w:tcPr>
                <w:tcW w:w="818" w:type="dxa"/>
                <w:noWrap/>
                <w:hideMark/>
              </w:tcPr>
            </w:tcPrChange>
          </w:tcPr>
          <w:p w14:paraId="05520CA2" w14:textId="77777777" w:rsidR="001856AA" w:rsidRPr="001856AA" w:rsidRDefault="001856AA">
            <w:pPr>
              <w:jc w:val="center"/>
              <w:rPr>
                <w:ins w:id="5024" w:author="phuong vu" w:date="2018-11-16T12:54:00Z"/>
                <w:rPrChange w:id="5025" w:author="phuong vu" w:date="2018-11-16T12:54:00Z">
                  <w:rPr>
                    <w:ins w:id="5026" w:author="phuong vu" w:date="2018-11-16T12:54:00Z"/>
                    <w:b/>
                  </w:rPr>
                </w:rPrChange>
              </w:rPr>
              <w:pPrChange w:id="5027" w:author="phuong vu" w:date="2018-11-16T12:55:00Z">
                <w:pPr/>
              </w:pPrChange>
            </w:pPr>
            <w:ins w:id="5028" w:author="phuong vu" w:date="2018-11-16T12:54:00Z">
              <w:r w:rsidRPr="001856AA">
                <w:rPr>
                  <w:rPrChange w:id="5029" w:author="phuong vu" w:date="2018-11-16T12:54:00Z">
                    <w:rPr>
                      <w:b/>
                    </w:rPr>
                  </w:rPrChange>
                </w:rPr>
                <w:t>X</w:t>
              </w:r>
            </w:ins>
          </w:p>
        </w:tc>
        <w:tc>
          <w:tcPr>
            <w:tcW w:w="823" w:type="dxa"/>
            <w:noWrap/>
            <w:vAlign w:val="center"/>
            <w:hideMark/>
            <w:tcPrChange w:id="5030" w:author="phuong vu" w:date="2018-11-16T12:55:00Z">
              <w:tcPr>
                <w:tcW w:w="818" w:type="dxa"/>
                <w:noWrap/>
                <w:hideMark/>
              </w:tcPr>
            </w:tcPrChange>
          </w:tcPr>
          <w:p w14:paraId="37BB5581" w14:textId="01B16DAB" w:rsidR="001856AA" w:rsidRPr="001856AA" w:rsidRDefault="001856AA">
            <w:pPr>
              <w:jc w:val="center"/>
              <w:rPr>
                <w:ins w:id="5031" w:author="phuong vu" w:date="2018-11-16T12:54:00Z"/>
                <w:rPrChange w:id="5032" w:author="phuong vu" w:date="2018-11-16T12:54:00Z">
                  <w:rPr>
                    <w:ins w:id="5033" w:author="phuong vu" w:date="2018-11-16T12:54:00Z"/>
                    <w:b/>
                  </w:rPr>
                </w:rPrChange>
              </w:rPr>
              <w:pPrChange w:id="5034" w:author="phuong vu" w:date="2018-11-16T12:55:00Z">
                <w:pPr/>
              </w:pPrChange>
            </w:pPr>
          </w:p>
        </w:tc>
        <w:tc>
          <w:tcPr>
            <w:tcW w:w="2899" w:type="dxa"/>
            <w:noWrap/>
            <w:hideMark/>
            <w:tcPrChange w:id="5035" w:author="phuong vu" w:date="2018-11-16T12:55:00Z">
              <w:tcPr>
                <w:tcW w:w="3225" w:type="dxa"/>
                <w:noWrap/>
                <w:hideMark/>
              </w:tcPr>
            </w:tcPrChange>
          </w:tcPr>
          <w:p w14:paraId="28CC079D" w14:textId="77777777" w:rsidR="001856AA" w:rsidRPr="001856AA" w:rsidRDefault="001856AA">
            <w:pPr>
              <w:rPr>
                <w:ins w:id="5036" w:author="phuong vu" w:date="2018-11-16T12:54:00Z"/>
                <w:rPrChange w:id="5037" w:author="phuong vu" w:date="2018-11-16T12:54:00Z">
                  <w:rPr>
                    <w:ins w:id="5038" w:author="phuong vu" w:date="2018-11-16T12:54:00Z"/>
                    <w:b/>
                  </w:rPr>
                </w:rPrChange>
              </w:rPr>
            </w:pPr>
            <w:ins w:id="5039" w:author="phuong vu" w:date="2018-11-16T12:54:00Z">
              <w:r w:rsidRPr="001856AA">
                <w:rPr>
                  <w:rPrChange w:id="5040" w:author="phuong vu" w:date="2018-11-16T12:54:00Z">
                    <w:rPr>
                      <w:b/>
                    </w:rPr>
                  </w:rPrChange>
                </w:rPr>
                <w:t>ID chi nhánh</w:t>
              </w:r>
            </w:ins>
          </w:p>
        </w:tc>
      </w:tr>
      <w:tr w:rsidR="001856AA" w:rsidRPr="001856AA" w14:paraId="30AF3CA1" w14:textId="77777777" w:rsidTr="001856AA">
        <w:trPr>
          <w:trHeight w:val="300"/>
          <w:ins w:id="5041" w:author="phuong vu" w:date="2018-11-16T12:54:00Z"/>
          <w:trPrChange w:id="5042" w:author="phuong vu" w:date="2018-11-16T12:55:00Z">
            <w:trPr>
              <w:trHeight w:val="300"/>
            </w:trPr>
          </w:trPrChange>
        </w:trPr>
        <w:tc>
          <w:tcPr>
            <w:tcW w:w="708" w:type="dxa"/>
            <w:noWrap/>
            <w:vAlign w:val="center"/>
            <w:hideMark/>
            <w:tcPrChange w:id="5043" w:author="phuong vu" w:date="2018-11-16T12:55:00Z">
              <w:tcPr>
                <w:tcW w:w="544" w:type="dxa"/>
                <w:noWrap/>
                <w:hideMark/>
              </w:tcPr>
            </w:tcPrChange>
          </w:tcPr>
          <w:p w14:paraId="3B3C1903" w14:textId="77777777" w:rsidR="001856AA" w:rsidRPr="001856AA" w:rsidRDefault="001856AA">
            <w:pPr>
              <w:jc w:val="center"/>
              <w:rPr>
                <w:ins w:id="5044" w:author="phuong vu" w:date="2018-11-16T12:54:00Z"/>
                <w:rPrChange w:id="5045" w:author="phuong vu" w:date="2018-11-16T12:54:00Z">
                  <w:rPr>
                    <w:ins w:id="5046" w:author="phuong vu" w:date="2018-11-16T12:54:00Z"/>
                    <w:b/>
                  </w:rPr>
                </w:rPrChange>
              </w:rPr>
              <w:pPrChange w:id="5047" w:author="phuong vu" w:date="2018-11-16T12:55:00Z">
                <w:pPr/>
              </w:pPrChange>
            </w:pPr>
            <w:ins w:id="5048" w:author="phuong vu" w:date="2018-11-16T12:54:00Z">
              <w:r w:rsidRPr="001856AA">
                <w:rPr>
                  <w:rPrChange w:id="5049" w:author="phuong vu" w:date="2018-11-16T12:54:00Z">
                    <w:rPr>
                      <w:b/>
                    </w:rPr>
                  </w:rPrChange>
                </w:rPr>
                <w:t>2</w:t>
              </w:r>
            </w:ins>
          </w:p>
        </w:tc>
        <w:tc>
          <w:tcPr>
            <w:tcW w:w="1689" w:type="dxa"/>
            <w:noWrap/>
            <w:hideMark/>
            <w:tcPrChange w:id="5050" w:author="phuong vu" w:date="2018-11-16T12:55:00Z">
              <w:tcPr>
                <w:tcW w:w="1197" w:type="dxa"/>
                <w:noWrap/>
                <w:hideMark/>
              </w:tcPr>
            </w:tcPrChange>
          </w:tcPr>
          <w:p w14:paraId="0B985438" w14:textId="77777777" w:rsidR="001856AA" w:rsidRPr="001856AA" w:rsidRDefault="001856AA" w:rsidP="001856AA">
            <w:pPr>
              <w:rPr>
                <w:ins w:id="5051" w:author="phuong vu" w:date="2018-11-16T12:54:00Z"/>
                <w:rPrChange w:id="5052" w:author="phuong vu" w:date="2018-11-16T12:54:00Z">
                  <w:rPr>
                    <w:ins w:id="5053" w:author="phuong vu" w:date="2018-11-16T12:54:00Z"/>
                    <w:b/>
                  </w:rPr>
                </w:rPrChange>
              </w:rPr>
            </w:pPr>
            <w:ins w:id="5054" w:author="phuong vu" w:date="2018-11-16T12:54:00Z">
              <w:r w:rsidRPr="001856AA">
                <w:rPr>
                  <w:rPrChange w:id="5055" w:author="phuong vu" w:date="2018-11-16T12:54:00Z">
                    <w:rPr>
                      <w:b/>
                    </w:rPr>
                  </w:rPrChange>
                </w:rPr>
                <w:t>branch_name</w:t>
              </w:r>
            </w:ins>
          </w:p>
        </w:tc>
        <w:tc>
          <w:tcPr>
            <w:tcW w:w="1300" w:type="dxa"/>
            <w:noWrap/>
            <w:hideMark/>
            <w:tcPrChange w:id="5056" w:author="phuong vu" w:date="2018-11-16T12:55:00Z">
              <w:tcPr>
                <w:tcW w:w="1205" w:type="dxa"/>
                <w:noWrap/>
                <w:hideMark/>
              </w:tcPr>
            </w:tcPrChange>
          </w:tcPr>
          <w:p w14:paraId="6DE3B0CC" w14:textId="77777777" w:rsidR="001856AA" w:rsidRPr="001856AA" w:rsidRDefault="001856AA">
            <w:pPr>
              <w:rPr>
                <w:ins w:id="5057" w:author="phuong vu" w:date="2018-11-16T12:54:00Z"/>
                <w:rPrChange w:id="5058" w:author="phuong vu" w:date="2018-11-16T12:54:00Z">
                  <w:rPr>
                    <w:ins w:id="5059" w:author="phuong vu" w:date="2018-11-16T12:54:00Z"/>
                    <w:b/>
                  </w:rPr>
                </w:rPrChange>
              </w:rPr>
            </w:pPr>
            <w:ins w:id="5060" w:author="phuong vu" w:date="2018-11-16T12:54:00Z">
              <w:r w:rsidRPr="001856AA">
                <w:rPr>
                  <w:rPrChange w:id="5061" w:author="phuong vu" w:date="2018-11-16T12:54:00Z">
                    <w:rPr>
                      <w:b/>
                    </w:rPr>
                  </w:rPrChange>
                </w:rPr>
                <w:t>character varying</w:t>
              </w:r>
            </w:ins>
          </w:p>
        </w:tc>
        <w:tc>
          <w:tcPr>
            <w:tcW w:w="1098" w:type="dxa"/>
            <w:noWrap/>
            <w:vAlign w:val="center"/>
            <w:hideMark/>
            <w:tcPrChange w:id="5062" w:author="phuong vu" w:date="2018-11-16T12:55:00Z">
              <w:tcPr>
                <w:tcW w:w="1098" w:type="dxa"/>
                <w:noWrap/>
                <w:hideMark/>
              </w:tcPr>
            </w:tcPrChange>
          </w:tcPr>
          <w:p w14:paraId="530274C0" w14:textId="0EC8E183" w:rsidR="001856AA" w:rsidRPr="001856AA" w:rsidRDefault="001856AA">
            <w:pPr>
              <w:jc w:val="center"/>
              <w:rPr>
                <w:ins w:id="5063" w:author="phuong vu" w:date="2018-11-16T12:54:00Z"/>
                <w:rPrChange w:id="5064" w:author="phuong vu" w:date="2018-11-16T12:54:00Z">
                  <w:rPr>
                    <w:ins w:id="5065" w:author="phuong vu" w:date="2018-11-16T12:54:00Z"/>
                    <w:b/>
                  </w:rPr>
                </w:rPrChange>
              </w:rPr>
              <w:pPrChange w:id="5066" w:author="phuong vu" w:date="2018-11-16T12:55:00Z">
                <w:pPr/>
              </w:pPrChange>
            </w:pPr>
          </w:p>
        </w:tc>
        <w:tc>
          <w:tcPr>
            <w:tcW w:w="838" w:type="dxa"/>
            <w:noWrap/>
            <w:vAlign w:val="center"/>
            <w:hideMark/>
            <w:tcPrChange w:id="5067" w:author="phuong vu" w:date="2018-11-16T12:55:00Z">
              <w:tcPr>
                <w:tcW w:w="818" w:type="dxa"/>
                <w:noWrap/>
                <w:hideMark/>
              </w:tcPr>
            </w:tcPrChange>
          </w:tcPr>
          <w:p w14:paraId="2045C04B" w14:textId="4B800E65" w:rsidR="001856AA" w:rsidRPr="001856AA" w:rsidRDefault="001856AA">
            <w:pPr>
              <w:jc w:val="center"/>
              <w:rPr>
                <w:ins w:id="5068" w:author="phuong vu" w:date="2018-11-16T12:54:00Z"/>
                <w:rPrChange w:id="5069" w:author="phuong vu" w:date="2018-11-16T12:54:00Z">
                  <w:rPr>
                    <w:ins w:id="5070" w:author="phuong vu" w:date="2018-11-16T12:54:00Z"/>
                    <w:b/>
                  </w:rPr>
                </w:rPrChange>
              </w:rPr>
              <w:pPrChange w:id="5071" w:author="phuong vu" w:date="2018-11-16T12:55:00Z">
                <w:pPr/>
              </w:pPrChange>
            </w:pPr>
          </w:p>
        </w:tc>
        <w:tc>
          <w:tcPr>
            <w:tcW w:w="823" w:type="dxa"/>
            <w:noWrap/>
            <w:vAlign w:val="center"/>
            <w:hideMark/>
            <w:tcPrChange w:id="5072" w:author="phuong vu" w:date="2018-11-16T12:55:00Z">
              <w:tcPr>
                <w:tcW w:w="818" w:type="dxa"/>
                <w:noWrap/>
                <w:hideMark/>
              </w:tcPr>
            </w:tcPrChange>
          </w:tcPr>
          <w:p w14:paraId="2EEECF38" w14:textId="77777777" w:rsidR="001856AA" w:rsidRPr="001856AA" w:rsidRDefault="001856AA">
            <w:pPr>
              <w:jc w:val="center"/>
              <w:rPr>
                <w:ins w:id="5073" w:author="phuong vu" w:date="2018-11-16T12:54:00Z"/>
                <w:rPrChange w:id="5074" w:author="phuong vu" w:date="2018-11-16T12:54:00Z">
                  <w:rPr>
                    <w:ins w:id="5075" w:author="phuong vu" w:date="2018-11-16T12:54:00Z"/>
                    <w:b/>
                  </w:rPr>
                </w:rPrChange>
              </w:rPr>
              <w:pPrChange w:id="5076" w:author="phuong vu" w:date="2018-11-16T12:55:00Z">
                <w:pPr/>
              </w:pPrChange>
            </w:pPr>
            <w:ins w:id="5077" w:author="phuong vu" w:date="2018-11-16T12:54:00Z">
              <w:r w:rsidRPr="001856AA">
                <w:rPr>
                  <w:rPrChange w:id="5078" w:author="phuong vu" w:date="2018-11-16T12:54:00Z">
                    <w:rPr>
                      <w:b/>
                    </w:rPr>
                  </w:rPrChange>
                </w:rPr>
                <w:t>X</w:t>
              </w:r>
            </w:ins>
          </w:p>
        </w:tc>
        <w:tc>
          <w:tcPr>
            <w:tcW w:w="2899" w:type="dxa"/>
            <w:noWrap/>
            <w:hideMark/>
            <w:tcPrChange w:id="5079" w:author="phuong vu" w:date="2018-11-16T12:55:00Z">
              <w:tcPr>
                <w:tcW w:w="3225" w:type="dxa"/>
                <w:noWrap/>
                <w:hideMark/>
              </w:tcPr>
            </w:tcPrChange>
          </w:tcPr>
          <w:p w14:paraId="1A90663F" w14:textId="77777777" w:rsidR="001856AA" w:rsidRPr="001856AA" w:rsidRDefault="001856AA">
            <w:pPr>
              <w:rPr>
                <w:ins w:id="5080" w:author="phuong vu" w:date="2018-11-16T12:54:00Z"/>
                <w:rPrChange w:id="5081" w:author="phuong vu" w:date="2018-11-16T12:54:00Z">
                  <w:rPr>
                    <w:ins w:id="5082" w:author="phuong vu" w:date="2018-11-16T12:54:00Z"/>
                    <w:b/>
                  </w:rPr>
                </w:rPrChange>
              </w:rPr>
            </w:pPr>
            <w:ins w:id="5083" w:author="phuong vu" w:date="2018-11-16T12:54:00Z">
              <w:r w:rsidRPr="001856AA">
                <w:rPr>
                  <w:rPrChange w:id="5084" w:author="phuong vu" w:date="2018-11-16T12:54:00Z">
                    <w:rPr>
                      <w:b/>
                    </w:rPr>
                  </w:rPrChange>
                </w:rPr>
                <w:t>Tên chi nhánh</w:t>
              </w:r>
            </w:ins>
          </w:p>
        </w:tc>
      </w:tr>
      <w:tr w:rsidR="001856AA" w:rsidRPr="001856AA" w14:paraId="2DC3E337" w14:textId="77777777" w:rsidTr="001856AA">
        <w:trPr>
          <w:trHeight w:val="300"/>
          <w:ins w:id="5085" w:author="phuong vu" w:date="2018-11-16T12:54:00Z"/>
          <w:trPrChange w:id="5086" w:author="phuong vu" w:date="2018-11-16T12:55:00Z">
            <w:trPr>
              <w:trHeight w:val="300"/>
            </w:trPr>
          </w:trPrChange>
        </w:trPr>
        <w:tc>
          <w:tcPr>
            <w:tcW w:w="708" w:type="dxa"/>
            <w:noWrap/>
            <w:vAlign w:val="center"/>
            <w:hideMark/>
            <w:tcPrChange w:id="5087" w:author="phuong vu" w:date="2018-11-16T12:55:00Z">
              <w:tcPr>
                <w:tcW w:w="544" w:type="dxa"/>
                <w:noWrap/>
                <w:hideMark/>
              </w:tcPr>
            </w:tcPrChange>
          </w:tcPr>
          <w:p w14:paraId="4DB5B9BD" w14:textId="77777777" w:rsidR="001856AA" w:rsidRPr="001856AA" w:rsidRDefault="001856AA">
            <w:pPr>
              <w:jc w:val="center"/>
              <w:rPr>
                <w:ins w:id="5088" w:author="phuong vu" w:date="2018-11-16T12:54:00Z"/>
                <w:rPrChange w:id="5089" w:author="phuong vu" w:date="2018-11-16T12:54:00Z">
                  <w:rPr>
                    <w:ins w:id="5090" w:author="phuong vu" w:date="2018-11-16T12:54:00Z"/>
                    <w:b/>
                  </w:rPr>
                </w:rPrChange>
              </w:rPr>
              <w:pPrChange w:id="5091" w:author="phuong vu" w:date="2018-11-16T12:55:00Z">
                <w:pPr/>
              </w:pPrChange>
            </w:pPr>
            <w:ins w:id="5092" w:author="phuong vu" w:date="2018-11-16T12:54:00Z">
              <w:r w:rsidRPr="001856AA">
                <w:rPr>
                  <w:rPrChange w:id="5093" w:author="phuong vu" w:date="2018-11-16T12:54:00Z">
                    <w:rPr>
                      <w:b/>
                    </w:rPr>
                  </w:rPrChange>
                </w:rPr>
                <w:t>3</w:t>
              </w:r>
            </w:ins>
          </w:p>
        </w:tc>
        <w:tc>
          <w:tcPr>
            <w:tcW w:w="1689" w:type="dxa"/>
            <w:noWrap/>
            <w:hideMark/>
            <w:tcPrChange w:id="5094" w:author="phuong vu" w:date="2018-11-16T12:55:00Z">
              <w:tcPr>
                <w:tcW w:w="1197" w:type="dxa"/>
                <w:noWrap/>
                <w:hideMark/>
              </w:tcPr>
            </w:tcPrChange>
          </w:tcPr>
          <w:p w14:paraId="4FA36BEA" w14:textId="77777777" w:rsidR="001856AA" w:rsidRPr="001856AA" w:rsidRDefault="001856AA" w:rsidP="001856AA">
            <w:pPr>
              <w:rPr>
                <w:ins w:id="5095" w:author="phuong vu" w:date="2018-11-16T12:54:00Z"/>
                <w:rPrChange w:id="5096" w:author="phuong vu" w:date="2018-11-16T12:54:00Z">
                  <w:rPr>
                    <w:ins w:id="5097" w:author="phuong vu" w:date="2018-11-16T12:54:00Z"/>
                    <w:b/>
                  </w:rPr>
                </w:rPrChange>
              </w:rPr>
            </w:pPr>
            <w:ins w:id="5098" w:author="phuong vu" w:date="2018-11-16T12:54:00Z">
              <w:r w:rsidRPr="001856AA">
                <w:rPr>
                  <w:rPrChange w:id="5099" w:author="phuong vu" w:date="2018-11-16T12:54:00Z">
                    <w:rPr>
                      <w:b/>
                    </w:rPr>
                  </w:rPrChange>
                </w:rPr>
                <w:t>address</w:t>
              </w:r>
            </w:ins>
          </w:p>
        </w:tc>
        <w:tc>
          <w:tcPr>
            <w:tcW w:w="1300" w:type="dxa"/>
            <w:noWrap/>
            <w:hideMark/>
            <w:tcPrChange w:id="5100" w:author="phuong vu" w:date="2018-11-16T12:55:00Z">
              <w:tcPr>
                <w:tcW w:w="1205" w:type="dxa"/>
                <w:noWrap/>
                <w:hideMark/>
              </w:tcPr>
            </w:tcPrChange>
          </w:tcPr>
          <w:p w14:paraId="4B6FCB32" w14:textId="77777777" w:rsidR="001856AA" w:rsidRPr="001856AA" w:rsidRDefault="001856AA">
            <w:pPr>
              <w:rPr>
                <w:ins w:id="5101" w:author="phuong vu" w:date="2018-11-16T12:54:00Z"/>
                <w:rPrChange w:id="5102" w:author="phuong vu" w:date="2018-11-16T12:54:00Z">
                  <w:rPr>
                    <w:ins w:id="5103" w:author="phuong vu" w:date="2018-11-16T12:54:00Z"/>
                    <w:b/>
                  </w:rPr>
                </w:rPrChange>
              </w:rPr>
            </w:pPr>
            <w:ins w:id="5104" w:author="phuong vu" w:date="2018-11-16T12:54:00Z">
              <w:r w:rsidRPr="001856AA">
                <w:rPr>
                  <w:rPrChange w:id="5105" w:author="phuong vu" w:date="2018-11-16T12:54:00Z">
                    <w:rPr>
                      <w:b/>
                    </w:rPr>
                  </w:rPrChange>
                </w:rPr>
                <w:t>character varying</w:t>
              </w:r>
            </w:ins>
          </w:p>
        </w:tc>
        <w:tc>
          <w:tcPr>
            <w:tcW w:w="1098" w:type="dxa"/>
            <w:noWrap/>
            <w:vAlign w:val="center"/>
            <w:hideMark/>
            <w:tcPrChange w:id="5106" w:author="phuong vu" w:date="2018-11-16T12:55:00Z">
              <w:tcPr>
                <w:tcW w:w="1098" w:type="dxa"/>
                <w:noWrap/>
                <w:hideMark/>
              </w:tcPr>
            </w:tcPrChange>
          </w:tcPr>
          <w:p w14:paraId="1AD3192E" w14:textId="77777777" w:rsidR="001856AA" w:rsidRPr="001856AA" w:rsidRDefault="001856AA">
            <w:pPr>
              <w:jc w:val="center"/>
              <w:rPr>
                <w:ins w:id="5107" w:author="phuong vu" w:date="2018-11-16T12:54:00Z"/>
                <w:rPrChange w:id="5108" w:author="phuong vu" w:date="2018-11-16T12:54:00Z">
                  <w:rPr>
                    <w:ins w:id="5109" w:author="phuong vu" w:date="2018-11-16T12:54:00Z"/>
                    <w:b/>
                  </w:rPr>
                </w:rPrChange>
              </w:rPr>
              <w:pPrChange w:id="5110" w:author="phuong vu" w:date="2018-11-16T12:55:00Z">
                <w:pPr/>
              </w:pPrChange>
            </w:pPr>
            <w:ins w:id="5111" w:author="phuong vu" w:date="2018-11-16T12:54:00Z">
              <w:r w:rsidRPr="001856AA">
                <w:rPr>
                  <w:rPrChange w:id="5112" w:author="phuong vu" w:date="2018-11-16T12:54:00Z">
                    <w:rPr>
                      <w:b/>
                    </w:rPr>
                  </w:rPrChange>
                </w:rPr>
                <w:t>X</w:t>
              </w:r>
            </w:ins>
          </w:p>
        </w:tc>
        <w:tc>
          <w:tcPr>
            <w:tcW w:w="838" w:type="dxa"/>
            <w:noWrap/>
            <w:vAlign w:val="center"/>
            <w:hideMark/>
            <w:tcPrChange w:id="5113" w:author="phuong vu" w:date="2018-11-16T12:55:00Z">
              <w:tcPr>
                <w:tcW w:w="818" w:type="dxa"/>
                <w:noWrap/>
                <w:hideMark/>
              </w:tcPr>
            </w:tcPrChange>
          </w:tcPr>
          <w:p w14:paraId="2F79AF49" w14:textId="0AB52531" w:rsidR="001856AA" w:rsidRPr="001856AA" w:rsidRDefault="001856AA">
            <w:pPr>
              <w:jc w:val="center"/>
              <w:rPr>
                <w:ins w:id="5114" w:author="phuong vu" w:date="2018-11-16T12:54:00Z"/>
                <w:rPrChange w:id="5115" w:author="phuong vu" w:date="2018-11-16T12:54:00Z">
                  <w:rPr>
                    <w:ins w:id="5116" w:author="phuong vu" w:date="2018-11-16T12:54:00Z"/>
                    <w:b/>
                  </w:rPr>
                </w:rPrChange>
              </w:rPr>
              <w:pPrChange w:id="5117" w:author="phuong vu" w:date="2018-11-16T12:55:00Z">
                <w:pPr/>
              </w:pPrChange>
            </w:pPr>
          </w:p>
        </w:tc>
        <w:tc>
          <w:tcPr>
            <w:tcW w:w="823" w:type="dxa"/>
            <w:noWrap/>
            <w:vAlign w:val="center"/>
            <w:hideMark/>
            <w:tcPrChange w:id="5118" w:author="phuong vu" w:date="2018-11-16T12:55:00Z">
              <w:tcPr>
                <w:tcW w:w="818" w:type="dxa"/>
                <w:noWrap/>
                <w:hideMark/>
              </w:tcPr>
            </w:tcPrChange>
          </w:tcPr>
          <w:p w14:paraId="6A46587C" w14:textId="77777777" w:rsidR="001856AA" w:rsidRPr="001856AA" w:rsidRDefault="001856AA">
            <w:pPr>
              <w:jc w:val="center"/>
              <w:rPr>
                <w:ins w:id="5119" w:author="phuong vu" w:date="2018-11-16T12:54:00Z"/>
                <w:rPrChange w:id="5120" w:author="phuong vu" w:date="2018-11-16T12:54:00Z">
                  <w:rPr>
                    <w:ins w:id="5121" w:author="phuong vu" w:date="2018-11-16T12:54:00Z"/>
                    <w:b/>
                  </w:rPr>
                </w:rPrChange>
              </w:rPr>
              <w:pPrChange w:id="5122" w:author="phuong vu" w:date="2018-11-16T12:55:00Z">
                <w:pPr/>
              </w:pPrChange>
            </w:pPr>
            <w:ins w:id="5123" w:author="phuong vu" w:date="2018-11-16T12:54:00Z">
              <w:r w:rsidRPr="001856AA">
                <w:rPr>
                  <w:rPrChange w:id="5124" w:author="phuong vu" w:date="2018-11-16T12:54:00Z">
                    <w:rPr>
                      <w:b/>
                    </w:rPr>
                  </w:rPrChange>
                </w:rPr>
                <w:t>X</w:t>
              </w:r>
            </w:ins>
          </w:p>
        </w:tc>
        <w:tc>
          <w:tcPr>
            <w:tcW w:w="2899" w:type="dxa"/>
            <w:noWrap/>
            <w:hideMark/>
            <w:tcPrChange w:id="5125" w:author="phuong vu" w:date="2018-11-16T12:55:00Z">
              <w:tcPr>
                <w:tcW w:w="3225" w:type="dxa"/>
                <w:noWrap/>
                <w:hideMark/>
              </w:tcPr>
            </w:tcPrChange>
          </w:tcPr>
          <w:p w14:paraId="27BD8C80" w14:textId="77777777" w:rsidR="001856AA" w:rsidRPr="001856AA" w:rsidRDefault="001856AA">
            <w:pPr>
              <w:rPr>
                <w:ins w:id="5126" w:author="phuong vu" w:date="2018-11-16T12:54:00Z"/>
                <w:rPrChange w:id="5127" w:author="phuong vu" w:date="2018-11-16T12:54:00Z">
                  <w:rPr>
                    <w:ins w:id="5128" w:author="phuong vu" w:date="2018-11-16T12:54:00Z"/>
                    <w:b/>
                  </w:rPr>
                </w:rPrChange>
              </w:rPr>
            </w:pPr>
            <w:ins w:id="5129" w:author="phuong vu" w:date="2018-11-16T12:54:00Z">
              <w:r w:rsidRPr="001856AA">
                <w:rPr>
                  <w:rPrChange w:id="5130" w:author="phuong vu" w:date="2018-11-16T12:54:00Z">
                    <w:rPr>
                      <w:b/>
                    </w:rPr>
                  </w:rPrChange>
                </w:rPr>
                <w:t>Địa chỉ chi nhánh</w:t>
              </w:r>
            </w:ins>
          </w:p>
        </w:tc>
      </w:tr>
      <w:tr w:rsidR="001856AA" w:rsidRPr="001856AA" w14:paraId="035527B2" w14:textId="77777777" w:rsidTr="001856AA">
        <w:trPr>
          <w:trHeight w:val="300"/>
          <w:ins w:id="5131" w:author="phuong vu" w:date="2018-11-16T12:54:00Z"/>
          <w:trPrChange w:id="5132" w:author="phuong vu" w:date="2018-11-16T12:55:00Z">
            <w:trPr>
              <w:trHeight w:val="300"/>
            </w:trPr>
          </w:trPrChange>
        </w:trPr>
        <w:tc>
          <w:tcPr>
            <w:tcW w:w="708" w:type="dxa"/>
            <w:noWrap/>
            <w:vAlign w:val="center"/>
            <w:hideMark/>
            <w:tcPrChange w:id="5133" w:author="phuong vu" w:date="2018-11-16T12:55:00Z">
              <w:tcPr>
                <w:tcW w:w="544" w:type="dxa"/>
                <w:noWrap/>
                <w:hideMark/>
              </w:tcPr>
            </w:tcPrChange>
          </w:tcPr>
          <w:p w14:paraId="4EF09137" w14:textId="77777777" w:rsidR="001856AA" w:rsidRPr="001856AA" w:rsidRDefault="001856AA">
            <w:pPr>
              <w:jc w:val="center"/>
              <w:rPr>
                <w:ins w:id="5134" w:author="phuong vu" w:date="2018-11-16T12:54:00Z"/>
                <w:rPrChange w:id="5135" w:author="phuong vu" w:date="2018-11-16T12:54:00Z">
                  <w:rPr>
                    <w:ins w:id="5136" w:author="phuong vu" w:date="2018-11-16T12:54:00Z"/>
                    <w:b/>
                  </w:rPr>
                </w:rPrChange>
              </w:rPr>
              <w:pPrChange w:id="5137" w:author="phuong vu" w:date="2018-11-16T12:55:00Z">
                <w:pPr/>
              </w:pPrChange>
            </w:pPr>
            <w:ins w:id="5138" w:author="phuong vu" w:date="2018-11-16T12:54:00Z">
              <w:r w:rsidRPr="001856AA">
                <w:rPr>
                  <w:rPrChange w:id="5139" w:author="phuong vu" w:date="2018-11-16T12:54:00Z">
                    <w:rPr>
                      <w:b/>
                    </w:rPr>
                  </w:rPrChange>
                </w:rPr>
                <w:t>4</w:t>
              </w:r>
            </w:ins>
          </w:p>
        </w:tc>
        <w:tc>
          <w:tcPr>
            <w:tcW w:w="1689" w:type="dxa"/>
            <w:noWrap/>
            <w:hideMark/>
            <w:tcPrChange w:id="5140" w:author="phuong vu" w:date="2018-11-16T12:55:00Z">
              <w:tcPr>
                <w:tcW w:w="1197" w:type="dxa"/>
                <w:noWrap/>
                <w:hideMark/>
              </w:tcPr>
            </w:tcPrChange>
          </w:tcPr>
          <w:p w14:paraId="7DFFDBD2" w14:textId="77777777" w:rsidR="001856AA" w:rsidRPr="001856AA" w:rsidRDefault="001856AA" w:rsidP="001856AA">
            <w:pPr>
              <w:rPr>
                <w:ins w:id="5141" w:author="phuong vu" w:date="2018-11-16T12:54:00Z"/>
                <w:rPrChange w:id="5142" w:author="phuong vu" w:date="2018-11-16T12:54:00Z">
                  <w:rPr>
                    <w:ins w:id="5143" w:author="phuong vu" w:date="2018-11-16T12:54:00Z"/>
                    <w:b/>
                  </w:rPr>
                </w:rPrChange>
              </w:rPr>
            </w:pPr>
            <w:ins w:id="5144" w:author="phuong vu" w:date="2018-11-16T12:54:00Z">
              <w:r w:rsidRPr="001856AA">
                <w:rPr>
                  <w:rPrChange w:id="5145" w:author="phuong vu" w:date="2018-11-16T12:54:00Z">
                    <w:rPr>
                      <w:b/>
                    </w:rPr>
                  </w:rPrChange>
                </w:rPr>
                <w:t>create_by</w:t>
              </w:r>
            </w:ins>
          </w:p>
        </w:tc>
        <w:tc>
          <w:tcPr>
            <w:tcW w:w="1300" w:type="dxa"/>
            <w:noWrap/>
            <w:hideMark/>
            <w:tcPrChange w:id="5146" w:author="phuong vu" w:date="2018-11-16T12:55:00Z">
              <w:tcPr>
                <w:tcW w:w="1205" w:type="dxa"/>
                <w:noWrap/>
                <w:hideMark/>
              </w:tcPr>
            </w:tcPrChange>
          </w:tcPr>
          <w:p w14:paraId="5BA0F642" w14:textId="77777777" w:rsidR="001856AA" w:rsidRPr="001856AA" w:rsidRDefault="001856AA">
            <w:pPr>
              <w:rPr>
                <w:ins w:id="5147" w:author="phuong vu" w:date="2018-11-16T12:54:00Z"/>
                <w:rPrChange w:id="5148" w:author="phuong vu" w:date="2018-11-16T12:54:00Z">
                  <w:rPr>
                    <w:ins w:id="5149" w:author="phuong vu" w:date="2018-11-16T12:54:00Z"/>
                    <w:b/>
                  </w:rPr>
                </w:rPrChange>
              </w:rPr>
            </w:pPr>
            <w:ins w:id="5150" w:author="phuong vu" w:date="2018-11-16T12:54:00Z">
              <w:r w:rsidRPr="001856AA">
                <w:rPr>
                  <w:rPrChange w:id="5151" w:author="phuong vu" w:date="2018-11-16T12:54:00Z">
                    <w:rPr>
                      <w:b/>
                    </w:rPr>
                  </w:rPrChange>
                </w:rPr>
                <w:t>numeric</w:t>
              </w:r>
            </w:ins>
          </w:p>
        </w:tc>
        <w:tc>
          <w:tcPr>
            <w:tcW w:w="1098" w:type="dxa"/>
            <w:noWrap/>
            <w:vAlign w:val="center"/>
            <w:hideMark/>
            <w:tcPrChange w:id="5152" w:author="phuong vu" w:date="2018-11-16T12:55:00Z">
              <w:tcPr>
                <w:tcW w:w="1098" w:type="dxa"/>
                <w:noWrap/>
                <w:hideMark/>
              </w:tcPr>
            </w:tcPrChange>
          </w:tcPr>
          <w:p w14:paraId="49141C44" w14:textId="77777777" w:rsidR="001856AA" w:rsidRPr="001856AA" w:rsidRDefault="001856AA">
            <w:pPr>
              <w:jc w:val="center"/>
              <w:rPr>
                <w:ins w:id="5153" w:author="phuong vu" w:date="2018-11-16T12:54:00Z"/>
                <w:rPrChange w:id="5154" w:author="phuong vu" w:date="2018-11-16T12:54:00Z">
                  <w:rPr>
                    <w:ins w:id="5155" w:author="phuong vu" w:date="2018-11-16T12:54:00Z"/>
                    <w:b/>
                  </w:rPr>
                </w:rPrChange>
              </w:rPr>
              <w:pPrChange w:id="5156" w:author="phuong vu" w:date="2018-11-16T12:55:00Z">
                <w:pPr/>
              </w:pPrChange>
            </w:pPr>
            <w:ins w:id="5157" w:author="phuong vu" w:date="2018-11-16T12:54:00Z">
              <w:r w:rsidRPr="001856AA">
                <w:rPr>
                  <w:rPrChange w:id="5158" w:author="phuong vu" w:date="2018-11-16T12:54:00Z">
                    <w:rPr>
                      <w:b/>
                    </w:rPr>
                  </w:rPrChange>
                </w:rPr>
                <w:t>X</w:t>
              </w:r>
            </w:ins>
          </w:p>
        </w:tc>
        <w:tc>
          <w:tcPr>
            <w:tcW w:w="838" w:type="dxa"/>
            <w:noWrap/>
            <w:vAlign w:val="center"/>
            <w:hideMark/>
            <w:tcPrChange w:id="5159" w:author="phuong vu" w:date="2018-11-16T12:55:00Z">
              <w:tcPr>
                <w:tcW w:w="818" w:type="dxa"/>
                <w:noWrap/>
                <w:hideMark/>
              </w:tcPr>
            </w:tcPrChange>
          </w:tcPr>
          <w:p w14:paraId="238D31D3" w14:textId="62607CE0" w:rsidR="001856AA" w:rsidRPr="001856AA" w:rsidRDefault="001856AA">
            <w:pPr>
              <w:jc w:val="center"/>
              <w:rPr>
                <w:ins w:id="5160" w:author="phuong vu" w:date="2018-11-16T12:54:00Z"/>
                <w:rPrChange w:id="5161" w:author="phuong vu" w:date="2018-11-16T12:54:00Z">
                  <w:rPr>
                    <w:ins w:id="5162" w:author="phuong vu" w:date="2018-11-16T12:54:00Z"/>
                    <w:b/>
                  </w:rPr>
                </w:rPrChange>
              </w:rPr>
              <w:pPrChange w:id="5163" w:author="phuong vu" w:date="2018-11-16T12:55:00Z">
                <w:pPr/>
              </w:pPrChange>
            </w:pPr>
          </w:p>
        </w:tc>
        <w:tc>
          <w:tcPr>
            <w:tcW w:w="823" w:type="dxa"/>
            <w:noWrap/>
            <w:vAlign w:val="center"/>
            <w:hideMark/>
            <w:tcPrChange w:id="5164" w:author="phuong vu" w:date="2018-11-16T12:55:00Z">
              <w:tcPr>
                <w:tcW w:w="818" w:type="dxa"/>
                <w:noWrap/>
                <w:hideMark/>
              </w:tcPr>
            </w:tcPrChange>
          </w:tcPr>
          <w:p w14:paraId="7ABD2C50" w14:textId="77777777" w:rsidR="001856AA" w:rsidRPr="001856AA" w:rsidRDefault="001856AA">
            <w:pPr>
              <w:jc w:val="center"/>
              <w:rPr>
                <w:ins w:id="5165" w:author="phuong vu" w:date="2018-11-16T12:54:00Z"/>
                <w:rPrChange w:id="5166" w:author="phuong vu" w:date="2018-11-16T12:54:00Z">
                  <w:rPr>
                    <w:ins w:id="5167" w:author="phuong vu" w:date="2018-11-16T12:54:00Z"/>
                    <w:b/>
                  </w:rPr>
                </w:rPrChange>
              </w:rPr>
              <w:pPrChange w:id="5168" w:author="phuong vu" w:date="2018-11-16T12:55:00Z">
                <w:pPr/>
              </w:pPrChange>
            </w:pPr>
            <w:ins w:id="5169" w:author="phuong vu" w:date="2018-11-16T12:54:00Z">
              <w:r w:rsidRPr="001856AA">
                <w:rPr>
                  <w:rPrChange w:id="5170" w:author="phuong vu" w:date="2018-11-16T12:54:00Z">
                    <w:rPr>
                      <w:b/>
                    </w:rPr>
                  </w:rPrChange>
                </w:rPr>
                <w:t>X</w:t>
              </w:r>
            </w:ins>
          </w:p>
        </w:tc>
        <w:tc>
          <w:tcPr>
            <w:tcW w:w="2899" w:type="dxa"/>
            <w:noWrap/>
            <w:hideMark/>
            <w:tcPrChange w:id="5171" w:author="phuong vu" w:date="2018-11-16T12:55:00Z">
              <w:tcPr>
                <w:tcW w:w="3225" w:type="dxa"/>
                <w:noWrap/>
                <w:hideMark/>
              </w:tcPr>
            </w:tcPrChange>
          </w:tcPr>
          <w:p w14:paraId="4659EFE6" w14:textId="77777777" w:rsidR="001856AA" w:rsidRPr="001856AA" w:rsidRDefault="001856AA">
            <w:pPr>
              <w:rPr>
                <w:ins w:id="5172" w:author="phuong vu" w:date="2018-11-16T12:54:00Z"/>
                <w:rPrChange w:id="5173" w:author="phuong vu" w:date="2018-11-16T12:54:00Z">
                  <w:rPr>
                    <w:ins w:id="5174" w:author="phuong vu" w:date="2018-11-16T12:54:00Z"/>
                    <w:b/>
                  </w:rPr>
                </w:rPrChange>
              </w:rPr>
            </w:pPr>
            <w:ins w:id="5175" w:author="phuong vu" w:date="2018-11-16T12:54:00Z">
              <w:r w:rsidRPr="001856AA">
                <w:rPr>
                  <w:rPrChange w:id="5176" w:author="phuong vu" w:date="2018-11-16T12:54:00Z">
                    <w:rPr>
                      <w:b/>
                    </w:rPr>
                  </w:rPrChange>
                </w:rPr>
                <w:t>Người tạo</w:t>
              </w:r>
            </w:ins>
          </w:p>
        </w:tc>
      </w:tr>
      <w:tr w:rsidR="001856AA" w:rsidRPr="001856AA" w14:paraId="30490538" w14:textId="77777777" w:rsidTr="001856AA">
        <w:trPr>
          <w:trHeight w:val="300"/>
          <w:ins w:id="5177" w:author="phuong vu" w:date="2018-11-16T12:54:00Z"/>
          <w:trPrChange w:id="5178" w:author="phuong vu" w:date="2018-11-16T12:55:00Z">
            <w:trPr>
              <w:trHeight w:val="300"/>
            </w:trPr>
          </w:trPrChange>
        </w:trPr>
        <w:tc>
          <w:tcPr>
            <w:tcW w:w="708" w:type="dxa"/>
            <w:noWrap/>
            <w:vAlign w:val="center"/>
            <w:hideMark/>
            <w:tcPrChange w:id="5179" w:author="phuong vu" w:date="2018-11-16T12:55:00Z">
              <w:tcPr>
                <w:tcW w:w="544" w:type="dxa"/>
                <w:noWrap/>
                <w:hideMark/>
              </w:tcPr>
            </w:tcPrChange>
          </w:tcPr>
          <w:p w14:paraId="74E082AC" w14:textId="77777777" w:rsidR="001856AA" w:rsidRPr="001856AA" w:rsidRDefault="001856AA">
            <w:pPr>
              <w:jc w:val="center"/>
              <w:rPr>
                <w:ins w:id="5180" w:author="phuong vu" w:date="2018-11-16T12:54:00Z"/>
                <w:rPrChange w:id="5181" w:author="phuong vu" w:date="2018-11-16T12:54:00Z">
                  <w:rPr>
                    <w:ins w:id="5182" w:author="phuong vu" w:date="2018-11-16T12:54:00Z"/>
                    <w:b/>
                  </w:rPr>
                </w:rPrChange>
              </w:rPr>
              <w:pPrChange w:id="5183" w:author="phuong vu" w:date="2018-11-16T12:55:00Z">
                <w:pPr/>
              </w:pPrChange>
            </w:pPr>
            <w:ins w:id="5184" w:author="phuong vu" w:date="2018-11-16T12:54:00Z">
              <w:r w:rsidRPr="001856AA">
                <w:rPr>
                  <w:rPrChange w:id="5185" w:author="phuong vu" w:date="2018-11-16T12:54:00Z">
                    <w:rPr>
                      <w:b/>
                    </w:rPr>
                  </w:rPrChange>
                </w:rPr>
                <w:t>5</w:t>
              </w:r>
            </w:ins>
          </w:p>
        </w:tc>
        <w:tc>
          <w:tcPr>
            <w:tcW w:w="1689" w:type="dxa"/>
            <w:noWrap/>
            <w:hideMark/>
            <w:tcPrChange w:id="5186" w:author="phuong vu" w:date="2018-11-16T12:55:00Z">
              <w:tcPr>
                <w:tcW w:w="1197" w:type="dxa"/>
                <w:noWrap/>
                <w:hideMark/>
              </w:tcPr>
            </w:tcPrChange>
          </w:tcPr>
          <w:p w14:paraId="6401E45D" w14:textId="77777777" w:rsidR="001856AA" w:rsidRPr="001856AA" w:rsidRDefault="001856AA" w:rsidP="001856AA">
            <w:pPr>
              <w:rPr>
                <w:ins w:id="5187" w:author="phuong vu" w:date="2018-11-16T12:54:00Z"/>
                <w:rPrChange w:id="5188" w:author="phuong vu" w:date="2018-11-16T12:54:00Z">
                  <w:rPr>
                    <w:ins w:id="5189" w:author="phuong vu" w:date="2018-11-16T12:54:00Z"/>
                    <w:b/>
                  </w:rPr>
                </w:rPrChange>
              </w:rPr>
            </w:pPr>
            <w:ins w:id="5190" w:author="phuong vu" w:date="2018-11-16T12:54:00Z">
              <w:r w:rsidRPr="001856AA">
                <w:rPr>
                  <w:rPrChange w:id="5191" w:author="phuong vu" w:date="2018-11-16T12:54:00Z">
                    <w:rPr>
                      <w:b/>
                    </w:rPr>
                  </w:rPrChange>
                </w:rPr>
                <w:t>update_by</w:t>
              </w:r>
            </w:ins>
          </w:p>
        </w:tc>
        <w:tc>
          <w:tcPr>
            <w:tcW w:w="1300" w:type="dxa"/>
            <w:noWrap/>
            <w:hideMark/>
            <w:tcPrChange w:id="5192" w:author="phuong vu" w:date="2018-11-16T12:55:00Z">
              <w:tcPr>
                <w:tcW w:w="1205" w:type="dxa"/>
                <w:noWrap/>
                <w:hideMark/>
              </w:tcPr>
            </w:tcPrChange>
          </w:tcPr>
          <w:p w14:paraId="37A2B980" w14:textId="77777777" w:rsidR="001856AA" w:rsidRPr="001856AA" w:rsidRDefault="001856AA">
            <w:pPr>
              <w:rPr>
                <w:ins w:id="5193" w:author="phuong vu" w:date="2018-11-16T12:54:00Z"/>
                <w:rPrChange w:id="5194" w:author="phuong vu" w:date="2018-11-16T12:54:00Z">
                  <w:rPr>
                    <w:ins w:id="5195" w:author="phuong vu" w:date="2018-11-16T12:54:00Z"/>
                    <w:b/>
                  </w:rPr>
                </w:rPrChange>
              </w:rPr>
            </w:pPr>
            <w:ins w:id="5196" w:author="phuong vu" w:date="2018-11-16T12:54:00Z">
              <w:r w:rsidRPr="001856AA">
                <w:rPr>
                  <w:rPrChange w:id="5197" w:author="phuong vu" w:date="2018-11-16T12:54:00Z">
                    <w:rPr>
                      <w:b/>
                    </w:rPr>
                  </w:rPrChange>
                </w:rPr>
                <w:t>numeric</w:t>
              </w:r>
            </w:ins>
          </w:p>
        </w:tc>
        <w:tc>
          <w:tcPr>
            <w:tcW w:w="1098" w:type="dxa"/>
            <w:noWrap/>
            <w:vAlign w:val="center"/>
            <w:hideMark/>
            <w:tcPrChange w:id="5198" w:author="phuong vu" w:date="2018-11-16T12:55:00Z">
              <w:tcPr>
                <w:tcW w:w="1098" w:type="dxa"/>
                <w:noWrap/>
                <w:hideMark/>
              </w:tcPr>
            </w:tcPrChange>
          </w:tcPr>
          <w:p w14:paraId="78B324AF" w14:textId="2AA3806F" w:rsidR="001856AA" w:rsidRPr="001856AA" w:rsidRDefault="001856AA">
            <w:pPr>
              <w:jc w:val="center"/>
              <w:rPr>
                <w:ins w:id="5199" w:author="phuong vu" w:date="2018-11-16T12:54:00Z"/>
                <w:rPrChange w:id="5200" w:author="phuong vu" w:date="2018-11-16T12:54:00Z">
                  <w:rPr>
                    <w:ins w:id="5201" w:author="phuong vu" w:date="2018-11-16T12:54:00Z"/>
                    <w:b/>
                  </w:rPr>
                </w:rPrChange>
              </w:rPr>
              <w:pPrChange w:id="5202" w:author="phuong vu" w:date="2018-11-16T12:55:00Z">
                <w:pPr/>
              </w:pPrChange>
            </w:pPr>
          </w:p>
        </w:tc>
        <w:tc>
          <w:tcPr>
            <w:tcW w:w="838" w:type="dxa"/>
            <w:noWrap/>
            <w:vAlign w:val="center"/>
            <w:hideMark/>
            <w:tcPrChange w:id="5203" w:author="phuong vu" w:date="2018-11-16T12:55:00Z">
              <w:tcPr>
                <w:tcW w:w="818" w:type="dxa"/>
                <w:noWrap/>
                <w:hideMark/>
              </w:tcPr>
            </w:tcPrChange>
          </w:tcPr>
          <w:p w14:paraId="0B934ED4" w14:textId="5D82DABE" w:rsidR="001856AA" w:rsidRPr="001856AA" w:rsidRDefault="001856AA">
            <w:pPr>
              <w:jc w:val="center"/>
              <w:rPr>
                <w:ins w:id="5204" w:author="phuong vu" w:date="2018-11-16T12:54:00Z"/>
                <w:rPrChange w:id="5205" w:author="phuong vu" w:date="2018-11-16T12:54:00Z">
                  <w:rPr>
                    <w:ins w:id="5206" w:author="phuong vu" w:date="2018-11-16T12:54:00Z"/>
                    <w:b/>
                  </w:rPr>
                </w:rPrChange>
              </w:rPr>
              <w:pPrChange w:id="5207" w:author="phuong vu" w:date="2018-11-16T12:55:00Z">
                <w:pPr/>
              </w:pPrChange>
            </w:pPr>
          </w:p>
        </w:tc>
        <w:tc>
          <w:tcPr>
            <w:tcW w:w="823" w:type="dxa"/>
            <w:noWrap/>
            <w:vAlign w:val="center"/>
            <w:hideMark/>
            <w:tcPrChange w:id="5208" w:author="phuong vu" w:date="2018-11-16T12:55:00Z">
              <w:tcPr>
                <w:tcW w:w="818" w:type="dxa"/>
                <w:noWrap/>
                <w:hideMark/>
              </w:tcPr>
            </w:tcPrChange>
          </w:tcPr>
          <w:p w14:paraId="2D43DB3B" w14:textId="77777777" w:rsidR="001856AA" w:rsidRPr="001856AA" w:rsidRDefault="001856AA">
            <w:pPr>
              <w:jc w:val="center"/>
              <w:rPr>
                <w:ins w:id="5209" w:author="phuong vu" w:date="2018-11-16T12:54:00Z"/>
                <w:rPrChange w:id="5210" w:author="phuong vu" w:date="2018-11-16T12:54:00Z">
                  <w:rPr>
                    <w:ins w:id="5211" w:author="phuong vu" w:date="2018-11-16T12:54:00Z"/>
                    <w:b/>
                  </w:rPr>
                </w:rPrChange>
              </w:rPr>
              <w:pPrChange w:id="5212" w:author="phuong vu" w:date="2018-11-16T12:55:00Z">
                <w:pPr/>
              </w:pPrChange>
            </w:pPr>
            <w:ins w:id="5213" w:author="phuong vu" w:date="2018-11-16T12:54:00Z">
              <w:r w:rsidRPr="001856AA">
                <w:rPr>
                  <w:rPrChange w:id="5214" w:author="phuong vu" w:date="2018-11-16T12:54:00Z">
                    <w:rPr>
                      <w:b/>
                    </w:rPr>
                  </w:rPrChange>
                </w:rPr>
                <w:t>X</w:t>
              </w:r>
            </w:ins>
          </w:p>
        </w:tc>
        <w:tc>
          <w:tcPr>
            <w:tcW w:w="2899" w:type="dxa"/>
            <w:noWrap/>
            <w:hideMark/>
            <w:tcPrChange w:id="5215" w:author="phuong vu" w:date="2018-11-16T12:55:00Z">
              <w:tcPr>
                <w:tcW w:w="3225" w:type="dxa"/>
                <w:noWrap/>
                <w:hideMark/>
              </w:tcPr>
            </w:tcPrChange>
          </w:tcPr>
          <w:p w14:paraId="1F3E3376" w14:textId="77777777" w:rsidR="001856AA" w:rsidRPr="001856AA" w:rsidRDefault="001856AA">
            <w:pPr>
              <w:rPr>
                <w:ins w:id="5216" w:author="phuong vu" w:date="2018-11-16T12:54:00Z"/>
                <w:rPrChange w:id="5217" w:author="phuong vu" w:date="2018-11-16T12:54:00Z">
                  <w:rPr>
                    <w:ins w:id="5218" w:author="phuong vu" w:date="2018-11-16T12:54:00Z"/>
                    <w:b/>
                  </w:rPr>
                </w:rPrChange>
              </w:rPr>
            </w:pPr>
            <w:ins w:id="5219" w:author="phuong vu" w:date="2018-11-16T12:54:00Z">
              <w:r w:rsidRPr="001856AA">
                <w:rPr>
                  <w:rPrChange w:id="5220" w:author="phuong vu" w:date="2018-11-16T12:54:00Z">
                    <w:rPr>
                      <w:b/>
                    </w:rPr>
                  </w:rPrChange>
                </w:rPr>
                <w:t>Người cập nhật</w:t>
              </w:r>
            </w:ins>
          </w:p>
        </w:tc>
      </w:tr>
      <w:tr w:rsidR="001856AA" w:rsidRPr="001856AA" w14:paraId="47C3F477" w14:textId="77777777" w:rsidTr="001856AA">
        <w:trPr>
          <w:trHeight w:val="300"/>
          <w:ins w:id="5221" w:author="phuong vu" w:date="2018-11-16T12:54:00Z"/>
          <w:trPrChange w:id="5222" w:author="phuong vu" w:date="2018-11-16T12:55:00Z">
            <w:trPr>
              <w:trHeight w:val="300"/>
            </w:trPr>
          </w:trPrChange>
        </w:trPr>
        <w:tc>
          <w:tcPr>
            <w:tcW w:w="708" w:type="dxa"/>
            <w:noWrap/>
            <w:vAlign w:val="center"/>
            <w:hideMark/>
            <w:tcPrChange w:id="5223" w:author="phuong vu" w:date="2018-11-16T12:55:00Z">
              <w:tcPr>
                <w:tcW w:w="544" w:type="dxa"/>
                <w:noWrap/>
                <w:hideMark/>
              </w:tcPr>
            </w:tcPrChange>
          </w:tcPr>
          <w:p w14:paraId="7C59F687" w14:textId="77777777" w:rsidR="001856AA" w:rsidRPr="001856AA" w:rsidRDefault="001856AA">
            <w:pPr>
              <w:jc w:val="center"/>
              <w:rPr>
                <w:ins w:id="5224" w:author="phuong vu" w:date="2018-11-16T12:54:00Z"/>
                <w:rPrChange w:id="5225" w:author="phuong vu" w:date="2018-11-16T12:54:00Z">
                  <w:rPr>
                    <w:ins w:id="5226" w:author="phuong vu" w:date="2018-11-16T12:54:00Z"/>
                    <w:b/>
                  </w:rPr>
                </w:rPrChange>
              </w:rPr>
              <w:pPrChange w:id="5227" w:author="phuong vu" w:date="2018-11-16T12:55:00Z">
                <w:pPr/>
              </w:pPrChange>
            </w:pPr>
            <w:ins w:id="5228" w:author="phuong vu" w:date="2018-11-16T12:54:00Z">
              <w:r w:rsidRPr="001856AA">
                <w:rPr>
                  <w:rPrChange w:id="5229" w:author="phuong vu" w:date="2018-11-16T12:54:00Z">
                    <w:rPr>
                      <w:b/>
                    </w:rPr>
                  </w:rPrChange>
                </w:rPr>
                <w:t>6</w:t>
              </w:r>
            </w:ins>
          </w:p>
        </w:tc>
        <w:tc>
          <w:tcPr>
            <w:tcW w:w="1689" w:type="dxa"/>
            <w:noWrap/>
            <w:hideMark/>
            <w:tcPrChange w:id="5230" w:author="phuong vu" w:date="2018-11-16T12:55:00Z">
              <w:tcPr>
                <w:tcW w:w="1197" w:type="dxa"/>
                <w:noWrap/>
                <w:hideMark/>
              </w:tcPr>
            </w:tcPrChange>
          </w:tcPr>
          <w:p w14:paraId="22539A4C" w14:textId="77777777" w:rsidR="001856AA" w:rsidRPr="001856AA" w:rsidRDefault="001856AA" w:rsidP="001856AA">
            <w:pPr>
              <w:rPr>
                <w:ins w:id="5231" w:author="phuong vu" w:date="2018-11-16T12:54:00Z"/>
                <w:rPrChange w:id="5232" w:author="phuong vu" w:date="2018-11-16T12:54:00Z">
                  <w:rPr>
                    <w:ins w:id="5233" w:author="phuong vu" w:date="2018-11-16T12:54:00Z"/>
                    <w:b/>
                  </w:rPr>
                </w:rPrChange>
              </w:rPr>
            </w:pPr>
            <w:ins w:id="5234" w:author="phuong vu" w:date="2018-11-16T12:54:00Z">
              <w:r w:rsidRPr="001856AA">
                <w:rPr>
                  <w:rPrChange w:id="5235" w:author="phuong vu" w:date="2018-11-16T12:54:00Z">
                    <w:rPr>
                      <w:b/>
                    </w:rPr>
                  </w:rPrChange>
                </w:rPr>
                <w:t>create_date</w:t>
              </w:r>
            </w:ins>
          </w:p>
        </w:tc>
        <w:tc>
          <w:tcPr>
            <w:tcW w:w="1300" w:type="dxa"/>
            <w:noWrap/>
            <w:hideMark/>
            <w:tcPrChange w:id="5236" w:author="phuong vu" w:date="2018-11-16T12:55:00Z">
              <w:tcPr>
                <w:tcW w:w="1205" w:type="dxa"/>
                <w:noWrap/>
                <w:hideMark/>
              </w:tcPr>
            </w:tcPrChange>
          </w:tcPr>
          <w:p w14:paraId="7C5315D2" w14:textId="77777777" w:rsidR="001856AA" w:rsidRPr="001856AA" w:rsidRDefault="001856AA">
            <w:pPr>
              <w:rPr>
                <w:ins w:id="5237" w:author="phuong vu" w:date="2018-11-16T12:54:00Z"/>
                <w:rPrChange w:id="5238" w:author="phuong vu" w:date="2018-11-16T12:54:00Z">
                  <w:rPr>
                    <w:ins w:id="5239" w:author="phuong vu" w:date="2018-11-16T12:54:00Z"/>
                    <w:b/>
                  </w:rPr>
                </w:rPrChange>
              </w:rPr>
            </w:pPr>
            <w:ins w:id="5240" w:author="phuong vu" w:date="2018-11-16T12:54:00Z">
              <w:r w:rsidRPr="001856AA">
                <w:rPr>
                  <w:rPrChange w:id="5241" w:author="phuong vu" w:date="2018-11-16T12:54:00Z">
                    <w:rPr>
                      <w:b/>
                    </w:rPr>
                  </w:rPrChange>
                </w:rPr>
                <w:t xml:space="preserve">timestamp </w:t>
              </w:r>
            </w:ins>
          </w:p>
        </w:tc>
        <w:tc>
          <w:tcPr>
            <w:tcW w:w="1098" w:type="dxa"/>
            <w:noWrap/>
            <w:vAlign w:val="center"/>
            <w:hideMark/>
            <w:tcPrChange w:id="5242" w:author="phuong vu" w:date="2018-11-16T12:55:00Z">
              <w:tcPr>
                <w:tcW w:w="1098" w:type="dxa"/>
                <w:noWrap/>
                <w:hideMark/>
              </w:tcPr>
            </w:tcPrChange>
          </w:tcPr>
          <w:p w14:paraId="1A790CAE" w14:textId="000EA29D" w:rsidR="001856AA" w:rsidRPr="001856AA" w:rsidRDefault="001856AA">
            <w:pPr>
              <w:jc w:val="center"/>
              <w:rPr>
                <w:ins w:id="5243" w:author="phuong vu" w:date="2018-11-16T12:54:00Z"/>
                <w:rPrChange w:id="5244" w:author="phuong vu" w:date="2018-11-16T12:54:00Z">
                  <w:rPr>
                    <w:ins w:id="5245" w:author="phuong vu" w:date="2018-11-16T12:54:00Z"/>
                    <w:b/>
                  </w:rPr>
                </w:rPrChange>
              </w:rPr>
              <w:pPrChange w:id="5246" w:author="phuong vu" w:date="2018-11-16T12:55:00Z">
                <w:pPr/>
              </w:pPrChange>
            </w:pPr>
          </w:p>
        </w:tc>
        <w:tc>
          <w:tcPr>
            <w:tcW w:w="838" w:type="dxa"/>
            <w:noWrap/>
            <w:vAlign w:val="center"/>
            <w:hideMark/>
            <w:tcPrChange w:id="5247" w:author="phuong vu" w:date="2018-11-16T12:55:00Z">
              <w:tcPr>
                <w:tcW w:w="818" w:type="dxa"/>
                <w:noWrap/>
                <w:hideMark/>
              </w:tcPr>
            </w:tcPrChange>
          </w:tcPr>
          <w:p w14:paraId="30E83E90" w14:textId="4C81109D" w:rsidR="001856AA" w:rsidRPr="001856AA" w:rsidRDefault="001856AA">
            <w:pPr>
              <w:jc w:val="center"/>
              <w:rPr>
                <w:ins w:id="5248" w:author="phuong vu" w:date="2018-11-16T12:54:00Z"/>
                <w:rPrChange w:id="5249" w:author="phuong vu" w:date="2018-11-16T12:54:00Z">
                  <w:rPr>
                    <w:ins w:id="5250" w:author="phuong vu" w:date="2018-11-16T12:54:00Z"/>
                    <w:b/>
                  </w:rPr>
                </w:rPrChange>
              </w:rPr>
              <w:pPrChange w:id="5251" w:author="phuong vu" w:date="2018-11-16T12:55:00Z">
                <w:pPr/>
              </w:pPrChange>
            </w:pPr>
          </w:p>
        </w:tc>
        <w:tc>
          <w:tcPr>
            <w:tcW w:w="823" w:type="dxa"/>
            <w:noWrap/>
            <w:vAlign w:val="center"/>
            <w:hideMark/>
            <w:tcPrChange w:id="5252" w:author="phuong vu" w:date="2018-11-16T12:55:00Z">
              <w:tcPr>
                <w:tcW w:w="818" w:type="dxa"/>
                <w:noWrap/>
                <w:hideMark/>
              </w:tcPr>
            </w:tcPrChange>
          </w:tcPr>
          <w:p w14:paraId="58B4DB80" w14:textId="77777777" w:rsidR="001856AA" w:rsidRPr="001856AA" w:rsidRDefault="001856AA">
            <w:pPr>
              <w:jc w:val="center"/>
              <w:rPr>
                <w:ins w:id="5253" w:author="phuong vu" w:date="2018-11-16T12:54:00Z"/>
                <w:rPrChange w:id="5254" w:author="phuong vu" w:date="2018-11-16T12:54:00Z">
                  <w:rPr>
                    <w:ins w:id="5255" w:author="phuong vu" w:date="2018-11-16T12:54:00Z"/>
                    <w:b/>
                  </w:rPr>
                </w:rPrChange>
              </w:rPr>
              <w:pPrChange w:id="5256" w:author="phuong vu" w:date="2018-11-16T12:55:00Z">
                <w:pPr/>
              </w:pPrChange>
            </w:pPr>
            <w:ins w:id="5257" w:author="phuong vu" w:date="2018-11-16T12:54:00Z">
              <w:r w:rsidRPr="001856AA">
                <w:rPr>
                  <w:rPrChange w:id="5258" w:author="phuong vu" w:date="2018-11-16T12:54:00Z">
                    <w:rPr>
                      <w:b/>
                    </w:rPr>
                  </w:rPrChange>
                </w:rPr>
                <w:t>X</w:t>
              </w:r>
            </w:ins>
          </w:p>
        </w:tc>
        <w:tc>
          <w:tcPr>
            <w:tcW w:w="2899" w:type="dxa"/>
            <w:noWrap/>
            <w:hideMark/>
            <w:tcPrChange w:id="5259" w:author="phuong vu" w:date="2018-11-16T12:55:00Z">
              <w:tcPr>
                <w:tcW w:w="3225" w:type="dxa"/>
                <w:noWrap/>
                <w:hideMark/>
              </w:tcPr>
            </w:tcPrChange>
          </w:tcPr>
          <w:p w14:paraId="2D559864" w14:textId="77777777" w:rsidR="001856AA" w:rsidRPr="001856AA" w:rsidRDefault="001856AA">
            <w:pPr>
              <w:rPr>
                <w:ins w:id="5260" w:author="phuong vu" w:date="2018-11-16T12:54:00Z"/>
                <w:rPrChange w:id="5261" w:author="phuong vu" w:date="2018-11-16T12:54:00Z">
                  <w:rPr>
                    <w:ins w:id="5262" w:author="phuong vu" w:date="2018-11-16T12:54:00Z"/>
                    <w:b/>
                  </w:rPr>
                </w:rPrChange>
              </w:rPr>
            </w:pPr>
            <w:ins w:id="5263" w:author="phuong vu" w:date="2018-11-16T12:54:00Z">
              <w:r w:rsidRPr="001856AA">
                <w:rPr>
                  <w:rPrChange w:id="5264" w:author="phuong vu" w:date="2018-11-16T12:54:00Z">
                    <w:rPr>
                      <w:b/>
                    </w:rPr>
                  </w:rPrChange>
                </w:rPr>
                <w:t>Ngày tạo</w:t>
              </w:r>
            </w:ins>
          </w:p>
        </w:tc>
      </w:tr>
      <w:tr w:rsidR="001856AA" w:rsidRPr="001856AA" w14:paraId="79C710CF" w14:textId="77777777" w:rsidTr="001856AA">
        <w:trPr>
          <w:trHeight w:val="300"/>
          <w:ins w:id="5265" w:author="phuong vu" w:date="2018-11-16T12:54:00Z"/>
          <w:trPrChange w:id="5266" w:author="phuong vu" w:date="2018-11-16T12:55:00Z">
            <w:trPr>
              <w:trHeight w:val="300"/>
            </w:trPr>
          </w:trPrChange>
        </w:trPr>
        <w:tc>
          <w:tcPr>
            <w:tcW w:w="708" w:type="dxa"/>
            <w:noWrap/>
            <w:vAlign w:val="center"/>
            <w:hideMark/>
            <w:tcPrChange w:id="5267" w:author="phuong vu" w:date="2018-11-16T12:55:00Z">
              <w:tcPr>
                <w:tcW w:w="544" w:type="dxa"/>
                <w:noWrap/>
                <w:hideMark/>
              </w:tcPr>
            </w:tcPrChange>
          </w:tcPr>
          <w:p w14:paraId="438665A7" w14:textId="77777777" w:rsidR="001856AA" w:rsidRPr="001856AA" w:rsidRDefault="001856AA">
            <w:pPr>
              <w:jc w:val="center"/>
              <w:rPr>
                <w:ins w:id="5268" w:author="phuong vu" w:date="2018-11-16T12:54:00Z"/>
                <w:rPrChange w:id="5269" w:author="phuong vu" w:date="2018-11-16T12:54:00Z">
                  <w:rPr>
                    <w:ins w:id="5270" w:author="phuong vu" w:date="2018-11-16T12:54:00Z"/>
                    <w:b/>
                  </w:rPr>
                </w:rPrChange>
              </w:rPr>
              <w:pPrChange w:id="5271" w:author="phuong vu" w:date="2018-11-16T12:55:00Z">
                <w:pPr/>
              </w:pPrChange>
            </w:pPr>
            <w:ins w:id="5272" w:author="phuong vu" w:date="2018-11-16T12:54:00Z">
              <w:r w:rsidRPr="001856AA">
                <w:rPr>
                  <w:rPrChange w:id="5273" w:author="phuong vu" w:date="2018-11-16T12:54:00Z">
                    <w:rPr>
                      <w:b/>
                    </w:rPr>
                  </w:rPrChange>
                </w:rPr>
                <w:t>7</w:t>
              </w:r>
            </w:ins>
          </w:p>
        </w:tc>
        <w:tc>
          <w:tcPr>
            <w:tcW w:w="1689" w:type="dxa"/>
            <w:noWrap/>
            <w:hideMark/>
            <w:tcPrChange w:id="5274" w:author="phuong vu" w:date="2018-11-16T12:55:00Z">
              <w:tcPr>
                <w:tcW w:w="1197" w:type="dxa"/>
                <w:noWrap/>
                <w:hideMark/>
              </w:tcPr>
            </w:tcPrChange>
          </w:tcPr>
          <w:p w14:paraId="15F68B24" w14:textId="77777777" w:rsidR="001856AA" w:rsidRPr="001856AA" w:rsidRDefault="001856AA" w:rsidP="001856AA">
            <w:pPr>
              <w:rPr>
                <w:ins w:id="5275" w:author="phuong vu" w:date="2018-11-16T12:54:00Z"/>
                <w:rPrChange w:id="5276" w:author="phuong vu" w:date="2018-11-16T12:54:00Z">
                  <w:rPr>
                    <w:ins w:id="5277" w:author="phuong vu" w:date="2018-11-16T12:54:00Z"/>
                    <w:b/>
                  </w:rPr>
                </w:rPrChange>
              </w:rPr>
            </w:pPr>
            <w:ins w:id="5278" w:author="phuong vu" w:date="2018-11-16T12:54:00Z">
              <w:r w:rsidRPr="001856AA">
                <w:rPr>
                  <w:rPrChange w:id="5279" w:author="phuong vu" w:date="2018-11-16T12:54:00Z">
                    <w:rPr>
                      <w:b/>
                    </w:rPr>
                  </w:rPrChange>
                </w:rPr>
                <w:t>update_date</w:t>
              </w:r>
            </w:ins>
          </w:p>
        </w:tc>
        <w:tc>
          <w:tcPr>
            <w:tcW w:w="1300" w:type="dxa"/>
            <w:noWrap/>
            <w:hideMark/>
            <w:tcPrChange w:id="5280" w:author="phuong vu" w:date="2018-11-16T12:55:00Z">
              <w:tcPr>
                <w:tcW w:w="1205" w:type="dxa"/>
                <w:noWrap/>
                <w:hideMark/>
              </w:tcPr>
            </w:tcPrChange>
          </w:tcPr>
          <w:p w14:paraId="2E44A4E4" w14:textId="77777777" w:rsidR="001856AA" w:rsidRPr="001856AA" w:rsidRDefault="001856AA">
            <w:pPr>
              <w:rPr>
                <w:ins w:id="5281" w:author="phuong vu" w:date="2018-11-16T12:54:00Z"/>
                <w:rPrChange w:id="5282" w:author="phuong vu" w:date="2018-11-16T12:54:00Z">
                  <w:rPr>
                    <w:ins w:id="5283" w:author="phuong vu" w:date="2018-11-16T12:54:00Z"/>
                    <w:b/>
                  </w:rPr>
                </w:rPrChange>
              </w:rPr>
            </w:pPr>
            <w:ins w:id="5284" w:author="phuong vu" w:date="2018-11-16T12:54:00Z">
              <w:r w:rsidRPr="001856AA">
                <w:rPr>
                  <w:rPrChange w:id="5285" w:author="phuong vu" w:date="2018-11-16T12:54:00Z">
                    <w:rPr>
                      <w:b/>
                    </w:rPr>
                  </w:rPrChange>
                </w:rPr>
                <w:t xml:space="preserve">timestamp </w:t>
              </w:r>
            </w:ins>
          </w:p>
        </w:tc>
        <w:tc>
          <w:tcPr>
            <w:tcW w:w="1098" w:type="dxa"/>
            <w:noWrap/>
            <w:vAlign w:val="center"/>
            <w:hideMark/>
            <w:tcPrChange w:id="5286" w:author="phuong vu" w:date="2018-11-16T12:55:00Z">
              <w:tcPr>
                <w:tcW w:w="1098" w:type="dxa"/>
                <w:noWrap/>
                <w:hideMark/>
              </w:tcPr>
            </w:tcPrChange>
          </w:tcPr>
          <w:p w14:paraId="1A769D3E" w14:textId="77777777" w:rsidR="001856AA" w:rsidRPr="001856AA" w:rsidRDefault="001856AA">
            <w:pPr>
              <w:jc w:val="center"/>
              <w:rPr>
                <w:ins w:id="5287" w:author="phuong vu" w:date="2018-11-16T12:54:00Z"/>
                <w:rPrChange w:id="5288" w:author="phuong vu" w:date="2018-11-16T12:54:00Z">
                  <w:rPr>
                    <w:ins w:id="5289" w:author="phuong vu" w:date="2018-11-16T12:54:00Z"/>
                    <w:b/>
                  </w:rPr>
                </w:rPrChange>
              </w:rPr>
              <w:pPrChange w:id="5290" w:author="phuong vu" w:date="2018-11-16T12:55:00Z">
                <w:pPr/>
              </w:pPrChange>
            </w:pPr>
            <w:ins w:id="5291" w:author="phuong vu" w:date="2018-11-16T12:54:00Z">
              <w:r w:rsidRPr="001856AA">
                <w:rPr>
                  <w:rPrChange w:id="5292" w:author="phuong vu" w:date="2018-11-16T12:54:00Z">
                    <w:rPr>
                      <w:b/>
                    </w:rPr>
                  </w:rPrChange>
                </w:rPr>
                <w:t>X</w:t>
              </w:r>
            </w:ins>
          </w:p>
        </w:tc>
        <w:tc>
          <w:tcPr>
            <w:tcW w:w="838" w:type="dxa"/>
            <w:noWrap/>
            <w:vAlign w:val="center"/>
            <w:hideMark/>
            <w:tcPrChange w:id="5293" w:author="phuong vu" w:date="2018-11-16T12:55:00Z">
              <w:tcPr>
                <w:tcW w:w="818" w:type="dxa"/>
                <w:noWrap/>
                <w:hideMark/>
              </w:tcPr>
            </w:tcPrChange>
          </w:tcPr>
          <w:p w14:paraId="537B01E7" w14:textId="0E673DFE" w:rsidR="001856AA" w:rsidRPr="001856AA" w:rsidRDefault="001856AA">
            <w:pPr>
              <w:jc w:val="center"/>
              <w:rPr>
                <w:ins w:id="5294" w:author="phuong vu" w:date="2018-11-16T12:54:00Z"/>
                <w:rPrChange w:id="5295" w:author="phuong vu" w:date="2018-11-16T12:54:00Z">
                  <w:rPr>
                    <w:ins w:id="5296" w:author="phuong vu" w:date="2018-11-16T12:54:00Z"/>
                    <w:b/>
                  </w:rPr>
                </w:rPrChange>
              </w:rPr>
              <w:pPrChange w:id="5297" w:author="phuong vu" w:date="2018-11-16T12:55:00Z">
                <w:pPr/>
              </w:pPrChange>
            </w:pPr>
          </w:p>
        </w:tc>
        <w:tc>
          <w:tcPr>
            <w:tcW w:w="823" w:type="dxa"/>
            <w:noWrap/>
            <w:vAlign w:val="center"/>
            <w:hideMark/>
            <w:tcPrChange w:id="5298" w:author="phuong vu" w:date="2018-11-16T12:55:00Z">
              <w:tcPr>
                <w:tcW w:w="818" w:type="dxa"/>
                <w:noWrap/>
                <w:hideMark/>
              </w:tcPr>
            </w:tcPrChange>
          </w:tcPr>
          <w:p w14:paraId="3104E578" w14:textId="77777777" w:rsidR="001856AA" w:rsidRPr="001856AA" w:rsidRDefault="001856AA">
            <w:pPr>
              <w:jc w:val="center"/>
              <w:rPr>
                <w:ins w:id="5299" w:author="phuong vu" w:date="2018-11-16T12:54:00Z"/>
                <w:rPrChange w:id="5300" w:author="phuong vu" w:date="2018-11-16T12:54:00Z">
                  <w:rPr>
                    <w:ins w:id="5301" w:author="phuong vu" w:date="2018-11-16T12:54:00Z"/>
                    <w:b/>
                  </w:rPr>
                </w:rPrChange>
              </w:rPr>
              <w:pPrChange w:id="5302" w:author="phuong vu" w:date="2018-11-16T12:55:00Z">
                <w:pPr/>
              </w:pPrChange>
            </w:pPr>
            <w:ins w:id="5303" w:author="phuong vu" w:date="2018-11-16T12:54:00Z">
              <w:r w:rsidRPr="001856AA">
                <w:rPr>
                  <w:rPrChange w:id="5304" w:author="phuong vu" w:date="2018-11-16T12:54:00Z">
                    <w:rPr>
                      <w:b/>
                    </w:rPr>
                  </w:rPrChange>
                </w:rPr>
                <w:t>X</w:t>
              </w:r>
            </w:ins>
          </w:p>
        </w:tc>
        <w:tc>
          <w:tcPr>
            <w:tcW w:w="2899" w:type="dxa"/>
            <w:noWrap/>
            <w:hideMark/>
            <w:tcPrChange w:id="5305" w:author="phuong vu" w:date="2018-11-16T12:55:00Z">
              <w:tcPr>
                <w:tcW w:w="3225" w:type="dxa"/>
                <w:noWrap/>
                <w:hideMark/>
              </w:tcPr>
            </w:tcPrChange>
          </w:tcPr>
          <w:p w14:paraId="23E3EB50" w14:textId="77777777" w:rsidR="001856AA" w:rsidRPr="001856AA" w:rsidRDefault="001856AA">
            <w:pPr>
              <w:rPr>
                <w:ins w:id="5306" w:author="phuong vu" w:date="2018-11-16T12:54:00Z"/>
                <w:rPrChange w:id="5307" w:author="phuong vu" w:date="2018-11-16T12:54:00Z">
                  <w:rPr>
                    <w:ins w:id="5308" w:author="phuong vu" w:date="2018-11-16T12:54:00Z"/>
                    <w:b/>
                  </w:rPr>
                </w:rPrChange>
              </w:rPr>
            </w:pPr>
            <w:ins w:id="5309" w:author="phuong vu" w:date="2018-11-16T12:54:00Z">
              <w:r w:rsidRPr="001856AA">
                <w:rPr>
                  <w:rPrChange w:id="5310" w:author="phuong vu" w:date="2018-11-16T12:54:00Z">
                    <w:rPr>
                      <w:b/>
                    </w:rPr>
                  </w:rPrChange>
                </w:rPr>
                <w:t>Ngày cập nhật</w:t>
              </w:r>
            </w:ins>
          </w:p>
        </w:tc>
      </w:tr>
      <w:tr w:rsidR="001856AA" w:rsidRPr="001856AA" w14:paraId="2F91FCEF" w14:textId="77777777" w:rsidTr="001856AA">
        <w:trPr>
          <w:trHeight w:val="300"/>
          <w:ins w:id="5311" w:author="phuong vu" w:date="2018-11-16T12:54:00Z"/>
          <w:trPrChange w:id="5312" w:author="phuong vu" w:date="2018-11-16T12:55:00Z">
            <w:trPr>
              <w:trHeight w:val="300"/>
            </w:trPr>
          </w:trPrChange>
        </w:trPr>
        <w:tc>
          <w:tcPr>
            <w:tcW w:w="708" w:type="dxa"/>
            <w:noWrap/>
            <w:vAlign w:val="center"/>
            <w:hideMark/>
            <w:tcPrChange w:id="5313" w:author="phuong vu" w:date="2018-11-16T12:55:00Z">
              <w:tcPr>
                <w:tcW w:w="544" w:type="dxa"/>
                <w:noWrap/>
                <w:hideMark/>
              </w:tcPr>
            </w:tcPrChange>
          </w:tcPr>
          <w:p w14:paraId="64DCD09B" w14:textId="77777777" w:rsidR="001856AA" w:rsidRPr="001856AA" w:rsidRDefault="001856AA">
            <w:pPr>
              <w:jc w:val="center"/>
              <w:rPr>
                <w:ins w:id="5314" w:author="phuong vu" w:date="2018-11-16T12:54:00Z"/>
                <w:rPrChange w:id="5315" w:author="phuong vu" w:date="2018-11-16T12:54:00Z">
                  <w:rPr>
                    <w:ins w:id="5316" w:author="phuong vu" w:date="2018-11-16T12:54:00Z"/>
                    <w:b/>
                  </w:rPr>
                </w:rPrChange>
              </w:rPr>
              <w:pPrChange w:id="5317" w:author="phuong vu" w:date="2018-11-16T12:55:00Z">
                <w:pPr/>
              </w:pPrChange>
            </w:pPr>
            <w:ins w:id="5318" w:author="phuong vu" w:date="2018-11-16T12:54:00Z">
              <w:r w:rsidRPr="001856AA">
                <w:rPr>
                  <w:rPrChange w:id="5319" w:author="phuong vu" w:date="2018-11-16T12:54:00Z">
                    <w:rPr>
                      <w:b/>
                    </w:rPr>
                  </w:rPrChange>
                </w:rPr>
                <w:t>8</w:t>
              </w:r>
            </w:ins>
          </w:p>
        </w:tc>
        <w:tc>
          <w:tcPr>
            <w:tcW w:w="1689" w:type="dxa"/>
            <w:noWrap/>
            <w:hideMark/>
            <w:tcPrChange w:id="5320" w:author="phuong vu" w:date="2018-11-16T12:55:00Z">
              <w:tcPr>
                <w:tcW w:w="1197" w:type="dxa"/>
                <w:noWrap/>
                <w:hideMark/>
              </w:tcPr>
            </w:tcPrChange>
          </w:tcPr>
          <w:p w14:paraId="063BAA72" w14:textId="77777777" w:rsidR="001856AA" w:rsidRPr="001856AA" w:rsidRDefault="001856AA" w:rsidP="001856AA">
            <w:pPr>
              <w:rPr>
                <w:ins w:id="5321" w:author="phuong vu" w:date="2018-11-16T12:54:00Z"/>
                <w:rPrChange w:id="5322" w:author="phuong vu" w:date="2018-11-16T12:54:00Z">
                  <w:rPr>
                    <w:ins w:id="5323" w:author="phuong vu" w:date="2018-11-16T12:54:00Z"/>
                    <w:b/>
                  </w:rPr>
                </w:rPrChange>
              </w:rPr>
            </w:pPr>
            <w:ins w:id="5324" w:author="phuong vu" w:date="2018-11-16T12:54:00Z">
              <w:r w:rsidRPr="001856AA">
                <w:rPr>
                  <w:rPrChange w:id="5325" w:author="phuong vu" w:date="2018-11-16T12:54:00Z">
                    <w:rPr>
                      <w:b/>
                    </w:rPr>
                  </w:rPrChange>
                </w:rPr>
                <w:t>status</w:t>
              </w:r>
            </w:ins>
          </w:p>
        </w:tc>
        <w:tc>
          <w:tcPr>
            <w:tcW w:w="1300" w:type="dxa"/>
            <w:noWrap/>
            <w:hideMark/>
            <w:tcPrChange w:id="5326" w:author="phuong vu" w:date="2018-11-16T12:55:00Z">
              <w:tcPr>
                <w:tcW w:w="1205" w:type="dxa"/>
                <w:noWrap/>
                <w:hideMark/>
              </w:tcPr>
            </w:tcPrChange>
          </w:tcPr>
          <w:p w14:paraId="3A068C9D" w14:textId="77777777" w:rsidR="001856AA" w:rsidRPr="001856AA" w:rsidRDefault="001856AA">
            <w:pPr>
              <w:rPr>
                <w:ins w:id="5327" w:author="phuong vu" w:date="2018-11-16T12:54:00Z"/>
                <w:rPrChange w:id="5328" w:author="phuong vu" w:date="2018-11-16T12:54:00Z">
                  <w:rPr>
                    <w:ins w:id="5329" w:author="phuong vu" w:date="2018-11-16T12:54:00Z"/>
                    <w:b/>
                  </w:rPr>
                </w:rPrChange>
              </w:rPr>
            </w:pPr>
            <w:ins w:id="5330" w:author="phuong vu" w:date="2018-11-16T12:54:00Z">
              <w:r w:rsidRPr="001856AA">
                <w:rPr>
                  <w:rPrChange w:id="5331" w:author="phuong vu" w:date="2018-11-16T12:54:00Z">
                    <w:rPr>
                      <w:b/>
                    </w:rPr>
                  </w:rPrChange>
                </w:rPr>
                <w:t>character varying</w:t>
              </w:r>
            </w:ins>
          </w:p>
        </w:tc>
        <w:tc>
          <w:tcPr>
            <w:tcW w:w="1098" w:type="dxa"/>
            <w:noWrap/>
            <w:vAlign w:val="center"/>
            <w:hideMark/>
            <w:tcPrChange w:id="5332" w:author="phuong vu" w:date="2018-11-16T12:55:00Z">
              <w:tcPr>
                <w:tcW w:w="1098" w:type="dxa"/>
                <w:noWrap/>
                <w:hideMark/>
              </w:tcPr>
            </w:tcPrChange>
          </w:tcPr>
          <w:p w14:paraId="284D3B87" w14:textId="77777777" w:rsidR="001856AA" w:rsidRPr="001856AA" w:rsidRDefault="001856AA">
            <w:pPr>
              <w:jc w:val="center"/>
              <w:rPr>
                <w:ins w:id="5333" w:author="phuong vu" w:date="2018-11-16T12:54:00Z"/>
                <w:rPrChange w:id="5334" w:author="phuong vu" w:date="2018-11-16T12:54:00Z">
                  <w:rPr>
                    <w:ins w:id="5335" w:author="phuong vu" w:date="2018-11-16T12:54:00Z"/>
                    <w:b/>
                  </w:rPr>
                </w:rPrChange>
              </w:rPr>
              <w:pPrChange w:id="5336" w:author="phuong vu" w:date="2018-11-16T12:55:00Z">
                <w:pPr/>
              </w:pPrChange>
            </w:pPr>
            <w:ins w:id="5337" w:author="phuong vu" w:date="2018-11-16T12:54:00Z">
              <w:r w:rsidRPr="001856AA">
                <w:rPr>
                  <w:rPrChange w:id="5338" w:author="phuong vu" w:date="2018-11-16T12:54:00Z">
                    <w:rPr>
                      <w:b/>
                    </w:rPr>
                  </w:rPrChange>
                </w:rPr>
                <w:t>X</w:t>
              </w:r>
            </w:ins>
          </w:p>
        </w:tc>
        <w:tc>
          <w:tcPr>
            <w:tcW w:w="838" w:type="dxa"/>
            <w:noWrap/>
            <w:vAlign w:val="center"/>
            <w:hideMark/>
            <w:tcPrChange w:id="5339" w:author="phuong vu" w:date="2018-11-16T12:55:00Z">
              <w:tcPr>
                <w:tcW w:w="818" w:type="dxa"/>
                <w:noWrap/>
                <w:hideMark/>
              </w:tcPr>
            </w:tcPrChange>
          </w:tcPr>
          <w:p w14:paraId="35F17160" w14:textId="29C1EA0E" w:rsidR="001856AA" w:rsidRPr="001856AA" w:rsidRDefault="001856AA">
            <w:pPr>
              <w:jc w:val="center"/>
              <w:rPr>
                <w:ins w:id="5340" w:author="phuong vu" w:date="2018-11-16T12:54:00Z"/>
                <w:rPrChange w:id="5341" w:author="phuong vu" w:date="2018-11-16T12:54:00Z">
                  <w:rPr>
                    <w:ins w:id="5342" w:author="phuong vu" w:date="2018-11-16T12:54:00Z"/>
                    <w:b/>
                  </w:rPr>
                </w:rPrChange>
              </w:rPr>
              <w:pPrChange w:id="5343" w:author="phuong vu" w:date="2018-11-16T12:55:00Z">
                <w:pPr/>
              </w:pPrChange>
            </w:pPr>
          </w:p>
        </w:tc>
        <w:tc>
          <w:tcPr>
            <w:tcW w:w="823" w:type="dxa"/>
            <w:noWrap/>
            <w:vAlign w:val="center"/>
            <w:hideMark/>
            <w:tcPrChange w:id="5344" w:author="phuong vu" w:date="2018-11-16T12:55:00Z">
              <w:tcPr>
                <w:tcW w:w="818" w:type="dxa"/>
                <w:noWrap/>
                <w:hideMark/>
              </w:tcPr>
            </w:tcPrChange>
          </w:tcPr>
          <w:p w14:paraId="0A9746B8" w14:textId="0F3CD815" w:rsidR="001856AA" w:rsidRPr="001856AA" w:rsidRDefault="001856AA">
            <w:pPr>
              <w:jc w:val="center"/>
              <w:rPr>
                <w:ins w:id="5345" w:author="phuong vu" w:date="2018-11-16T12:54:00Z"/>
                <w:rPrChange w:id="5346" w:author="phuong vu" w:date="2018-11-16T12:54:00Z">
                  <w:rPr>
                    <w:ins w:id="5347" w:author="phuong vu" w:date="2018-11-16T12:54:00Z"/>
                    <w:b/>
                  </w:rPr>
                </w:rPrChange>
              </w:rPr>
              <w:pPrChange w:id="5348" w:author="phuong vu" w:date="2018-11-16T12:55:00Z">
                <w:pPr/>
              </w:pPrChange>
            </w:pPr>
          </w:p>
        </w:tc>
        <w:tc>
          <w:tcPr>
            <w:tcW w:w="2899" w:type="dxa"/>
            <w:noWrap/>
            <w:hideMark/>
            <w:tcPrChange w:id="5349" w:author="phuong vu" w:date="2018-11-16T12:55:00Z">
              <w:tcPr>
                <w:tcW w:w="3225" w:type="dxa"/>
                <w:noWrap/>
                <w:hideMark/>
              </w:tcPr>
            </w:tcPrChange>
          </w:tcPr>
          <w:p w14:paraId="6880C853" w14:textId="77777777" w:rsidR="001856AA" w:rsidRPr="001856AA" w:rsidRDefault="001856AA">
            <w:pPr>
              <w:rPr>
                <w:ins w:id="5350" w:author="phuong vu" w:date="2018-11-16T12:54:00Z"/>
                <w:rPrChange w:id="5351" w:author="phuong vu" w:date="2018-11-16T12:54:00Z">
                  <w:rPr>
                    <w:ins w:id="5352" w:author="phuong vu" w:date="2018-11-16T12:54:00Z"/>
                    <w:b/>
                  </w:rPr>
                </w:rPrChange>
              </w:rPr>
            </w:pPr>
            <w:ins w:id="5353" w:author="phuong vu" w:date="2018-11-16T12:54:00Z">
              <w:r w:rsidRPr="001856AA">
                <w:rPr>
                  <w:rPrChange w:id="5354" w:author="phuong vu" w:date="2018-11-16T12:54:00Z">
                    <w:rPr>
                      <w:b/>
                    </w:rPr>
                  </w:rPrChange>
                </w:rPr>
                <w:t>Trạng thái</w:t>
              </w:r>
            </w:ins>
          </w:p>
        </w:tc>
      </w:tr>
      <w:tr w:rsidR="001856AA" w:rsidRPr="001856AA" w14:paraId="454B53A6" w14:textId="77777777" w:rsidTr="001856AA">
        <w:trPr>
          <w:trHeight w:val="300"/>
          <w:ins w:id="5355" w:author="phuong vu" w:date="2018-11-16T12:54:00Z"/>
          <w:trPrChange w:id="5356" w:author="phuong vu" w:date="2018-11-16T12:55:00Z">
            <w:trPr>
              <w:trHeight w:val="300"/>
            </w:trPr>
          </w:trPrChange>
        </w:trPr>
        <w:tc>
          <w:tcPr>
            <w:tcW w:w="708" w:type="dxa"/>
            <w:noWrap/>
            <w:vAlign w:val="center"/>
            <w:hideMark/>
            <w:tcPrChange w:id="5357" w:author="phuong vu" w:date="2018-11-16T12:55:00Z">
              <w:tcPr>
                <w:tcW w:w="544" w:type="dxa"/>
                <w:noWrap/>
                <w:hideMark/>
              </w:tcPr>
            </w:tcPrChange>
          </w:tcPr>
          <w:p w14:paraId="0EA11C11" w14:textId="77777777" w:rsidR="001856AA" w:rsidRPr="001856AA" w:rsidRDefault="001856AA">
            <w:pPr>
              <w:jc w:val="center"/>
              <w:rPr>
                <w:ins w:id="5358" w:author="phuong vu" w:date="2018-11-16T12:54:00Z"/>
                <w:rPrChange w:id="5359" w:author="phuong vu" w:date="2018-11-16T12:54:00Z">
                  <w:rPr>
                    <w:ins w:id="5360" w:author="phuong vu" w:date="2018-11-16T12:54:00Z"/>
                    <w:b/>
                  </w:rPr>
                </w:rPrChange>
              </w:rPr>
              <w:pPrChange w:id="5361" w:author="phuong vu" w:date="2018-11-16T12:55:00Z">
                <w:pPr/>
              </w:pPrChange>
            </w:pPr>
            <w:ins w:id="5362" w:author="phuong vu" w:date="2018-11-16T12:54:00Z">
              <w:r w:rsidRPr="001856AA">
                <w:rPr>
                  <w:rPrChange w:id="5363" w:author="phuong vu" w:date="2018-11-16T12:54:00Z">
                    <w:rPr>
                      <w:b/>
                    </w:rPr>
                  </w:rPrChange>
                </w:rPr>
                <w:t>9</w:t>
              </w:r>
            </w:ins>
          </w:p>
        </w:tc>
        <w:tc>
          <w:tcPr>
            <w:tcW w:w="1689" w:type="dxa"/>
            <w:noWrap/>
            <w:hideMark/>
            <w:tcPrChange w:id="5364" w:author="phuong vu" w:date="2018-11-16T12:55:00Z">
              <w:tcPr>
                <w:tcW w:w="1197" w:type="dxa"/>
                <w:noWrap/>
                <w:hideMark/>
              </w:tcPr>
            </w:tcPrChange>
          </w:tcPr>
          <w:p w14:paraId="55BE7757" w14:textId="77777777" w:rsidR="001856AA" w:rsidRPr="001856AA" w:rsidRDefault="001856AA" w:rsidP="001856AA">
            <w:pPr>
              <w:rPr>
                <w:ins w:id="5365" w:author="phuong vu" w:date="2018-11-16T12:54:00Z"/>
                <w:rPrChange w:id="5366" w:author="phuong vu" w:date="2018-11-16T12:54:00Z">
                  <w:rPr>
                    <w:ins w:id="5367" w:author="phuong vu" w:date="2018-11-16T12:54:00Z"/>
                    <w:b/>
                  </w:rPr>
                </w:rPrChange>
              </w:rPr>
            </w:pPr>
            <w:ins w:id="5368" w:author="phuong vu" w:date="2018-11-16T12:54:00Z">
              <w:r w:rsidRPr="001856AA">
                <w:rPr>
                  <w:rPrChange w:id="5369" w:author="phuong vu" w:date="2018-11-16T12:54:00Z">
                    <w:rPr>
                      <w:b/>
                    </w:rPr>
                  </w:rPrChange>
                </w:rPr>
                <w:t>branch_avatar</w:t>
              </w:r>
            </w:ins>
          </w:p>
        </w:tc>
        <w:tc>
          <w:tcPr>
            <w:tcW w:w="1300" w:type="dxa"/>
            <w:noWrap/>
            <w:hideMark/>
            <w:tcPrChange w:id="5370" w:author="phuong vu" w:date="2018-11-16T12:55:00Z">
              <w:tcPr>
                <w:tcW w:w="1205" w:type="dxa"/>
                <w:noWrap/>
                <w:hideMark/>
              </w:tcPr>
            </w:tcPrChange>
          </w:tcPr>
          <w:p w14:paraId="06F5232B" w14:textId="77777777" w:rsidR="001856AA" w:rsidRPr="001856AA" w:rsidRDefault="001856AA">
            <w:pPr>
              <w:rPr>
                <w:ins w:id="5371" w:author="phuong vu" w:date="2018-11-16T12:54:00Z"/>
                <w:rPrChange w:id="5372" w:author="phuong vu" w:date="2018-11-16T12:54:00Z">
                  <w:rPr>
                    <w:ins w:id="5373" w:author="phuong vu" w:date="2018-11-16T12:54:00Z"/>
                    <w:b/>
                  </w:rPr>
                </w:rPrChange>
              </w:rPr>
            </w:pPr>
            <w:ins w:id="5374" w:author="phuong vu" w:date="2018-11-16T12:54:00Z">
              <w:r w:rsidRPr="001856AA">
                <w:rPr>
                  <w:rPrChange w:id="5375" w:author="phuong vu" w:date="2018-11-16T12:54:00Z">
                    <w:rPr>
                      <w:b/>
                    </w:rPr>
                  </w:rPrChange>
                </w:rPr>
                <w:t>integer</w:t>
              </w:r>
            </w:ins>
          </w:p>
        </w:tc>
        <w:tc>
          <w:tcPr>
            <w:tcW w:w="1098" w:type="dxa"/>
            <w:noWrap/>
            <w:vAlign w:val="center"/>
            <w:hideMark/>
            <w:tcPrChange w:id="5376" w:author="phuong vu" w:date="2018-11-16T12:55:00Z">
              <w:tcPr>
                <w:tcW w:w="1098" w:type="dxa"/>
                <w:noWrap/>
                <w:hideMark/>
              </w:tcPr>
            </w:tcPrChange>
          </w:tcPr>
          <w:p w14:paraId="0552E4F1" w14:textId="77777777" w:rsidR="001856AA" w:rsidRPr="001856AA" w:rsidRDefault="001856AA">
            <w:pPr>
              <w:jc w:val="center"/>
              <w:rPr>
                <w:ins w:id="5377" w:author="phuong vu" w:date="2018-11-16T12:54:00Z"/>
                <w:rPrChange w:id="5378" w:author="phuong vu" w:date="2018-11-16T12:54:00Z">
                  <w:rPr>
                    <w:ins w:id="5379" w:author="phuong vu" w:date="2018-11-16T12:54:00Z"/>
                    <w:b/>
                  </w:rPr>
                </w:rPrChange>
              </w:rPr>
              <w:pPrChange w:id="5380" w:author="phuong vu" w:date="2018-11-16T12:55:00Z">
                <w:pPr/>
              </w:pPrChange>
            </w:pPr>
            <w:ins w:id="5381" w:author="phuong vu" w:date="2018-11-16T12:54:00Z">
              <w:r w:rsidRPr="001856AA">
                <w:rPr>
                  <w:rPrChange w:id="5382" w:author="phuong vu" w:date="2018-11-16T12:54:00Z">
                    <w:rPr>
                      <w:b/>
                    </w:rPr>
                  </w:rPrChange>
                </w:rPr>
                <w:t>X</w:t>
              </w:r>
            </w:ins>
          </w:p>
        </w:tc>
        <w:tc>
          <w:tcPr>
            <w:tcW w:w="838" w:type="dxa"/>
            <w:noWrap/>
            <w:vAlign w:val="center"/>
            <w:hideMark/>
            <w:tcPrChange w:id="5383" w:author="phuong vu" w:date="2018-11-16T12:55:00Z">
              <w:tcPr>
                <w:tcW w:w="818" w:type="dxa"/>
                <w:noWrap/>
                <w:hideMark/>
              </w:tcPr>
            </w:tcPrChange>
          </w:tcPr>
          <w:p w14:paraId="5825AD7E" w14:textId="2C3A4B90" w:rsidR="001856AA" w:rsidRPr="001856AA" w:rsidRDefault="001856AA">
            <w:pPr>
              <w:jc w:val="center"/>
              <w:rPr>
                <w:ins w:id="5384" w:author="phuong vu" w:date="2018-11-16T12:54:00Z"/>
                <w:rPrChange w:id="5385" w:author="phuong vu" w:date="2018-11-16T12:54:00Z">
                  <w:rPr>
                    <w:ins w:id="5386" w:author="phuong vu" w:date="2018-11-16T12:54:00Z"/>
                    <w:b/>
                  </w:rPr>
                </w:rPrChange>
              </w:rPr>
              <w:pPrChange w:id="5387" w:author="phuong vu" w:date="2018-11-16T12:55:00Z">
                <w:pPr/>
              </w:pPrChange>
            </w:pPr>
          </w:p>
        </w:tc>
        <w:tc>
          <w:tcPr>
            <w:tcW w:w="823" w:type="dxa"/>
            <w:noWrap/>
            <w:vAlign w:val="center"/>
            <w:hideMark/>
            <w:tcPrChange w:id="5388" w:author="phuong vu" w:date="2018-11-16T12:55:00Z">
              <w:tcPr>
                <w:tcW w:w="818" w:type="dxa"/>
                <w:noWrap/>
                <w:hideMark/>
              </w:tcPr>
            </w:tcPrChange>
          </w:tcPr>
          <w:p w14:paraId="387DA09A" w14:textId="5371940D" w:rsidR="001856AA" w:rsidRPr="001856AA" w:rsidRDefault="001856AA">
            <w:pPr>
              <w:jc w:val="center"/>
              <w:rPr>
                <w:ins w:id="5389" w:author="phuong vu" w:date="2018-11-16T12:54:00Z"/>
                <w:rPrChange w:id="5390" w:author="phuong vu" w:date="2018-11-16T12:54:00Z">
                  <w:rPr>
                    <w:ins w:id="5391" w:author="phuong vu" w:date="2018-11-16T12:54:00Z"/>
                    <w:b/>
                  </w:rPr>
                </w:rPrChange>
              </w:rPr>
              <w:pPrChange w:id="5392" w:author="phuong vu" w:date="2018-11-16T12:55:00Z">
                <w:pPr/>
              </w:pPrChange>
            </w:pPr>
          </w:p>
        </w:tc>
        <w:tc>
          <w:tcPr>
            <w:tcW w:w="2899" w:type="dxa"/>
            <w:noWrap/>
            <w:hideMark/>
            <w:tcPrChange w:id="5393" w:author="phuong vu" w:date="2018-11-16T12:55:00Z">
              <w:tcPr>
                <w:tcW w:w="3225" w:type="dxa"/>
                <w:noWrap/>
                <w:hideMark/>
              </w:tcPr>
            </w:tcPrChange>
          </w:tcPr>
          <w:p w14:paraId="46870804" w14:textId="77777777" w:rsidR="001856AA" w:rsidRPr="001856AA" w:rsidRDefault="001856AA">
            <w:pPr>
              <w:rPr>
                <w:ins w:id="5394" w:author="phuong vu" w:date="2018-11-16T12:54:00Z"/>
                <w:rPrChange w:id="5395" w:author="phuong vu" w:date="2018-11-16T12:54:00Z">
                  <w:rPr>
                    <w:ins w:id="5396" w:author="phuong vu" w:date="2018-11-16T12:54:00Z"/>
                    <w:b/>
                  </w:rPr>
                </w:rPrChange>
              </w:rPr>
            </w:pPr>
            <w:ins w:id="5397" w:author="phuong vu" w:date="2018-11-16T12:54:00Z">
              <w:r w:rsidRPr="001856AA">
                <w:rPr>
                  <w:rPrChange w:id="5398" w:author="phuong vu" w:date="2018-11-16T12:54:00Z">
                    <w:rPr>
                      <w:b/>
                    </w:rPr>
                  </w:rPrChange>
                </w:rPr>
                <w:t>Ảnh chi nhánh</w:t>
              </w:r>
            </w:ins>
          </w:p>
        </w:tc>
      </w:tr>
      <w:tr w:rsidR="001856AA" w:rsidRPr="001856AA" w14:paraId="3B5D268E" w14:textId="77777777" w:rsidTr="001856AA">
        <w:trPr>
          <w:trHeight w:val="300"/>
          <w:ins w:id="5399" w:author="phuong vu" w:date="2018-11-16T12:54:00Z"/>
          <w:trPrChange w:id="5400" w:author="phuong vu" w:date="2018-11-16T12:55:00Z">
            <w:trPr>
              <w:trHeight w:val="300"/>
            </w:trPr>
          </w:trPrChange>
        </w:trPr>
        <w:tc>
          <w:tcPr>
            <w:tcW w:w="708" w:type="dxa"/>
            <w:noWrap/>
            <w:vAlign w:val="center"/>
            <w:hideMark/>
            <w:tcPrChange w:id="5401" w:author="phuong vu" w:date="2018-11-16T12:55:00Z">
              <w:tcPr>
                <w:tcW w:w="544" w:type="dxa"/>
                <w:noWrap/>
                <w:hideMark/>
              </w:tcPr>
            </w:tcPrChange>
          </w:tcPr>
          <w:p w14:paraId="75D4EB1B" w14:textId="77777777" w:rsidR="001856AA" w:rsidRPr="001856AA" w:rsidRDefault="001856AA">
            <w:pPr>
              <w:jc w:val="center"/>
              <w:rPr>
                <w:ins w:id="5402" w:author="phuong vu" w:date="2018-11-16T12:54:00Z"/>
                <w:rPrChange w:id="5403" w:author="phuong vu" w:date="2018-11-16T12:54:00Z">
                  <w:rPr>
                    <w:ins w:id="5404" w:author="phuong vu" w:date="2018-11-16T12:54:00Z"/>
                    <w:b/>
                  </w:rPr>
                </w:rPrChange>
              </w:rPr>
              <w:pPrChange w:id="5405" w:author="phuong vu" w:date="2018-11-16T12:55:00Z">
                <w:pPr/>
              </w:pPrChange>
            </w:pPr>
            <w:ins w:id="5406" w:author="phuong vu" w:date="2018-11-16T12:54:00Z">
              <w:r w:rsidRPr="001856AA">
                <w:rPr>
                  <w:rPrChange w:id="5407" w:author="phuong vu" w:date="2018-11-16T12:54:00Z">
                    <w:rPr>
                      <w:b/>
                    </w:rPr>
                  </w:rPrChange>
                </w:rPr>
                <w:t>10</w:t>
              </w:r>
            </w:ins>
          </w:p>
        </w:tc>
        <w:tc>
          <w:tcPr>
            <w:tcW w:w="1689" w:type="dxa"/>
            <w:noWrap/>
            <w:hideMark/>
            <w:tcPrChange w:id="5408" w:author="phuong vu" w:date="2018-11-16T12:55:00Z">
              <w:tcPr>
                <w:tcW w:w="1197" w:type="dxa"/>
                <w:noWrap/>
                <w:hideMark/>
              </w:tcPr>
            </w:tcPrChange>
          </w:tcPr>
          <w:p w14:paraId="044C68EB" w14:textId="77777777" w:rsidR="001856AA" w:rsidRPr="001856AA" w:rsidRDefault="001856AA" w:rsidP="001856AA">
            <w:pPr>
              <w:rPr>
                <w:ins w:id="5409" w:author="phuong vu" w:date="2018-11-16T12:54:00Z"/>
                <w:rPrChange w:id="5410" w:author="phuong vu" w:date="2018-11-16T12:54:00Z">
                  <w:rPr>
                    <w:ins w:id="5411" w:author="phuong vu" w:date="2018-11-16T12:54:00Z"/>
                    <w:b/>
                  </w:rPr>
                </w:rPrChange>
              </w:rPr>
            </w:pPr>
            <w:ins w:id="5412" w:author="phuong vu" w:date="2018-11-16T12:54:00Z">
              <w:r w:rsidRPr="001856AA">
                <w:rPr>
                  <w:rPrChange w:id="5413" w:author="phuong vu" w:date="2018-11-16T12:54:00Z">
                    <w:rPr>
                      <w:b/>
                    </w:rPr>
                  </w:rPrChange>
                </w:rPr>
                <w:t>latidute</w:t>
              </w:r>
            </w:ins>
          </w:p>
        </w:tc>
        <w:tc>
          <w:tcPr>
            <w:tcW w:w="1300" w:type="dxa"/>
            <w:noWrap/>
            <w:hideMark/>
            <w:tcPrChange w:id="5414" w:author="phuong vu" w:date="2018-11-16T12:55:00Z">
              <w:tcPr>
                <w:tcW w:w="1205" w:type="dxa"/>
                <w:noWrap/>
                <w:hideMark/>
              </w:tcPr>
            </w:tcPrChange>
          </w:tcPr>
          <w:p w14:paraId="0261A776" w14:textId="77777777" w:rsidR="001856AA" w:rsidRPr="001856AA" w:rsidRDefault="001856AA">
            <w:pPr>
              <w:rPr>
                <w:ins w:id="5415" w:author="phuong vu" w:date="2018-11-16T12:54:00Z"/>
                <w:rPrChange w:id="5416" w:author="phuong vu" w:date="2018-11-16T12:54:00Z">
                  <w:rPr>
                    <w:ins w:id="5417" w:author="phuong vu" w:date="2018-11-16T12:54:00Z"/>
                    <w:b/>
                  </w:rPr>
                </w:rPrChange>
              </w:rPr>
            </w:pPr>
            <w:ins w:id="5418" w:author="phuong vu" w:date="2018-11-16T12:54:00Z">
              <w:r w:rsidRPr="001856AA">
                <w:rPr>
                  <w:rPrChange w:id="5419" w:author="phuong vu" w:date="2018-11-16T12:54:00Z">
                    <w:rPr>
                      <w:b/>
                    </w:rPr>
                  </w:rPrChange>
                </w:rPr>
                <w:t>character varying</w:t>
              </w:r>
            </w:ins>
          </w:p>
        </w:tc>
        <w:tc>
          <w:tcPr>
            <w:tcW w:w="1098" w:type="dxa"/>
            <w:noWrap/>
            <w:vAlign w:val="center"/>
            <w:hideMark/>
            <w:tcPrChange w:id="5420" w:author="phuong vu" w:date="2018-11-16T12:55:00Z">
              <w:tcPr>
                <w:tcW w:w="1098" w:type="dxa"/>
                <w:noWrap/>
                <w:hideMark/>
              </w:tcPr>
            </w:tcPrChange>
          </w:tcPr>
          <w:p w14:paraId="77621429" w14:textId="77777777" w:rsidR="001856AA" w:rsidRPr="001856AA" w:rsidRDefault="001856AA">
            <w:pPr>
              <w:jc w:val="center"/>
              <w:rPr>
                <w:ins w:id="5421" w:author="phuong vu" w:date="2018-11-16T12:54:00Z"/>
                <w:rPrChange w:id="5422" w:author="phuong vu" w:date="2018-11-16T12:54:00Z">
                  <w:rPr>
                    <w:ins w:id="5423" w:author="phuong vu" w:date="2018-11-16T12:54:00Z"/>
                    <w:b/>
                  </w:rPr>
                </w:rPrChange>
              </w:rPr>
              <w:pPrChange w:id="5424" w:author="phuong vu" w:date="2018-11-16T12:55:00Z">
                <w:pPr/>
              </w:pPrChange>
            </w:pPr>
            <w:ins w:id="5425" w:author="phuong vu" w:date="2018-11-16T12:54:00Z">
              <w:r w:rsidRPr="001856AA">
                <w:rPr>
                  <w:rPrChange w:id="5426" w:author="phuong vu" w:date="2018-11-16T12:54:00Z">
                    <w:rPr>
                      <w:b/>
                    </w:rPr>
                  </w:rPrChange>
                </w:rPr>
                <w:t>X</w:t>
              </w:r>
            </w:ins>
          </w:p>
        </w:tc>
        <w:tc>
          <w:tcPr>
            <w:tcW w:w="838" w:type="dxa"/>
            <w:noWrap/>
            <w:vAlign w:val="center"/>
            <w:hideMark/>
            <w:tcPrChange w:id="5427" w:author="phuong vu" w:date="2018-11-16T12:55:00Z">
              <w:tcPr>
                <w:tcW w:w="818" w:type="dxa"/>
                <w:noWrap/>
                <w:hideMark/>
              </w:tcPr>
            </w:tcPrChange>
          </w:tcPr>
          <w:p w14:paraId="08AC4EE1" w14:textId="47498E2A" w:rsidR="001856AA" w:rsidRPr="001856AA" w:rsidRDefault="001856AA">
            <w:pPr>
              <w:jc w:val="center"/>
              <w:rPr>
                <w:ins w:id="5428" w:author="phuong vu" w:date="2018-11-16T12:54:00Z"/>
                <w:rPrChange w:id="5429" w:author="phuong vu" w:date="2018-11-16T12:54:00Z">
                  <w:rPr>
                    <w:ins w:id="5430" w:author="phuong vu" w:date="2018-11-16T12:54:00Z"/>
                    <w:b/>
                  </w:rPr>
                </w:rPrChange>
              </w:rPr>
              <w:pPrChange w:id="5431" w:author="phuong vu" w:date="2018-11-16T12:55:00Z">
                <w:pPr/>
              </w:pPrChange>
            </w:pPr>
          </w:p>
        </w:tc>
        <w:tc>
          <w:tcPr>
            <w:tcW w:w="823" w:type="dxa"/>
            <w:noWrap/>
            <w:vAlign w:val="center"/>
            <w:hideMark/>
            <w:tcPrChange w:id="5432" w:author="phuong vu" w:date="2018-11-16T12:55:00Z">
              <w:tcPr>
                <w:tcW w:w="818" w:type="dxa"/>
                <w:noWrap/>
                <w:hideMark/>
              </w:tcPr>
            </w:tcPrChange>
          </w:tcPr>
          <w:p w14:paraId="555ABA05" w14:textId="6BDFBA1F" w:rsidR="001856AA" w:rsidRPr="001856AA" w:rsidRDefault="001856AA">
            <w:pPr>
              <w:jc w:val="center"/>
              <w:rPr>
                <w:ins w:id="5433" w:author="phuong vu" w:date="2018-11-16T12:54:00Z"/>
                <w:rPrChange w:id="5434" w:author="phuong vu" w:date="2018-11-16T12:54:00Z">
                  <w:rPr>
                    <w:ins w:id="5435" w:author="phuong vu" w:date="2018-11-16T12:54:00Z"/>
                    <w:b/>
                  </w:rPr>
                </w:rPrChange>
              </w:rPr>
              <w:pPrChange w:id="5436" w:author="phuong vu" w:date="2018-11-16T12:55:00Z">
                <w:pPr/>
              </w:pPrChange>
            </w:pPr>
          </w:p>
        </w:tc>
        <w:tc>
          <w:tcPr>
            <w:tcW w:w="2899" w:type="dxa"/>
            <w:noWrap/>
            <w:hideMark/>
            <w:tcPrChange w:id="5437" w:author="phuong vu" w:date="2018-11-16T12:55:00Z">
              <w:tcPr>
                <w:tcW w:w="3225" w:type="dxa"/>
                <w:noWrap/>
                <w:hideMark/>
              </w:tcPr>
            </w:tcPrChange>
          </w:tcPr>
          <w:p w14:paraId="149F3912" w14:textId="77777777" w:rsidR="001856AA" w:rsidRPr="001856AA" w:rsidRDefault="001856AA">
            <w:pPr>
              <w:rPr>
                <w:ins w:id="5438" w:author="phuong vu" w:date="2018-11-16T12:54:00Z"/>
                <w:rPrChange w:id="5439" w:author="phuong vu" w:date="2018-11-16T12:54:00Z">
                  <w:rPr>
                    <w:ins w:id="5440" w:author="phuong vu" w:date="2018-11-16T12:54:00Z"/>
                    <w:b/>
                  </w:rPr>
                </w:rPrChange>
              </w:rPr>
            </w:pPr>
            <w:ins w:id="5441" w:author="phuong vu" w:date="2018-11-16T12:54:00Z">
              <w:r w:rsidRPr="001856AA">
                <w:rPr>
                  <w:rPrChange w:id="5442" w:author="phuong vu" w:date="2018-11-16T12:54:00Z">
                    <w:rPr>
                      <w:b/>
                    </w:rPr>
                  </w:rPrChange>
                </w:rPr>
                <w:t>Vĩ độ</w:t>
              </w:r>
            </w:ins>
          </w:p>
        </w:tc>
      </w:tr>
      <w:tr w:rsidR="001856AA" w:rsidRPr="001856AA" w14:paraId="2310A1B7" w14:textId="77777777" w:rsidTr="001856AA">
        <w:trPr>
          <w:trHeight w:val="300"/>
          <w:ins w:id="5443" w:author="phuong vu" w:date="2018-11-16T12:54:00Z"/>
          <w:trPrChange w:id="5444" w:author="phuong vu" w:date="2018-11-16T12:55:00Z">
            <w:trPr>
              <w:trHeight w:val="300"/>
            </w:trPr>
          </w:trPrChange>
        </w:trPr>
        <w:tc>
          <w:tcPr>
            <w:tcW w:w="708" w:type="dxa"/>
            <w:noWrap/>
            <w:vAlign w:val="center"/>
            <w:hideMark/>
            <w:tcPrChange w:id="5445" w:author="phuong vu" w:date="2018-11-16T12:55:00Z">
              <w:tcPr>
                <w:tcW w:w="544" w:type="dxa"/>
                <w:noWrap/>
                <w:hideMark/>
              </w:tcPr>
            </w:tcPrChange>
          </w:tcPr>
          <w:p w14:paraId="7F9CE635" w14:textId="77777777" w:rsidR="001856AA" w:rsidRPr="001856AA" w:rsidRDefault="001856AA">
            <w:pPr>
              <w:jc w:val="center"/>
              <w:rPr>
                <w:ins w:id="5446" w:author="phuong vu" w:date="2018-11-16T12:54:00Z"/>
                <w:rPrChange w:id="5447" w:author="phuong vu" w:date="2018-11-16T12:54:00Z">
                  <w:rPr>
                    <w:ins w:id="5448" w:author="phuong vu" w:date="2018-11-16T12:54:00Z"/>
                    <w:b/>
                  </w:rPr>
                </w:rPrChange>
              </w:rPr>
              <w:pPrChange w:id="5449" w:author="phuong vu" w:date="2018-11-16T12:55:00Z">
                <w:pPr/>
              </w:pPrChange>
            </w:pPr>
            <w:ins w:id="5450" w:author="phuong vu" w:date="2018-11-16T12:54:00Z">
              <w:r w:rsidRPr="001856AA">
                <w:rPr>
                  <w:rPrChange w:id="5451" w:author="phuong vu" w:date="2018-11-16T12:54:00Z">
                    <w:rPr>
                      <w:b/>
                    </w:rPr>
                  </w:rPrChange>
                </w:rPr>
                <w:t>11</w:t>
              </w:r>
            </w:ins>
          </w:p>
        </w:tc>
        <w:tc>
          <w:tcPr>
            <w:tcW w:w="1689" w:type="dxa"/>
            <w:noWrap/>
            <w:hideMark/>
            <w:tcPrChange w:id="5452" w:author="phuong vu" w:date="2018-11-16T12:55:00Z">
              <w:tcPr>
                <w:tcW w:w="1197" w:type="dxa"/>
                <w:noWrap/>
                <w:hideMark/>
              </w:tcPr>
            </w:tcPrChange>
          </w:tcPr>
          <w:p w14:paraId="41386A2D" w14:textId="77777777" w:rsidR="001856AA" w:rsidRPr="001856AA" w:rsidRDefault="001856AA" w:rsidP="001856AA">
            <w:pPr>
              <w:rPr>
                <w:ins w:id="5453" w:author="phuong vu" w:date="2018-11-16T12:54:00Z"/>
                <w:rPrChange w:id="5454" w:author="phuong vu" w:date="2018-11-16T12:54:00Z">
                  <w:rPr>
                    <w:ins w:id="5455" w:author="phuong vu" w:date="2018-11-16T12:54:00Z"/>
                    <w:b/>
                  </w:rPr>
                </w:rPrChange>
              </w:rPr>
            </w:pPr>
            <w:ins w:id="5456" w:author="phuong vu" w:date="2018-11-16T12:54:00Z">
              <w:r w:rsidRPr="001856AA">
                <w:rPr>
                  <w:rPrChange w:id="5457" w:author="phuong vu" w:date="2018-11-16T12:54:00Z">
                    <w:rPr>
                      <w:b/>
                    </w:rPr>
                  </w:rPrChange>
                </w:rPr>
                <w:t>longtidute</w:t>
              </w:r>
            </w:ins>
          </w:p>
        </w:tc>
        <w:tc>
          <w:tcPr>
            <w:tcW w:w="1300" w:type="dxa"/>
            <w:noWrap/>
            <w:hideMark/>
            <w:tcPrChange w:id="5458" w:author="phuong vu" w:date="2018-11-16T12:55:00Z">
              <w:tcPr>
                <w:tcW w:w="1205" w:type="dxa"/>
                <w:noWrap/>
                <w:hideMark/>
              </w:tcPr>
            </w:tcPrChange>
          </w:tcPr>
          <w:p w14:paraId="2C4E21FB" w14:textId="77777777" w:rsidR="001856AA" w:rsidRPr="001856AA" w:rsidRDefault="001856AA">
            <w:pPr>
              <w:rPr>
                <w:ins w:id="5459" w:author="phuong vu" w:date="2018-11-16T12:54:00Z"/>
                <w:rPrChange w:id="5460" w:author="phuong vu" w:date="2018-11-16T12:54:00Z">
                  <w:rPr>
                    <w:ins w:id="5461" w:author="phuong vu" w:date="2018-11-16T12:54:00Z"/>
                    <w:b/>
                  </w:rPr>
                </w:rPrChange>
              </w:rPr>
            </w:pPr>
            <w:ins w:id="5462" w:author="phuong vu" w:date="2018-11-16T12:54:00Z">
              <w:r w:rsidRPr="001856AA">
                <w:rPr>
                  <w:rPrChange w:id="5463" w:author="phuong vu" w:date="2018-11-16T12:54:00Z">
                    <w:rPr>
                      <w:b/>
                    </w:rPr>
                  </w:rPrChange>
                </w:rPr>
                <w:t>character varying</w:t>
              </w:r>
            </w:ins>
          </w:p>
        </w:tc>
        <w:tc>
          <w:tcPr>
            <w:tcW w:w="1098" w:type="dxa"/>
            <w:noWrap/>
            <w:vAlign w:val="center"/>
            <w:hideMark/>
            <w:tcPrChange w:id="5464" w:author="phuong vu" w:date="2018-11-16T12:55:00Z">
              <w:tcPr>
                <w:tcW w:w="1098" w:type="dxa"/>
                <w:noWrap/>
                <w:hideMark/>
              </w:tcPr>
            </w:tcPrChange>
          </w:tcPr>
          <w:p w14:paraId="4C7A67A9" w14:textId="77777777" w:rsidR="001856AA" w:rsidRPr="001856AA" w:rsidRDefault="001856AA">
            <w:pPr>
              <w:jc w:val="center"/>
              <w:rPr>
                <w:ins w:id="5465" w:author="phuong vu" w:date="2018-11-16T12:54:00Z"/>
                <w:rPrChange w:id="5466" w:author="phuong vu" w:date="2018-11-16T12:54:00Z">
                  <w:rPr>
                    <w:ins w:id="5467" w:author="phuong vu" w:date="2018-11-16T12:54:00Z"/>
                    <w:b/>
                  </w:rPr>
                </w:rPrChange>
              </w:rPr>
              <w:pPrChange w:id="5468" w:author="phuong vu" w:date="2018-11-16T12:55:00Z">
                <w:pPr/>
              </w:pPrChange>
            </w:pPr>
            <w:ins w:id="5469" w:author="phuong vu" w:date="2018-11-16T12:54:00Z">
              <w:r w:rsidRPr="001856AA">
                <w:rPr>
                  <w:rPrChange w:id="5470" w:author="phuong vu" w:date="2018-11-16T12:54:00Z">
                    <w:rPr>
                      <w:b/>
                    </w:rPr>
                  </w:rPrChange>
                </w:rPr>
                <w:t>X</w:t>
              </w:r>
            </w:ins>
          </w:p>
        </w:tc>
        <w:tc>
          <w:tcPr>
            <w:tcW w:w="838" w:type="dxa"/>
            <w:noWrap/>
            <w:vAlign w:val="center"/>
            <w:hideMark/>
            <w:tcPrChange w:id="5471" w:author="phuong vu" w:date="2018-11-16T12:55:00Z">
              <w:tcPr>
                <w:tcW w:w="818" w:type="dxa"/>
                <w:noWrap/>
                <w:hideMark/>
              </w:tcPr>
            </w:tcPrChange>
          </w:tcPr>
          <w:p w14:paraId="0EE79132" w14:textId="00F42170" w:rsidR="001856AA" w:rsidRPr="001856AA" w:rsidRDefault="001856AA">
            <w:pPr>
              <w:jc w:val="center"/>
              <w:rPr>
                <w:ins w:id="5472" w:author="phuong vu" w:date="2018-11-16T12:54:00Z"/>
                <w:rPrChange w:id="5473" w:author="phuong vu" w:date="2018-11-16T12:54:00Z">
                  <w:rPr>
                    <w:ins w:id="5474" w:author="phuong vu" w:date="2018-11-16T12:54:00Z"/>
                    <w:b/>
                  </w:rPr>
                </w:rPrChange>
              </w:rPr>
              <w:pPrChange w:id="5475" w:author="phuong vu" w:date="2018-11-16T12:55:00Z">
                <w:pPr/>
              </w:pPrChange>
            </w:pPr>
          </w:p>
        </w:tc>
        <w:tc>
          <w:tcPr>
            <w:tcW w:w="823" w:type="dxa"/>
            <w:noWrap/>
            <w:vAlign w:val="center"/>
            <w:hideMark/>
            <w:tcPrChange w:id="5476" w:author="phuong vu" w:date="2018-11-16T12:55:00Z">
              <w:tcPr>
                <w:tcW w:w="818" w:type="dxa"/>
                <w:noWrap/>
                <w:hideMark/>
              </w:tcPr>
            </w:tcPrChange>
          </w:tcPr>
          <w:p w14:paraId="64B9D3A0" w14:textId="30B38800" w:rsidR="001856AA" w:rsidRPr="001856AA" w:rsidRDefault="001856AA">
            <w:pPr>
              <w:jc w:val="center"/>
              <w:rPr>
                <w:ins w:id="5477" w:author="phuong vu" w:date="2018-11-16T12:54:00Z"/>
                <w:rPrChange w:id="5478" w:author="phuong vu" w:date="2018-11-16T12:54:00Z">
                  <w:rPr>
                    <w:ins w:id="5479" w:author="phuong vu" w:date="2018-11-16T12:54:00Z"/>
                    <w:b/>
                  </w:rPr>
                </w:rPrChange>
              </w:rPr>
              <w:pPrChange w:id="5480" w:author="phuong vu" w:date="2018-11-16T12:55:00Z">
                <w:pPr/>
              </w:pPrChange>
            </w:pPr>
          </w:p>
        </w:tc>
        <w:tc>
          <w:tcPr>
            <w:tcW w:w="2899" w:type="dxa"/>
            <w:noWrap/>
            <w:hideMark/>
            <w:tcPrChange w:id="5481" w:author="phuong vu" w:date="2018-11-16T12:55:00Z">
              <w:tcPr>
                <w:tcW w:w="3225" w:type="dxa"/>
                <w:noWrap/>
                <w:hideMark/>
              </w:tcPr>
            </w:tcPrChange>
          </w:tcPr>
          <w:p w14:paraId="47F87E43" w14:textId="77777777" w:rsidR="001856AA" w:rsidRPr="001856AA" w:rsidRDefault="001856AA">
            <w:pPr>
              <w:rPr>
                <w:ins w:id="5482" w:author="phuong vu" w:date="2018-11-16T12:54:00Z"/>
                <w:rPrChange w:id="5483" w:author="phuong vu" w:date="2018-11-16T12:54:00Z">
                  <w:rPr>
                    <w:ins w:id="5484" w:author="phuong vu" w:date="2018-11-16T12:54:00Z"/>
                    <w:b/>
                  </w:rPr>
                </w:rPrChange>
              </w:rPr>
            </w:pPr>
            <w:ins w:id="5485" w:author="phuong vu" w:date="2018-11-16T12:54:00Z">
              <w:r w:rsidRPr="001856AA">
                <w:rPr>
                  <w:rPrChange w:id="5486" w:author="phuong vu" w:date="2018-11-16T12:54:00Z">
                    <w:rPr>
                      <w:b/>
                    </w:rPr>
                  </w:rPrChange>
                </w:rPr>
                <w:t>Kinh độ</w:t>
              </w:r>
            </w:ins>
          </w:p>
        </w:tc>
      </w:tr>
    </w:tbl>
    <w:p w14:paraId="3A043271" w14:textId="5B59419C" w:rsidR="00CF0C7E" w:rsidRDefault="00CF0C7E" w:rsidP="00646D9D">
      <w:pPr>
        <w:rPr>
          <w:ins w:id="5487" w:author="phuong vu" w:date="2018-11-16T12:56:00Z"/>
          <w:b/>
          <w:lang w:val="en-US"/>
        </w:rPr>
      </w:pPr>
    </w:p>
    <w:p w14:paraId="0A36E41A" w14:textId="77777777" w:rsidR="00A67B10" w:rsidRPr="00891537" w:rsidRDefault="00A67B10">
      <w:pPr>
        <w:rPr>
          <w:ins w:id="5488" w:author="phuong vu" w:date="2018-11-16T10:05:00Z"/>
        </w:rPr>
        <w:pPrChange w:id="5489" w:author="phuong vu" w:date="2018-11-16T12:12:00Z">
          <w:pPr>
            <w:pStyle w:val="Heading3"/>
          </w:pPr>
        </w:pPrChange>
      </w:pPr>
    </w:p>
    <w:p w14:paraId="3C858F85" w14:textId="532DB72E" w:rsidR="0090723F" w:rsidRPr="00E7682C" w:rsidDel="00FA543F" w:rsidRDefault="0090723F">
      <w:pPr>
        <w:pStyle w:val="Caption"/>
        <w:rPr>
          <w:del w:id="5490" w:author="phuong vu" w:date="2018-11-16T11:48:00Z"/>
        </w:rPr>
        <w:pPrChange w:id="5491" w:author="phuong vu" w:date="2018-11-16T11:36:00Z">
          <w:pPr>
            <w:pStyle w:val="Heading3"/>
          </w:pPr>
        </w:pPrChange>
      </w:pPr>
      <w:bookmarkStart w:id="5492" w:name="_Toc530605709"/>
      <w:bookmarkStart w:id="5493" w:name="_Toc530657415"/>
      <w:bookmarkStart w:id="5494" w:name="_Toc530658703"/>
      <w:bookmarkStart w:id="5495" w:name="_Toc530662427"/>
      <w:bookmarkStart w:id="5496" w:name="_Toc530662894"/>
      <w:bookmarkEnd w:id="5492"/>
      <w:bookmarkEnd w:id="5493"/>
      <w:bookmarkEnd w:id="5494"/>
      <w:bookmarkEnd w:id="5495"/>
      <w:bookmarkEnd w:id="5496"/>
    </w:p>
    <w:p w14:paraId="38692DB1" w14:textId="34CB738F" w:rsidR="00EC1917" w:rsidRDefault="00BA6D3B" w:rsidP="007C127C">
      <w:pPr>
        <w:pStyle w:val="Heading3"/>
      </w:pPr>
      <w:bookmarkStart w:id="5497" w:name="_Toc529231542"/>
      <w:bookmarkStart w:id="5498" w:name="_Toc530662895"/>
      <w:bookmarkEnd w:id="5497"/>
      <w:r>
        <w:t>Thiết kế theo chức năng</w:t>
      </w:r>
      <w:bookmarkEnd w:id="5498"/>
    </w:p>
    <w:p w14:paraId="28D86442" w14:textId="450DF31A" w:rsidR="005368A7" w:rsidRDefault="00D43E01" w:rsidP="005368A7">
      <w:pPr>
        <w:pStyle w:val="Heading4"/>
        <w:rPr>
          <w:lang w:val="en-US"/>
        </w:rPr>
      </w:pPr>
      <w:bookmarkStart w:id="5499" w:name="_Toc530662896"/>
      <w:r>
        <w:rPr>
          <w:lang w:val="en-US"/>
        </w:rPr>
        <w:t>Quản lí đơn hàng</w:t>
      </w:r>
      <w:bookmarkEnd w:id="5499"/>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pPr>
        <w:keepNext/>
        <w:rPr>
          <w:ins w:id="5500" w:author="phuong vu" w:date="2018-11-16T11:46:00Z"/>
        </w:rPr>
      </w:pPr>
      <w:r>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570480"/>
                    </a:xfrm>
                    <a:prstGeom prst="rect">
                      <a:avLst/>
                    </a:prstGeom>
                  </pic:spPr>
                </pic:pic>
              </a:graphicData>
            </a:graphic>
          </wp:inline>
        </w:drawing>
      </w:r>
    </w:p>
    <w:p w14:paraId="1CAD6463" w14:textId="7AA61D03" w:rsidR="00640F77" w:rsidRDefault="0098709A">
      <w:pPr>
        <w:pStyle w:val="Caption"/>
        <w:pPrChange w:id="5501" w:author="phuong vu" w:date="2018-11-16T11:47:00Z">
          <w:pPr>
            <w:keepNext/>
          </w:pPr>
        </w:pPrChange>
      </w:pPr>
      <w:bookmarkStart w:id="5502" w:name="_Toc530662931"/>
      <w:ins w:id="5503" w:author="phuong vu" w:date="2018-11-16T11:46:00Z">
        <w:r>
          <w:t xml:space="preserve">Hình </w:t>
        </w:r>
      </w:ins>
      <w:ins w:id="5504" w:author="phuong vu" w:date="2018-11-22T18:14:00Z">
        <w:r w:rsidR="00627671">
          <w:fldChar w:fldCharType="begin"/>
        </w:r>
        <w:r w:rsidR="00627671">
          <w:instrText xml:space="preserve"> STYLEREF 1 \s </w:instrText>
        </w:r>
      </w:ins>
      <w:r w:rsidR="00627671">
        <w:fldChar w:fldCharType="separate"/>
      </w:r>
      <w:r w:rsidR="00627671">
        <w:rPr>
          <w:noProof/>
        </w:rPr>
        <w:t>3</w:t>
      </w:r>
      <w:ins w:id="5505"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5506" w:author="phuong vu" w:date="2018-11-22T18:14:00Z">
        <w:r w:rsidR="00627671">
          <w:rPr>
            <w:noProof/>
          </w:rPr>
          <w:t>4</w:t>
        </w:r>
        <w:r w:rsidR="00627671">
          <w:fldChar w:fldCharType="end"/>
        </w:r>
      </w:ins>
      <w:ins w:id="5507" w:author="phuong vu" w:date="2018-11-22T15:03:00Z">
        <w:r w:rsidR="00F72520">
          <w:rPr>
            <w:lang w:val="en-US"/>
          </w:rPr>
          <w:t xml:space="preserve"> </w:t>
        </w:r>
      </w:ins>
      <w:ins w:id="5508" w:author="phuong vu" w:date="2018-11-16T11:46:00Z">
        <w:r w:rsidRPr="00E6489A">
          <w:t>Giao diện xem danh sách đơn hàng trạng thái "hoàn tất"</w:t>
        </w:r>
      </w:ins>
      <w:bookmarkEnd w:id="5502"/>
    </w:p>
    <w:p w14:paraId="644D2A7E" w14:textId="3E2393BC" w:rsidR="00640F77" w:rsidDel="0098709A" w:rsidRDefault="00640F77" w:rsidP="00640F77">
      <w:pPr>
        <w:pStyle w:val="Caption"/>
        <w:rPr>
          <w:del w:id="5509" w:author="phuong vu" w:date="2018-11-16T11:46:00Z"/>
          <w:szCs w:val="26"/>
          <w:lang w:val="en-US"/>
        </w:rPr>
      </w:pPr>
      <w:del w:id="5510" w:author="phuong vu" w:date="2018-11-16T11:46:00Z">
        <w:r w:rsidRPr="00C95C85" w:rsidDel="0098709A">
          <w:rPr>
            <w:szCs w:val="26"/>
          </w:rPr>
          <w:delText xml:space="preserve">Bảng </w:delText>
        </w:r>
      </w:del>
      <w:del w:id="5511" w:author="phuong vu" w:date="2018-11-15T18:11:00Z">
        <w:r w:rsidR="002A641F" w:rsidDel="00575627">
          <w:rPr>
            <w:i w:val="0"/>
            <w:iCs w:val="0"/>
          </w:rPr>
          <w:fldChar w:fldCharType="begin"/>
        </w:r>
        <w:r w:rsidR="002A641F" w:rsidDel="00575627">
          <w:rPr>
            <w:szCs w:val="26"/>
          </w:rPr>
          <w:delInstrText xml:space="preserve"> STYLEREF 1 \s </w:delInstrText>
        </w:r>
        <w:r w:rsidR="002A641F" w:rsidDel="00575627">
          <w:rPr>
            <w:i w:val="0"/>
            <w:iCs w:val="0"/>
          </w:rPr>
          <w:fldChar w:fldCharType="separate"/>
        </w:r>
        <w:r w:rsidR="002A641F" w:rsidDel="00575627">
          <w:rPr>
            <w:noProof/>
            <w:szCs w:val="26"/>
          </w:rPr>
          <w:delText>3</w:delText>
        </w:r>
        <w:r w:rsidR="002A641F" w:rsidDel="00575627">
          <w:rPr>
            <w:i w:val="0"/>
            <w:iCs w:val="0"/>
          </w:rPr>
          <w:fldChar w:fldCharType="end"/>
        </w:r>
        <w:r w:rsidR="002A641F" w:rsidDel="00575627">
          <w:rPr>
            <w:szCs w:val="26"/>
          </w:rPr>
          <w:delText>.</w:delText>
        </w:r>
        <w:r w:rsidR="002A641F" w:rsidDel="00575627">
          <w:rPr>
            <w:i w:val="0"/>
            <w:iCs w:val="0"/>
          </w:rPr>
          <w:fldChar w:fldCharType="begin"/>
        </w:r>
        <w:r w:rsidR="002A641F" w:rsidDel="00575627">
          <w:rPr>
            <w:szCs w:val="26"/>
          </w:rPr>
          <w:delInstrText xml:space="preserve"> SEQ Bảng \* ARABIC \s 1 </w:delInstrText>
        </w:r>
        <w:r w:rsidR="002A641F" w:rsidDel="00575627">
          <w:rPr>
            <w:i w:val="0"/>
            <w:iCs w:val="0"/>
          </w:rPr>
          <w:fldChar w:fldCharType="separate"/>
        </w:r>
        <w:r w:rsidR="002A641F" w:rsidDel="00575627">
          <w:rPr>
            <w:noProof/>
            <w:szCs w:val="26"/>
          </w:rPr>
          <w:delText>1</w:delText>
        </w:r>
        <w:r w:rsidR="002A641F" w:rsidDel="00575627">
          <w:rPr>
            <w:i w:val="0"/>
            <w:iCs w:val="0"/>
          </w:rPr>
          <w:fldChar w:fldCharType="end"/>
        </w:r>
      </w:del>
      <w:del w:id="5512"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pPr>
        <w:keepNext/>
        <w:rPr>
          <w:ins w:id="5513" w:author="phuong vu" w:date="2018-11-16T11:47:00Z"/>
        </w:rPr>
      </w:pPr>
      <w:r>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648460"/>
                    </a:xfrm>
                    <a:prstGeom prst="rect">
                      <a:avLst/>
                    </a:prstGeom>
                  </pic:spPr>
                </pic:pic>
              </a:graphicData>
            </a:graphic>
          </wp:inline>
        </w:drawing>
      </w:r>
    </w:p>
    <w:p w14:paraId="219BDA52" w14:textId="1D671DB4" w:rsidR="002A641F" w:rsidRDefault="0098709A">
      <w:pPr>
        <w:pStyle w:val="Caption"/>
        <w:pPrChange w:id="5514" w:author="phuong vu" w:date="2018-11-16T11:47:00Z">
          <w:pPr>
            <w:keepNext/>
          </w:pPr>
        </w:pPrChange>
      </w:pPr>
      <w:bookmarkStart w:id="5515" w:name="_Toc530662932"/>
      <w:ins w:id="5516" w:author="phuong vu" w:date="2018-11-16T11:47:00Z">
        <w:r>
          <w:t xml:space="preserve">Hình </w:t>
        </w:r>
      </w:ins>
      <w:ins w:id="5517" w:author="phuong vu" w:date="2018-11-22T18:14:00Z">
        <w:r w:rsidR="00627671">
          <w:fldChar w:fldCharType="begin"/>
        </w:r>
        <w:r w:rsidR="00627671">
          <w:instrText xml:space="preserve"> STYLEREF 1 \s </w:instrText>
        </w:r>
      </w:ins>
      <w:r w:rsidR="00627671">
        <w:fldChar w:fldCharType="separate"/>
      </w:r>
      <w:r w:rsidR="00627671">
        <w:rPr>
          <w:noProof/>
        </w:rPr>
        <w:t>3</w:t>
      </w:r>
      <w:ins w:id="5518"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5519" w:author="phuong vu" w:date="2018-11-22T18:14:00Z">
        <w:r w:rsidR="00627671">
          <w:rPr>
            <w:noProof/>
          </w:rPr>
          <w:t>5</w:t>
        </w:r>
        <w:r w:rsidR="00627671">
          <w:fldChar w:fldCharType="end"/>
        </w:r>
      </w:ins>
      <w:ins w:id="5520" w:author="phuong vu" w:date="2018-11-16T11:47:00Z">
        <w:r>
          <w:rPr>
            <w:lang w:val="en-US"/>
          </w:rPr>
          <w:t xml:space="preserve"> </w:t>
        </w:r>
        <w:r w:rsidRPr="00536F23">
          <w:t>Giao diện xem danh sách đơn hàng khi dữ liệu rỗng</w:t>
        </w:r>
      </w:ins>
      <w:bookmarkEnd w:id="5515"/>
    </w:p>
    <w:p w14:paraId="71CC2985" w14:textId="77777777" w:rsidR="0098709A" w:rsidRDefault="002A641F">
      <w:pPr>
        <w:keepNext/>
        <w:rPr>
          <w:ins w:id="5521" w:author="phuong vu" w:date="2018-11-16T11:48:00Z"/>
        </w:rPr>
      </w:pPr>
      <w:del w:id="5522" w:author="phuong vu" w:date="2018-11-16T11:47:00Z">
        <w:r w:rsidRPr="00C95C85" w:rsidDel="0098709A">
          <w:lastRenderedPageBreak/>
          <w:delText xml:space="preserve">Bảng </w:delText>
        </w:r>
      </w:del>
      <w:del w:id="5523"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5524" w:author="phuong vu" w:date="2018-11-16T11:47:00Z">
        <w:r w:rsidRPr="00C95C85" w:rsidDel="0098709A">
          <w:rPr>
            <w:lang w:val="en-US"/>
          </w:rPr>
          <w:delText xml:space="preserve"> Giao diện xem danh sách đơn hàng khi dữ liệu rỗng</w:delText>
        </w:r>
      </w:del>
      <w:ins w:id="5525" w:author="phuong vu" w:date="2018-11-15T18:11:00Z">
        <w:r w:rsidR="00575627">
          <w:rPr>
            <w:noProof/>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06980"/>
                      </a:xfrm>
                      <a:prstGeom prst="rect">
                        <a:avLst/>
                      </a:prstGeom>
                    </pic:spPr>
                  </pic:pic>
                </a:graphicData>
              </a:graphic>
            </wp:inline>
          </w:drawing>
        </w:r>
      </w:ins>
    </w:p>
    <w:p w14:paraId="7E981E1A" w14:textId="18CA6AE9" w:rsidR="00575627" w:rsidRDefault="0098709A">
      <w:pPr>
        <w:pStyle w:val="Caption"/>
        <w:rPr>
          <w:ins w:id="5526" w:author="phuong vu" w:date="2018-11-15T18:11:00Z"/>
        </w:rPr>
        <w:pPrChange w:id="5527" w:author="phuong vu" w:date="2018-11-16T11:48:00Z">
          <w:pPr/>
        </w:pPrChange>
      </w:pPr>
      <w:bookmarkStart w:id="5528" w:name="_Toc530662933"/>
      <w:ins w:id="5529" w:author="phuong vu" w:date="2018-11-16T11:48:00Z">
        <w:r>
          <w:t xml:space="preserve">Hình </w:t>
        </w:r>
      </w:ins>
      <w:ins w:id="5530" w:author="phuong vu" w:date="2018-11-22T18:14:00Z">
        <w:r w:rsidR="00627671">
          <w:fldChar w:fldCharType="begin"/>
        </w:r>
        <w:r w:rsidR="00627671">
          <w:instrText xml:space="preserve"> STYLEREF 1 \s </w:instrText>
        </w:r>
      </w:ins>
      <w:r w:rsidR="00627671">
        <w:fldChar w:fldCharType="separate"/>
      </w:r>
      <w:r w:rsidR="00627671">
        <w:rPr>
          <w:noProof/>
        </w:rPr>
        <w:t>3</w:t>
      </w:r>
      <w:ins w:id="5531"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5532" w:author="phuong vu" w:date="2018-11-22T18:14:00Z">
        <w:r w:rsidR="00627671">
          <w:rPr>
            <w:noProof/>
          </w:rPr>
          <w:t>6</w:t>
        </w:r>
        <w:r w:rsidR="00627671">
          <w:fldChar w:fldCharType="end"/>
        </w:r>
      </w:ins>
      <w:ins w:id="5533" w:author="phuong vu" w:date="2018-11-16T11:48:00Z">
        <w:r>
          <w:rPr>
            <w:lang w:val="en-US"/>
          </w:rPr>
          <w:t xml:space="preserve"> </w:t>
        </w:r>
        <w:r w:rsidRPr="00066045">
          <w:rPr>
            <w:noProof/>
          </w:rPr>
          <w:t>Giao diện xem danh sách đơn hàng đang xử lí</w:t>
        </w:r>
      </w:ins>
      <w:bookmarkEnd w:id="5528"/>
    </w:p>
    <w:p w14:paraId="104E4AC1" w14:textId="206C2654" w:rsidR="00575627" w:rsidRPr="00575627" w:rsidDel="0098709A" w:rsidRDefault="00575627">
      <w:pPr>
        <w:pStyle w:val="Caption"/>
        <w:rPr>
          <w:del w:id="5534" w:author="phuong vu" w:date="2018-11-16T11:48:00Z"/>
          <w:szCs w:val="26"/>
          <w:lang w:val="en-US"/>
        </w:rPr>
      </w:pPr>
    </w:p>
    <w:p w14:paraId="2D9D0DDC" w14:textId="5F937F78" w:rsidR="00AA3488" w:rsidRDefault="00AA3488" w:rsidP="00AA3488">
      <w:pPr>
        <w:pStyle w:val="Heading6"/>
        <w:rPr>
          <w:ins w:id="5535"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5536" w:author="phuong vu" w:date="2018-11-15T18:08:00Z"/>
        </w:trPr>
        <w:tc>
          <w:tcPr>
            <w:tcW w:w="805" w:type="dxa"/>
            <w:vAlign w:val="center"/>
          </w:tcPr>
          <w:p w14:paraId="39808BFF" w14:textId="77777777" w:rsidR="0056343E" w:rsidRPr="007F1EF1" w:rsidRDefault="0056343E" w:rsidP="005A4BEF">
            <w:pPr>
              <w:spacing w:line="360" w:lineRule="auto"/>
              <w:jc w:val="center"/>
              <w:rPr>
                <w:ins w:id="5537" w:author="phuong vu" w:date="2018-11-15T18:08:00Z"/>
                <w:b/>
                <w:lang w:val="en-US"/>
              </w:rPr>
            </w:pPr>
            <w:ins w:id="5538"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5539" w:author="phuong vu" w:date="2018-11-15T18:08:00Z"/>
                <w:b/>
                <w:lang w:val="en-US"/>
              </w:rPr>
            </w:pPr>
            <w:ins w:id="5540"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5541" w:author="phuong vu" w:date="2018-11-15T18:08:00Z"/>
                <w:b/>
                <w:lang w:val="en-US"/>
              </w:rPr>
            </w:pPr>
            <w:ins w:id="5542"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5543" w:author="phuong vu" w:date="2018-11-15T18:08:00Z"/>
                <w:b/>
                <w:lang w:val="en-US"/>
              </w:rPr>
            </w:pPr>
            <w:ins w:id="5544"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5545" w:author="phuong vu" w:date="2018-11-15T18:08:00Z"/>
                <w:b/>
                <w:lang w:val="en-US"/>
              </w:rPr>
            </w:pPr>
            <w:ins w:id="5546" w:author="phuong vu" w:date="2018-11-15T18:08:00Z">
              <w:r w:rsidRPr="007F1EF1">
                <w:rPr>
                  <w:b/>
                  <w:lang w:val="en-US"/>
                </w:rPr>
                <w:t>Lưu ý</w:t>
              </w:r>
            </w:ins>
          </w:p>
        </w:tc>
      </w:tr>
      <w:tr w:rsidR="0056343E" w14:paraId="07A9DBD8" w14:textId="77777777" w:rsidTr="005A4BEF">
        <w:trPr>
          <w:ins w:id="5547" w:author="phuong vu" w:date="2018-11-15T18:08:00Z"/>
        </w:trPr>
        <w:tc>
          <w:tcPr>
            <w:tcW w:w="805" w:type="dxa"/>
          </w:tcPr>
          <w:p w14:paraId="4BBFCF83" w14:textId="6AB73952" w:rsidR="0056343E" w:rsidRDefault="0056343E" w:rsidP="005A4BEF">
            <w:pPr>
              <w:spacing w:line="360" w:lineRule="auto"/>
              <w:jc w:val="center"/>
              <w:rPr>
                <w:ins w:id="5548" w:author="phuong vu" w:date="2018-11-15T18:08:00Z"/>
                <w:lang w:val="en-US"/>
              </w:rPr>
            </w:pPr>
            <w:ins w:id="5549" w:author="phuong vu" w:date="2018-11-15T18:08:00Z">
              <w:r>
                <w:rPr>
                  <w:lang w:val="en-US"/>
                </w:rPr>
                <w:t>1</w:t>
              </w:r>
            </w:ins>
          </w:p>
        </w:tc>
        <w:tc>
          <w:tcPr>
            <w:tcW w:w="1980" w:type="dxa"/>
          </w:tcPr>
          <w:p w14:paraId="1888AA3C" w14:textId="73581387" w:rsidR="0056343E" w:rsidRDefault="0056343E" w:rsidP="005A4BEF">
            <w:pPr>
              <w:spacing w:line="360" w:lineRule="auto"/>
              <w:rPr>
                <w:ins w:id="5550" w:author="phuong vu" w:date="2018-11-15T18:08:00Z"/>
                <w:lang w:val="en-US"/>
              </w:rPr>
            </w:pPr>
            <w:ins w:id="5551" w:author="phuong vu" w:date="2018-11-15T18:08:00Z">
              <w:r>
                <w:rPr>
                  <w:lang w:val="en-US"/>
                </w:rPr>
                <w:t>Table</w:t>
              </w:r>
            </w:ins>
          </w:p>
        </w:tc>
        <w:tc>
          <w:tcPr>
            <w:tcW w:w="2970" w:type="dxa"/>
          </w:tcPr>
          <w:p w14:paraId="4DF78AE0" w14:textId="5C62C86B" w:rsidR="0056343E" w:rsidRDefault="0056343E" w:rsidP="005A4BEF">
            <w:pPr>
              <w:spacing w:line="360" w:lineRule="auto"/>
              <w:rPr>
                <w:ins w:id="5552" w:author="phuong vu" w:date="2018-11-15T18:08:00Z"/>
                <w:lang w:val="en-US"/>
              </w:rPr>
            </w:pPr>
            <w:ins w:id="5553" w:author="phuong vu" w:date="2018-11-15T18:08:00Z">
              <w:r>
                <w:rPr>
                  <w:lang w:val="en-US"/>
                </w:rPr>
                <w:t>Hiển thị danh sách đơn hàng</w:t>
              </w:r>
            </w:ins>
            <w:ins w:id="5554" w:author="phuong vu" w:date="2018-11-15T18:15:00Z">
              <w:r w:rsidR="00297E5D">
                <w:rPr>
                  <w:lang w:val="en-US"/>
                </w:rPr>
                <w:t xml:space="preserve"> (</w:t>
              </w:r>
            </w:ins>
            <w:ins w:id="5555" w:author="phuong vu" w:date="2018-11-15T18:16:00Z">
              <w:r w:rsidR="00297E5D">
                <w:rPr>
                  <w:lang w:val="en-US"/>
                </w:rPr>
                <w:t>xem thêm phụ lục</w:t>
              </w:r>
            </w:ins>
            <w:ins w:id="5556" w:author="phuong vu" w:date="2018-11-15T18:18:00Z">
              <w:r w:rsidR="00B264D7">
                <w:rPr>
                  <w:lang w:val="en-US"/>
                </w:rPr>
                <w:t xml:space="preserve"> </w:t>
              </w:r>
            </w:ins>
            <w:ins w:id="5557"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5558" w:author="phuong vu" w:date="2018-11-15T18:27:00Z">
              <w:r w:rsidR="007B7356">
                <w:rPr>
                  <w:noProof/>
                  <w:lang w:val="en-US"/>
                </w:rPr>
                <w:t>73</w:t>
              </w:r>
            </w:ins>
            <w:ins w:id="5559" w:author="phuong vu" w:date="2018-11-15T18:19:00Z">
              <w:r w:rsidR="00B264D7">
                <w:rPr>
                  <w:lang w:val="en-US"/>
                </w:rPr>
                <w:fldChar w:fldCharType="end"/>
              </w:r>
            </w:ins>
            <w:ins w:id="5560"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5561" w:author="phuong vu" w:date="2018-11-15T18:08:00Z"/>
                <w:lang w:val="en-US"/>
              </w:rPr>
            </w:pPr>
          </w:p>
        </w:tc>
        <w:tc>
          <w:tcPr>
            <w:tcW w:w="1756" w:type="dxa"/>
          </w:tcPr>
          <w:p w14:paraId="4D170865" w14:textId="3C107654" w:rsidR="0056343E" w:rsidRDefault="00D94765">
            <w:pPr>
              <w:spacing w:line="360" w:lineRule="auto"/>
              <w:rPr>
                <w:ins w:id="5562" w:author="phuong vu" w:date="2018-11-15T18:08:00Z"/>
                <w:lang w:val="en-US"/>
              </w:rPr>
            </w:pPr>
            <w:ins w:id="5563" w:author="phuong vu" w:date="2018-11-15T18:12:00Z">
              <w:r>
                <w:rPr>
                  <w:lang w:val="en-US"/>
                </w:rPr>
                <w:t>Tùy từng trạng thái hiển thị thông khác nhau</w:t>
              </w:r>
            </w:ins>
          </w:p>
        </w:tc>
      </w:tr>
      <w:tr w:rsidR="0056343E" w14:paraId="4A5CA77B" w14:textId="77777777" w:rsidTr="005A4BEF">
        <w:trPr>
          <w:ins w:id="5564" w:author="phuong vu" w:date="2018-11-15T18:08:00Z"/>
        </w:trPr>
        <w:tc>
          <w:tcPr>
            <w:tcW w:w="805" w:type="dxa"/>
          </w:tcPr>
          <w:p w14:paraId="1A639615" w14:textId="220EBDD1" w:rsidR="0056343E" w:rsidRDefault="0056343E" w:rsidP="005A4BEF">
            <w:pPr>
              <w:spacing w:line="360" w:lineRule="auto"/>
              <w:jc w:val="center"/>
              <w:rPr>
                <w:ins w:id="5565" w:author="phuong vu" w:date="2018-11-15T18:08:00Z"/>
                <w:lang w:val="en-US"/>
              </w:rPr>
            </w:pPr>
            <w:ins w:id="5566" w:author="phuong vu" w:date="2018-11-15T18:08:00Z">
              <w:r>
                <w:rPr>
                  <w:lang w:val="en-US"/>
                </w:rPr>
                <w:t>2</w:t>
              </w:r>
            </w:ins>
          </w:p>
        </w:tc>
        <w:tc>
          <w:tcPr>
            <w:tcW w:w="1980" w:type="dxa"/>
          </w:tcPr>
          <w:p w14:paraId="79816856" w14:textId="5F79C646" w:rsidR="0056343E" w:rsidRDefault="0056343E" w:rsidP="005A4BEF">
            <w:pPr>
              <w:spacing w:line="360" w:lineRule="auto"/>
              <w:rPr>
                <w:ins w:id="5567" w:author="phuong vu" w:date="2018-11-15T18:08:00Z"/>
                <w:lang w:val="en-US"/>
              </w:rPr>
            </w:pPr>
            <w:ins w:id="5568" w:author="phuong vu" w:date="2018-11-15T18:08:00Z">
              <w:r>
                <w:rPr>
                  <w:lang w:val="en-US"/>
                </w:rPr>
                <w:t>inputText</w:t>
              </w:r>
            </w:ins>
          </w:p>
        </w:tc>
        <w:tc>
          <w:tcPr>
            <w:tcW w:w="2970" w:type="dxa"/>
          </w:tcPr>
          <w:p w14:paraId="748C9ABC" w14:textId="47A61E8B" w:rsidR="0056343E" w:rsidRDefault="00575627" w:rsidP="005A4BEF">
            <w:pPr>
              <w:spacing w:line="360" w:lineRule="auto"/>
              <w:rPr>
                <w:ins w:id="5569" w:author="phuong vu" w:date="2018-11-15T18:08:00Z"/>
                <w:lang w:val="en-US"/>
              </w:rPr>
            </w:pPr>
            <w:ins w:id="5570" w:author="phuong vu" w:date="2018-11-15T18:09:00Z">
              <w:r>
                <w:rPr>
                  <w:lang w:val="en-US"/>
                </w:rPr>
                <w:t>Tìm kiếm</w:t>
              </w:r>
            </w:ins>
          </w:p>
        </w:tc>
        <w:tc>
          <w:tcPr>
            <w:tcW w:w="1266" w:type="dxa"/>
          </w:tcPr>
          <w:p w14:paraId="511902ED" w14:textId="39306E35" w:rsidR="0056343E" w:rsidRDefault="0056343E" w:rsidP="005A4BEF">
            <w:pPr>
              <w:spacing w:line="360" w:lineRule="auto"/>
              <w:rPr>
                <w:ins w:id="5571" w:author="phuong vu" w:date="2018-11-15T18:08:00Z"/>
                <w:lang w:val="en-US"/>
              </w:rPr>
            </w:pPr>
          </w:p>
        </w:tc>
        <w:tc>
          <w:tcPr>
            <w:tcW w:w="1756" w:type="dxa"/>
          </w:tcPr>
          <w:p w14:paraId="479215D7" w14:textId="7F286DFF" w:rsidR="0056343E" w:rsidRDefault="000919CD" w:rsidP="005A4BEF">
            <w:pPr>
              <w:spacing w:line="360" w:lineRule="auto"/>
              <w:rPr>
                <w:ins w:id="5572" w:author="phuong vu" w:date="2018-11-15T18:08:00Z"/>
                <w:lang w:val="en-US"/>
              </w:rPr>
            </w:pPr>
            <w:ins w:id="5573" w:author="phuong vu" w:date="2018-11-15T21:54:00Z">
              <w:r>
                <w:rPr>
                  <w:lang w:val="en-US"/>
                </w:rPr>
                <w:t xml:space="preserve">Dữ liệu tìm kiếm và </w:t>
              </w:r>
            </w:ins>
            <w:ins w:id="5574" w:author="phuong vu" w:date="2018-11-15T21:55:00Z">
              <w:r>
                <w:rPr>
                  <w:lang w:val="en-US"/>
                </w:rPr>
                <w:t>lọc theo dữ liệu bảng đang hiển thị</w:t>
              </w:r>
            </w:ins>
          </w:p>
        </w:tc>
      </w:tr>
      <w:tr w:rsidR="0056343E" w14:paraId="6EDEB422" w14:textId="77777777" w:rsidTr="005A4BEF">
        <w:trPr>
          <w:ins w:id="5575" w:author="phuong vu" w:date="2018-11-15T18:08:00Z"/>
        </w:trPr>
        <w:tc>
          <w:tcPr>
            <w:tcW w:w="805" w:type="dxa"/>
          </w:tcPr>
          <w:p w14:paraId="5F91F35F" w14:textId="4AEEA771" w:rsidR="0056343E" w:rsidRDefault="00575627" w:rsidP="005A4BEF">
            <w:pPr>
              <w:spacing w:line="360" w:lineRule="auto"/>
              <w:jc w:val="center"/>
              <w:rPr>
                <w:ins w:id="5576" w:author="phuong vu" w:date="2018-11-15T18:08:00Z"/>
                <w:lang w:val="en-US"/>
              </w:rPr>
            </w:pPr>
            <w:ins w:id="5577" w:author="phuong vu" w:date="2018-11-15T18:09:00Z">
              <w:r>
                <w:rPr>
                  <w:lang w:val="en-US"/>
                </w:rPr>
                <w:t>3</w:t>
              </w:r>
            </w:ins>
          </w:p>
        </w:tc>
        <w:tc>
          <w:tcPr>
            <w:tcW w:w="1980" w:type="dxa"/>
          </w:tcPr>
          <w:p w14:paraId="7D326D9B" w14:textId="144973FC" w:rsidR="0056343E" w:rsidRDefault="00575627" w:rsidP="005A4BEF">
            <w:pPr>
              <w:spacing w:line="360" w:lineRule="auto"/>
              <w:rPr>
                <w:ins w:id="5578" w:author="phuong vu" w:date="2018-11-15T18:08:00Z"/>
                <w:lang w:val="en-US"/>
              </w:rPr>
            </w:pPr>
            <w:ins w:id="5579" w:author="phuong vu" w:date="2018-11-15T18:09:00Z">
              <w:r>
                <w:rPr>
                  <w:lang w:val="en-US"/>
                </w:rPr>
                <w:t>Button</w:t>
              </w:r>
            </w:ins>
          </w:p>
        </w:tc>
        <w:tc>
          <w:tcPr>
            <w:tcW w:w="2970" w:type="dxa"/>
          </w:tcPr>
          <w:p w14:paraId="12A3DB4E" w14:textId="4EE2EBDB" w:rsidR="0056343E" w:rsidRDefault="00575627" w:rsidP="005A4BEF">
            <w:pPr>
              <w:spacing w:line="360" w:lineRule="auto"/>
              <w:rPr>
                <w:ins w:id="5580" w:author="phuong vu" w:date="2018-11-15T18:08:00Z"/>
                <w:lang w:val="en-US"/>
              </w:rPr>
            </w:pPr>
            <w:ins w:id="5581"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5582" w:author="phuong vu" w:date="2018-11-15T18:08:00Z"/>
                <w:lang w:val="en-US"/>
              </w:rPr>
            </w:pPr>
          </w:p>
        </w:tc>
        <w:tc>
          <w:tcPr>
            <w:tcW w:w="1756" w:type="dxa"/>
          </w:tcPr>
          <w:p w14:paraId="15F83A3B" w14:textId="77777777" w:rsidR="0056343E" w:rsidRDefault="0056343E" w:rsidP="005A4BEF">
            <w:pPr>
              <w:spacing w:line="360" w:lineRule="auto"/>
              <w:rPr>
                <w:ins w:id="5583" w:author="phuong vu" w:date="2018-11-15T18:08:00Z"/>
                <w:lang w:val="en-US"/>
              </w:rPr>
            </w:pPr>
          </w:p>
        </w:tc>
      </w:tr>
    </w:tbl>
    <w:p w14:paraId="388DF86F" w14:textId="77777777" w:rsidR="0056343E" w:rsidRPr="005A4BEF" w:rsidRDefault="0056343E">
      <w:pPr>
        <w:rPr>
          <w:lang w:val="en-US"/>
        </w:rPr>
        <w:pPrChange w:id="5584" w:author="phuong vu" w:date="2018-11-15T18:08:00Z">
          <w:pPr>
            <w:pStyle w:val="Heading6"/>
          </w:pPr>
        </w:pPrChange>
      </w:pPr>
    </w:p>
    <w:p w14:paraId="53FD8C24" w14:textId="66DAC424" w:rsidR="00AA3488" w:rsidRDefault="00AA3488" w:rsidP="00C95C85">
      <w:pPr>
        <w:pStyle w:val="Heading6"/>
        <w:rPr>
          <w:ins w:id="5585" w:author="phuong vu" w:date="2018-11-21T21:35:00Z"/>
          <w:lang w:val="en-US"/>
        </w:rPr>
      </w:pPr>
      <w:del w:id="5586" w:author="phuong vu" w:date="2018-11-21T21:34:00Z">
        <w:r w:rsidDel="005645EE">
          <w:rPr>
            <w:lang w:val="en-US"/>
          </w:rPr>
          <w:delText>Cách xử lí</w:delText>
        </w:r>
      </w:del>
      <w:ins w:id="5587"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14:paraId="391A7EBE" w14:textId="77777777" w:rsidTr="000A5A23">
        <w:trPr>
          <w:ins w:id="5588" w:author="phuong vu" w:date="2018-11-21T21:35:00Z"/>
        </w:trPr>
        <w:tc>
          <w:tcPr>
            <w:tcW w:w="805" w:type="dxa"/>
            <w:vMerge w:val="restart"/>
            <w:vAlign w:val="center"/>
          </w:tcPr>
          <w:p w14:paraId="2A732564" w14:textId="77777777" w:rsidR="005645EE" w:rsidRPr="007F1EF1" w:rsidRDefault="005645EE" w:rsidP="000A5A23">
            <w:pPr>
              <w:spacing w:line="360" w:lineRule="auto"/>
              <w:jc w:val="center"/>
              <w:rPr>
                <w:ins w:id="5589" w:author="phuong vu" w:date="2018-11-21T21:35:00Z"/>
                <w:b/>
                <w:lang w:val="en-US"/>
              </w:rPr>
            </w:pPr>
            <w:ins w:id="5590" w:author="phuong vu" w:date="2018-11-21T21:35:00Z">
              <w:r w:rsidRPr="007F1EF1">
                <w:rPr>
                  <w:b/>
                  <w:lang w:val="en-US"/>
                </w:rPr>
                <w:t>STT</w:t>
              </w:r>
            </w:ins>
          </w:p>
        </w:tc>
        <w:tc>
          <w:tcPr>
            <w:tcW w:w="2120" w:type="dxa"/>
            <w:vMerge w:val="restart"/>
            <w:vAlign w:val="center"/>
          </w:tcPr>
          <w:p w14:paraId="1E6E49DE" w14:textId="77777777" w:rsidR="005645EE" w:rsidRPr="007F1EF1" w:rsidRDefault="005645EE" w:rsidP="000A5A23">
            <w:pPr>
              <w:spacing w:line="360" w:lineRule="auto"/>
              <w:jc w:val="center"/>
              <w:rPr>
                <w:ins w:id="5591" w:author="phuong vu" w:date="2018-11-21T21:35:00Z"/>
                <w:b/>
                <w:lang w:val="en-US"/>
              </w:rPr>
            </w:pPr>
            <w:ins w:id="5592" w:author="phuong vu" w:date="2018-11-21T21:35:00Z">
              <w:r w:rsidRPr="007F1EF1">
                <w:rPr>
                  <w:b/>
                  <w:lang w:val="en-US"/>
                </w:rPr>
                <w:t>Tên bảng/</w:t>
              </w:r>
            </w:ins>
          </w:p>
          <w:p w14:paraId="081489A4" w14:textId="77777777" w:rsidR="005645EE" w:rsidRPr="007F1EF1" w:rsidRDefault="005645EE" w:rsidP="000A5A23">
            <w:pPr>
              <w:spacing w:line="360" w:lineRule="auto"/>
              <w:jc w:val="center"/>
              <w:rPr>
                <w:ins w:id="5593" w:author="phuong vu" w:date="2018-11-21T21:35:00Z"/>
                <w:b/>
                <w:lang w:val="en-US"/>
              </w:rPr>
            </w:pPr>
            <w:ins w:id="5594" w:author="phuong vu" w:date="2018-11-21T21:35:00Z">
              <w:r w:rsidRPr="007F1EF1">
                <w:rPr>
                  <w:b/>
                  <w:lang w:val="en-US"/>
                </w:rPr>
                <w:t>Cấu tr</w:t>
              </w:r>
              <w:r>
                <w:rPr>
                  <w:b/>
                  <w:lang w:val="en-US"/>
                </w:rPr>
                <w:t>ú</w:t>
              </w:r>
              <w:r w:rsidRPr="007F1EF1">
                <w:rPr>
                  <w:b/>
                  <w:lang w:val="en-US"/>
                </w:rPr>
                <w:t>c dữ liệu</w:t>
              </w:r>
            </w:ins>
          </w:p>
        </w:tc>
        <w:tc>
          <w:tcPr>
            <w:tcW w:w="5852" w:type="dxa"/>
            <w:gridSpan w:val="4"/>
            <w:vAlign w:val="center"/>
          </w:tcPr>
          <w:p w14:paraId="16F110B4" w14:textId="77777777" w:rsidR="005645EE" w:rsidRPr="007F1EF1" w:rsidRDefault="005645EE" w:rsidP="000A5A23">
            <w:pPr>
              <w:spacing w:line="360" w:lineRule="auto"/>
              <w:jc w:val="center"/>
              <w:rPr>
                <w:ins w:id="5595" w:author="phuong vu" w:date="2018-11-21T21:35:00Z"/>
                <w:b/>
                <w:lang w:val="en-US"/>
              </w:rPr>
            </w:pPr>
            <w:ins w:id="5596" w:author="phuong vu" w:date="2018-11-21T21:35:00Z">
              <w:r w:rsidRPr="007F1EF1">
                <w:rPr>
                  <w:b/>
                  <w:lang w:val="en-US"/>
                </w:rPr>
                <w:t>Phương thức</w:t>
              </w:r>
            </w:ins>
          </w:p>
        </w:tc>
      </w:tr>
      <w:tr w:rsidR="005645EE" w14:paraId="0A7920FA" w14:textId="77777777" w:rsidTr="000A5A23">
        <w:trPr>
          <w:ins w:id="5597" w:author="phuong vu" w:date="2018-11-21T21:35:00Z"/>
        </w:trPr>
        <w:tc>
          <w:tcPr>
            <w:tcW w:w="805" w:type="dxa"/>
            <w:vMerge/>
            <w:vAlign w:val="center"/>
          </w:tcPr>
          <w:p w14:paraId="487CFF16" w14:textId="77777777" w:rsidR="005645EE" w:rsidRPr="007F1EF1" w:rsidRDefault="005645EE" w:rsidP="000A5A23">
            <w:pPr>
              <w:spacing w:line="360" w:lineRule="auto"/>
              <w:jc w:val="center"/>
              <w:rPr>
                <w:ins w:id="5598" w:author="phuong vu" w:date="2018-11-21T21:35:00Z"/>
                <w:b/>
                <w:lang w:val="en-US"/>
              </w:rPr>
            </w:pPr>
          </w:p>
        </w:tc>
        <w:tc>
          <w:tcPr>
            <w:tcW w:w="2120" w:type="dxa"/>
            <w:vMerge/>
            <w:vAlign w:val="center"/>
          </w:tcPr>
          <w:p w14:paraId="7E52D471" w14:textId="77777777" w:rsidR="005645EE" w:rsidRPr="007F1EF1" w:rsidRDefault="005645EE" w:rsidP="000A5A23">
            <w:pPr>
              <w:spacing w:line="360" w:lineRule="auto"/>
              <w:jc w:val="center"/>
              <w:rPr>
                <w:ins w:id="5599" w:author="phuong vu" w:date="2018-11-21T21:35:00Z"/>
                <w:b/>
                <w:lang w:val="en-US"/>
              </w:rPr>
            </w:pPr>
          </w:p>
        </w:tc>
        <w:tc>
          <w:tcPr>
            <w:tcW w:w="1463" w:type="dxa"/>
            <w:vAlign w:val="center"/>
          </w:tcPr>
          <w:p w14:paraId="4AACF101" w14:textId="77777777" w:rsidR="005645EE" w:rsidRPr="007F1EF1" w:rsidRDefault="005645EE" w:rsidP="000A5A23">
            <w:pPr>
              <w:spacing w:line="360" w:lineRule="auto"/>
              <w:jc w:val="center"/>
              <w:rPr>
                <w:ins w:id="5600" w:author="phuong vu" w:date="2018-11-21T21:35:00Z"/>
                <w:b/>
                <w:lang w:val="en-US"/>
              </w:rPr>
            </w:pPr>
            <w:ins w:id="5601" w:author="phuong vu" w:date="2018-11-21T21:35:00Z">
              <w:r w:rsidRPr="007F1EF1">
                <w:rPr>
                  <w:b/>
                  <w:lang w:val="en-US"/>
                </w:rPr>
                <w:t>Thêm</w:t>
              </w:r>
            </w:ins>
          </w:p>
        </w:tc>
        <w:tc>
          <w:tcPr>
            <w:tcW w:w="1463" w:type="dxa"/>
            <w:vAlign w:val="center"/>
          </w:tcPr>
          <w:p w14:paraId="67A69A3D" w14:textId="77777777" w:rsidR="005645EE" w:rsidRPr="007F1EF1" w:rsidRDefault="005645EE" w:rsidP="000A5A23">
            <w:pPr>
              <w:spacing w:line="360" w:lineRule="auto"/>
              <w:jc w:val="center"/>
              <w:rPr>
                <w:ins w:id="5602" w:author="phuong vu" w:date="2018-11-21T21:35:00Z"/>
                <w:b/>
                <w:lang w:val="en-US"/>
              </w:rPr>
            </w:pPr>
            <w:ins w:id="5603" w:author="phuong vu" w:date="2018-11-21T21:35:00Z">
              <w:r w:rsidRPr="007F1EF1">
                <w:rPr>
                  <w:b/>
                  <w:lang w:val="en-US"/>
                </w:rPr>
                <w:t>Sửa</w:t>
              </w:r>
            </w:ins>
          </w:p>
        </w:tc>
        <w:tc>
          <w:tcPr>
            <w:tcW w:w="1463" w:type="dxa"/>
            <w:vAlign w:val="center"/>
          </w:tcPr>
          <w:p w14:paraId="7D77FF0E" w14:textId="77777777" w:rsidR="005645EE" w:rsidRPr="007F1EF1" w:rsidRDefault="005645EE" w:rsidP="000A5A23">
            <w:pPr>
              <w:spacing w:line="360" w:lineRule="auto"/>
              <w:jc w:val="center"/>
              <w:rPr>
                <w:ins w:id="5604" w:author="phuong vu" w:date="2018-11-21T21:35:00Z"/>
                <w:b/>
                <w:lang w:val="en-US"/>
              </w:rPr>
            </w:pPr>
            <w:ins w:id="5605" w:author="phuong vu" w:date="2018-11-21T21:35:00Z">
              <w:r w:rsidRPr="007F1EF1">
                <w:rPr>
                  <w:b/>
                  <w:lang w:val="en-US"/>
                </w:rPr>
                <w:t>Xóa</w:t>
              </w:r>
            </w:ins>
          </w:p>
        </w:tc>
        <w:tc>
          <w:tcPr>
            <w:tcW w:w="1463" w:type="dxa"/>
            <w:vAlign w:val="center"/>
          </w:tcPr>
          <w:p w14:paraId="7F80C7AC" w14:textId="77777777" w:rsidR="005645EE" w:rsidRPr="007F1EF1" w:rsidRDefault="005645EE" w:rsidP="000A5A23">
            <w:pPr>
              <w:spacing w:line="360" w:lineRule="auto"/>
              <w:jc w:val="center"/>
              <w:rPr>
                <w:ins w:id="5606" w:author="phuong vu" w:date="2018-11-21T21:35:00Z"/>
                <w:b/>
                <w:lang w:val="en-US"/>
              </w:rPr>
            </w:pPr>
            <w:ins w:id="5607" w:author="phuong vu" w:date="2018-11-21T21:35:00Z">
              <w:r w:rsidRPr="007F1EF1">
                <w:rPr>
                  <w:b/>
                  <w:lang w:val="en-US"/>
                </w:rPr>
                <w:t>Truy vấn</w:t>
              </w:r>
            </w:ins>
          </w:p>
        </w:tc>
      </w:tr>
      <w:tr w:rsidR="005645EE" w14:paraId="6932CD83" w14:textId="77777777" w:rsidTr="000A5A23">
        <w:trPr>
          <w:ins w:id="5608" w:author="phuong vu" w:date="2018-11-21T21:35:00Z"/>
        </w:trPr>
        <w:tc>
          <w:tcPr>
            <w:tcW w:w="805" w:type="dxa"/>
          </w:tcPr>
          <w:p w14:paraId="63F2C44D" w14:textId="77777777" w:rsidR="005645EE" w:rsidRDefault="005645EE" w:rsidP="000A5A23">
            <w:pPr>
              <w:spacing w:line="360" w:lineRule="auto"/>
              <w:jc w:val="center"/>
              <w:rPr>
                <w:ins w:id="5609" w:author="phuong vu" w:date="2018-11-21T21:35:00Z"/>
                <w:lang w:val="en-US"/>
              </w:rPr>
            </w:pPr>
            <w:ins w:id="5610" w:author="phuong vu" w:date="2018-11-21T21:35:00Z">
              <w:r>
                <w:rPr>
                  <w:lang w:val="en-US"/>
                </w:rPr>
                <w:t>1</w:t>
              </w:r>
            </w:ins>
          </w:p>
        </w:tc>
        <w:tc>
          <w:tcPr>
            <w:tcW w:w="2120" w:type="dxa"/>
          </w:tcPr>
          <w:p w14:paraId="7361A1A0" w14:textId="77777777" w:rsidR="005645EE" w:rsidRDefault="005645EE" w:rsidP="000A5A23">
            <w:pPr>
              <w:spacing w:line="360" w:lineRule="auto"/>
              <w:rPr>
                <w:ins w:id="5611" w:author="phuong vu" w:date="2018-11-21T21:35:00Z"/>
                <w:lang w:val="en-US"/>
              </w:rPr>
            </w:pPr>
            <w:ins w:id="5612" w:author="phuong vu" w:date="2018-11-21T21:35:00Z">
              <w:r>
                <w:rPr>
                  <w:lang w:val="en-US"/>
                </w:rPr>
                <w:t>customer_order</w:t>
              </w:r>
            </w:ins>
          </w:p>
        </w:tc>
        <w:tc>
          <w:tcPr>
            <w:tcW w:w="1463" w:type="dxa"/>
          </w:tcPr>
          <w:p w14:paraId="0382674C" w14:textId="77777777" w:rsidR="005645EE" w:rsidRDefault="005645EE" w:rsidP="000A5A23">
            <w:pPr>
              <w:spacing w:line="360" w:lineRule="auto"/>
              <w:jc w:val="center"/>
              <w:rPr>
                <w:ins w:id="5613" w:author="phuong vu" w:date="2018-11-21T21:35:00Z"/>
                <w:lang w:val="en-US"/>
              </w:rPr>
            </w:pPr>
          </w:p>
        </w:tc>
        <w:tc>
          <w:tcPr>
            <w:tcW w:w="1463" w:type="dxa"/>
          </w:tcPr>
          <w:p w14:paraId="3CC17EF0" w14:textId="77777777" w:rsidR="005645EE" w:rsidRDefault="005645EE" w:rsidP="000A5A23">
            <w:pPr>
              <w:spacing w:line="360" w:lineRule="auto"/>
              <w:jc w:val="center"/>
              <w:rPr>
                <w:ins w:id="5614" w:author="phuong vu" w:date="2018-11-21T21:35:00Z"/>
                <w:lang w:val="en-US"/>
              </w:rPr>
            </w:pPr>
          </w:p>
        </w:tc>
        <w:tc>
          <w:tcPr>
            <w:tcW w:w="1463" w:type="dxa"/>
          </w:tcPr>
          <w:p w14:paraId="662F9D18" w14:textId="77777777" w:rsidR="005645EE" w:rsidRDefault="005645EE" w:rsidP="000A5A23">
            <w:pPr>
              <w:spacing w:line="360" w:lineRule="auto"/>
              <w:jc w:val="center"/>
              <w:rPr>
                <w:ins w:id="5615" w:author="phuong vu" w:date="2018-11-21T21:35:00Z"/>
                <w:lang w:val="en-US"/>
              </w:rPr>
            </w:pPr>
          </w:p>
        </w:tc>
        <w:tc>
          <w:tcPr>
            <w:tcW w:w="1463" w:type="dxa"/>
          </w:tcPr>
          <w:p w14:paraId="4BAA8EBD" w14:textId="77777777" w:rsidR="005645EE" w:rsidRDefault="005645EE" w:rsidP="000A5A23">
            <w:pPr>
              <w:jc w:val="center"/>
              <w:rPr>
                <w:ins w:id="5616" w:author="phuong vu" w:date="2018-11-21T21:35:00Z"/>
                <w:lang w:val="en-US"/>
              </w:rPr>
            </w:pPr>
            <w:ins w:id="5617" w:author="phuong vu" w:date="2018-11-21T21:35:00Z">
              <w:r>
                <w:rPr>
                  <w:lang w:val="en-US"/>
                </w:rPr>
                <w:t>X</w:t>
              </w:r>
            </w:ins>
          </w:p>
        </w:tc>
      </w:tr>
      <w:tr w:rsidR="005645EE" w14:paraId="7F1FED99" w14:textId="77777777" w:rsidTr="000A5A23">
        <w:trPr>
          <w:ins w:id="5618" w:author="phuong vu" w:date="2018-11-21T21:35:00Z"/>
        </w:trPr>
        <w:tc>
          <w:tcPr>
            <w:tcW w:w="805" w:type="dxa"/>
          </w:tcPr>
          <w:p w14:paraId="5D030729" w14:textId="77777777" w:rsidR="005645EE" w:rsidRDefault="005645EE" w:rsidP="000A5A23">
            <w:pPr>
              <w:spacing w:line="360" w:lineRule="auto"/>
              <w:jc w:val="center"/>
              <w:rPr>
                <w:ins w:id="5619" w:author="phuong vu" w:date="2018-11-21T21:35:00Z"/>
                <w:lang w:val="en-US"/>
              </w:rPr>
            </w:pPr>
            <w:ins w:id="5620" w:author="phuong vu" w:date="2018-11-21T21:35:00Z">
              <w:r>
                <w:rPr>
                  <w:lang w:val="en-US"/>
                </w:rPr>
                <w:t>2</w:t>
              </w:r>
            </w:ins>
          </w:p>
        </w:tc>
        <w:tc>
          <w:tcPr>
            <w:tcW w:w="2120" w:type="dxa"/>
          </w:tcPr>
          <w:p w14:paraId="5836914D" w14:textId="77777777" w:rsidR="005645EE" w:rsidRDefault="005645EE" w:rsidP="000A5A23">
            <w:pPr>
              <w:spacing w:line="360" w:lineRule="auto"/>
              <w:rPr>
                <w:ins w:id="5621" w:author="phuong vu" w:date="2018-11-21T21:35:00Z"/>
                <w:lang w:val="en-US"/>
              </w:rPr>
            </w:pPr>
            <w:ins w:id="5622" w:author="phuong vu" w:date="2018-11-21T21:35:00Z">
              <w:r>
                <w:rPr>
                  <w:lang w:val="en-US"/>
                </w:rPr>
                <w:t>customer</w:t>
              </w:r>
            </w:ins>
          </w:p>
        </w:tc>
        <w:tc>
          <w:tcPr>
            <w:tcW w:w="1463" w:type="dxa"/>
          </w:tcPr>
          <w:p w14:paraId="407115E8" w14:textId="77777777" w:rsidR="005645EE" w:rsidRDefault="005645EE" w:rsidP="000A5A23">
            <w:pPr>
              <w:spacing w:line="360" w:lineRule="auto"/>
              <w:jc w:val="center"/>
              <w:rPr>
                <w:ins w:id="5623" w:author="phuong vu" w:date="2018-11-21T21:35:00Z"/>
                <w:lang w:val="en-US"/>
              </w:rPr>
            </w:pPr>
          </w:p>
        </w:tc>
        <w:tc>
          <w:tcPr>
            <w:tcW w:w="1463" w:type="dxa"/>
          </w:tcPr>
          <w:p w14:paraId="4D624471" w14:textId="77777777" w:rsidR="005645EE" w:rsidRDefault="005645EE" w:rsidP="000A5A23">
            <w:pPr>
              <w:spacing w:line="360" w:lineRule="auto"/>
              <w:jc w:val="center"/>
              <w:rPr>
                <w:ins w:id="5624" w:author="phuong vu" w:date="2018-11-21T21:35:00Z"/>
                <w:lang w:val="en-US"/>
              </w:rPr>
            </w:pPr>
          </w:p>
        </w:tc>
        <w:tc>
          <w:tcPr>
            <w:tcW w:w="1463" w:type="dxa"/>
          </w:tcPr>
          <w:p w14:paraId="4DE870C0" w14:textId="77777777" w:rsidR="005645EE" w:rsidRDefault="005645EE" w:rsidP="000A5A23">
            <w:pPr>
              <w:spacing w:line="360" w:lineRule="auto"/>
              <w:jc w:val="center"/>
              <w:rPr>
                <w:ins w:id="5625" w:author="phuong vu" w:date="2018-11-21T21:35:00Z"/>
                <w:lang w:val="en-US"/>
              </w:rPr>
            </w:pPr>
          </w:p>
        </w:tc>
        <w:tc>
          <w:tcPr>
            <w:tcW w:w="1463" w:type="dxa"/>
          </w:tcPr>
          <w:p w14:paraId="693A5D73" w14:textId="77777777" w:rsidR="005645EE" w:rsidRDefault="005645EE" w:rsidP="000A5A23">
            <w:pPr>
              <w:jc w:val="center"/>
              <w:rPr>
                <w:ins w:id="5626" w:author="phuong vu" w:date="2018-11-21T21:35:00Z"/>
                <w:lang w:val="en-US"/>
              </w:rPr>
            </w:pPr>
            <w:ins w:id="5627" w:author="phuong vu" w:date="2018-11-21T21:35:00Z">
              <w:r>
                <w:rPr>
                  <w:lang w:val="en-US"/>
                </w:rPr>
                <w:t>X</w:t>
              </w:r>
            </w:ins>
          </w:p>
        </w:tc>
      </w:tr>
      <w:tr w:rsidR="005645EE" w14:paraId="4BA22805" w14:textId="77777777" w:rsidTr="000A5A23">
        <w:trPr>
          <w:ins w:id="5628" w:author="phuong vu" w:date="2018-11-21T21:35:00Z"/>
        </w:trPr>
        <w:tc>
          <w:tcPr>
            <w:tcW w:w="805" w:type="dxa"/>
          </w:tcPr>
          <w:p w14:paraId="3F200BA8" w14:textId="77777777" w:rsidR="005645EE" w:rsidRDefault="005645EE" w:rsidP="000A5A23">
            <w:pPr>
              <w:spacing w:line="360" w:lineRule="auto"/>
              <w:jc w:val="center"/>
              <w:rPr>
                <w:ins w:id="5629" w:author="phuong vu" w:date="2018-11-21T21:35:00Z"/>
                <w:lang w:val="en-US"/>
              </w:rPr>
            </w:pPr>
            <w:ins w:id="5630" w:author="phuong vu" w:date="2018-11-21T21:35:00Z">
              <w:r>
                <w:rPr>
                  <w:lang w:val="en-US"/>
                </w:rPr>
                <w:lastRenderedPageBreak/>
                <w:t>4</w:t>
              </w:r>
            </w:ins>
          </w:p>
        </w:tc>
        <w:tc>
          <w:tcPr>
            <w:tcW w:w="2120" w:type="dxa"/>
          </w:tcPr>
          <w:p w14:paraId="4B6C0AD1" w14:textId="02F38C16" w:rsidR="005645EE" w:rsidRDefault="005645EE" w:rsidP="000A5A23">
            <w:pPr>
              <w:spacing w:line="360" w:lineRule="auto"/>
              <w:rPr>
                <w:ins w:id="5631" w:author="phuong vu" w:date="2018-11-21T21:35:00Z"/>
                <w:lang w:val="en-US"/>
              </w:rPr>
            </w:pPr>
            <w:ins w:id="5632" w:author="phuong vu" w:date="2018-11-21T21:36:00Z">
              <w:r>
                <w:rPr>
                  <w:lang w:val="en-US"/>
                </w:rPr>
                <w:t>task</w:t>
              </w:r>
            </w:ins>
          </w:p>
        </w:tc>
        <w:tc>
          <w:tcPr>
            <w:tcW w:w="1463" w:type="dxa"/>
          </w:tcPr>
          <w:p w14:paraId="0AE7C527" w14:textId="77777777" w:rsidR="005645EE" w:rsidRDefault="005645EE" w:rsidP="000A5A23">
            <w:pPr>
              <w:spacing w:line="360" w:lineRule="auto"/>
              <w:jc w:val="center"/>
              <w:rPr>
                <w:ins w:id="5633" w:author="phuong vu" w:date="2018-11-21T21:35:00Z"/>
                <w:lang w:val="en-US"/>
              </w:rPr>
            </w:pPr>
          </w:p>
        </w:tc>
        <w:tc>
          <w:tcPr>
            <w:tcW w:w="1463" w:type="dxa"/>
          </w:tcPr>
          <w:p w14:paraId="788318BF" w14:textId="77777777" w:rsidR="005645EE" w:rsidRDefault="005645EE" w:rsidP="000A5A23">
            <w:pPr>
              <w:spacing w:line="360" w:lineRule="auto"/>
              <w:jc w:val="center"/>
              <w:rPr>
                <w:ins w:id="5634" w:author="phuong vu" w:date="2018-11-21T21:35:00Z"/>
                <w:lang w:val="en-US"/>
              </w:rPr>
            </w:pPr>
          </w:p>
        </w:tc>
        <w:tc>
          <w:tcPr>
            <w:tcW w:w="1463" w:type="dxa"/>
          </w:tcPr>
          <w:p w14:paraId="58593E56" w14:textId="77777777" w:rsidR="005645EE" w:rsidRDefault="005645EE" w:rsidP="000A5A23">
            <w:pPr>
              <w:spacing w:line="360" w:lineRule="auto"/>
              <w:jc w:val="center"/>
              <w:rPr>
                <w:ins w:id="5635" w:author="phuong vu" w:date="2018-11-21T21:35:00Z"/>
                <w:lang w:val="en-US"/>
              </w:rPr>
            </w:pPr>
          </w:p>
        </w:tc>
        <w:tc>
          <w:tcPr>
            <w:tcW w:w="1463" w:type="dxa"/>
          </w:tcPr>
          <w:p w14:paraId="72B95942" w14:textId="77777777" w:rsidR="005645EE" w:rsidRDefault="005645EE" w:rsidP="000A5A23">
            <w:pPr>
              <w:jc w:val="center"/>
              <w:rPr>
                <w:ins w:id="5636" w:author="phuong vu" w:date="2018-11-21T21:35:00Z"/>
                <w:lang w:val="en-US"/>
              </w:rPr>
            </w:pPr>
            <w:ins w:id="5637" w:author="phuong vu" w:date="2018-11-21T21:35:00Z">
              <w:r>
                <w:rPr>
                  <w:lang w:val="en-US"/>
                </w:rPr>
                <w:t>X</w:t>
              </w:r>
            </w:ins>
          </w:p>
        </w:tc>
      </w:tr>
    </w:tbl>
    <w:p w14:paraId="71A38D5D" w14:textId="77777777" w:rsidR="005645EE" w:rsidRPr="00933422" w:rsidRDefault="005645EE">
      <w:pPr>
        <w:rPr>
          <w:ins w:id="5638" w:author="phuong vu" w:date="2018-11-21T21:34:00Z"/>
          <w:lang w:val="en-US"/>
        </w:rPr>
        <w:pPrChange w:id="5639" w:author="phuong vu" w:date="2018-11-21T21:35:00Z">
          <w:pPr>
            <w:pStyle w:val="Heading6"/>
          </w:pPr>
        </w:pPrChange>
      </w:pPr>
    </w:p>
    <w:p w14:paraId="541602AB" w14:textId="77777777" w:rsidR="005645EE" w:rsidRPr="00C95C85" w:rsidRDefault="005645EE" w:rsidP="005645EE">
      <w:pPr>
        <w:pStyle w:val="Heading6"/>
        <w:rPr>
          <w:ins w:id="5640" w:author="phuong vu" w:date="2018-11-21T21:34:00Z"/>
          <w:lang w:val="en-US"/>
        </w:rPr>
      </w:pPr>
      <w:ins w:id="5641" w:author="phuong vu" w:date="2018-11-21T21:34:00Z">
        <w:r>
          <w:rPr>
            <w:lang w:val="en-US"/>
          </w:rPr>
          <w:t>Cách xử lí</w:t>
        </w:r>
      </w:ins>
    </w:p>
    <w:p w14:paraId="63D74243" w14:textId="77777777" w:rsidR="005645EE" w:rsidRPr="00933422" w:rsidRDefault="005645EE">
      <w:pPr>
        <w:rPr>
          <w:lang w:val="en-US"/>
        </w:rPr>
        <w:pPrChange w:id="5642" w:author="phuong vu" w:date="2018-11-21T21:34:00Z">
          <w:pPr>
            <w:pStyle w:val="Heading6"/>
          </w:pPr>
        </w:pPrChange>
      </w:pP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5DECED71" w:rsidR="005D7559" w:rsidRPr="009B63D4" w:rsidRDefault="00977C58" w:rsidP="009B63D4">
      <w:pPr>
        <w:pStyle w:val="Caption"/>
        <w:rPr>
          <w:szCs w:val="26"/>
          <w:lang w:val="en-US"/>
        </w:rPr>
      </w:pPr>
      <w:bookmarkStart w:id="5643" w:name="_Toc530662934"/>
      <w:r w:rsidRPr="009B63D4">
        <w:rPr>
          <w:szCs w:val="26"/>
        </w:rPr>
        <w:t xml:space="preserve">Hình </w:t>
      </w:r>
      <w:ins w:id="564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64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646" w:author="phuong vu" w:date="2018-11-22T18:14:00Z">
        <w:r w:rsidR="00627671">
          <w:rPr>
            <w:noProof/>
            <w:szCs w:val="26"/>
          </w:rPr>
          <w:t>7</w:t>
        </w:r>
        <w:r w:rsidR="00627671">
          <w:rPr>
            <w:szCs w:val="26"/>
          </w:rPr>
          <w:fldChar w:fldCharType="end"/>
        </w:r>
      </w:ins>
      <w:del w:id="564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bookmarkEnd w:id="5643"/>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5648" w:author="phuong vu" w:date="2018-11-15T18:15:00Z"/>
                <w:lang w:val="en-US"/>
              </w:rPr>
            </w:pPr>
            <w:r>
              <w:rPr>
                <w:lang w:val="en-US"/>
              </w:rPr>
              <w:t>Xem chi tiết biên nhận</w:t>
            </w:r>
            <w:ins w:id="5649" w:author="phuong vu" w:date="2018-11-15T18:15:00Z">
              <w:r w:rsidR="003119BD">
                <w:rPr>
                  <w:lang w:val="en-US"/>
                </w:rPr>
                <w:t>.</w:t>
              </w:r>
            </w:ins>
          </w:p>
          <w:p w14:paraId="0CD14863" w14:textId="261E7D7C" w:rsidR="003119BD" w:rsidRDefault="003119BD" w:rsidP="009A04B7">
            <w:pPr>
              <w:spacing w:line="360" w:lineRule="auto"/>
              <w:rPr>
                <w:lang w:val="en-US"/>
              </w:rPr>
            </w:pPr>
            <w:ins w:id="5650"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5651" w:author="phuong vu" w:date="2018-11-15T18:14:00Z"/>
                <w:lang w:val="en-US"/>
              </w:rPr>
            </w:pPr>
            <w:r>
              <w:rPr>
                <w:lang w:val="en-US"/>
              </w:rPr>
              <w:t>Hiển thị chi tiết đơn hàng</w:t>
            </w:r>
            <w:ins w:id="5652" w:author="phuong vu" w:date="2018-11-15T18:13:00Z">
              <w:r w:rsidR="00495D42">
                <w:rPr>
                  <w:lang w:val="en-US"/>
                </w:rPr>
                <w:t xml:space="preserve"> (số thứ tự, loại dịch vụ, quần áo, số lượng,</w:t>
              </w:r>
            </w:ins>
            <w:ins w:id="5653"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5654" w:author="phuong vu" w:date="2018-11-15T18:14:00Z"/>
                <w:lang w:val="en-US"/>
              </w:rPr>
            </w:pPr>
            <w:ins w:id="5655"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5656" w:author="phuong vu" w:date="2018-11-15T18:14:00Z"/>
                <w:lang w:val="en-US"/>
              </w:rPr>
            </w:pPr>
            <w:ins w:id="5657"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5658" w:author="phuong vu" w:date="2018-11-15T18:14:00Z"/>
                <w:lang w:val="en-US"/>
              </w:rPr>
            </w:pPr>
            <w:ins w:id="5659"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5660" w:author="phuong vu" w:date="2018-11-15T18:14:00Z"/>
                <w:lang w:val="en-US"/>
              </w:rPr>
            </w:pPr>
            <w:ins w:id="5661"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5662" w:author="phuong vu" w:date="2018-11-15T18:14:00Z">
                <w:pPr>
                  <w:spacing w:line="360" w:lineRule="auto"/>
                </w:pPr>
              </w:pPrChange>
            </w:pPr>
            <w:ins w:id="5663"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lastRenderedPageBreak/>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t>Giao diện</w:t>
      </w:r>
    </w:p>
    <w:p w14:paraId="6F7EA79A" w14:textId="0B88B857" w:rsidR="008977B2" w:rsidRDefault="009A04B7" w:rsidP="009B63D4">
      <w:pPr>
        <w:keepNext/>
      </w:pPr>
      <w:r>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5A3C105A" w:rsidR="008977B2" w:rsidRDefault="008977B2" w:rsidP="008977B2">
      <w:pPr>
        <w:pStyle w:val="Caption"/>
        <w:rPr>
          <w:szCs w:val="26"/>
          <w:lang w:val="en-US"/>
        </w:rPr>
      </w:pPr>
      <w:bookmarkStart w:id="5664" w:name="_Toc530662935"/>
      <w:r w:rsidRPr="009B63D4">
        <w:rPr>
          <w:szCs w:val="26"/>
        </w:rPr>
        <w:t xml:space="preserve">Hình </w:t>
      </w:r>
      <w:ins w:id="566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66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667" w:author="phuong vu" w:date="2018-11-22T18:14:00Z">
        <w:r w:rsidR="00627671">
          <w:rPr>
            <w:noProof/>
            <w:szCs w:val="26"/>
          </w:rPr>
          <w:t>8</w:t>
        </w:r>
        <w:r w:rsidR="00627671">
          <w:rPr>
            <w:szCs w:val="26"/>
          </w:rPr>
          <w:fldChar w:fldCharType="end"/>
        </w:r>
      </w:ins>
      <w:del w:id="566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bookmarkEnd w:id="5664"/>
    </w:p>
    <w:p w14:paraId="178603B0" w14:textId="77777777" w:rsidR="00264BCF" w:rsidRDefault="00264BCF" w:rsidP="009B63D4">
      <w:pPr>
        <w:keepNext/>
      </w:pPr>
      <w:r>
        <w:rPr>
          <w:noProof/>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1A204012" w:rsidR="00264BCF" w:rsidRPr="009B63D4" w:rsidRDefault="00264BCF" w:rsidP="009B63D4">
      <w:pPr>
        <w:pStyle w:val="Caption"/>
        <w:rPr>
          <w:szCs w:val="26"/>
          <w:lang w:val="en-US"/>
        </w:rPr>
      </w:pPr>
      <w:bookmarkStart w:id="5669" w:name="_Toc530662936"/>
      <w:r w:rsidRPr="009B63D4">
        <w:rPr>
          <w:szCs w:val="26"/>
        </w:rPr>
        <w:t xml:space="preserve">Hình </w:t>
      </w:r>
      <w:ins w:id="5670"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671"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672" w:author="phuong vu" w:date="2018-11-22T18:14:00Z">
        <w:r w:rsidR="00627671">
          <w:rPr>
            <w:noProof/>
            <w:szCs w:val="26"/>
          </w:rPr>
          <w:t>9</w:t>
        </w:r>
        <w:r w:rsidR="00627671">
          <w:rPr>
            <w:szCs w:val="26"/>
          </w:rPr>
          <w:fldChar w:fldCharType="end"/>
        </w:r>
      </w:ins>
      <w:del w:id="567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bookmarkEnd w:id="5669"/>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320A8C8E" w:rsidR="008977B2" w:rsidRPr="009B63D4" w:rsidRDefault="006C103E" w:rsidP="009B63D4">
      <w:pPr>
        <w:pStyle w:val="Caption"/>
        <w:rPr>
          <w:szCs w:val="26"/>
          <w:lang w:val="en-US"/>
        </w:rPr>
      </w:pPr>
      <w:bookmarkStart w:id="5674" w:name="_Toc530662937"/>
      <w:r w:rsidRPr="009B63D4">
        <w:rPr>
          <w:szCs w:val="26"/>
        </w:rPr>
        <w:t xml:space="preserve">Hình </w:t>
      </w:r>
      <w:ins w:id="567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67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677" w:author="phuong vu" w:date="2018-11-22T18:14:00Z">
        <w:r w:rsidR="00627671">
          <w:rPr>
            <w:noProof/>
            <w:szCs w:val="26"/>
          </w:rPr>
          <w:t>10</w:t>
        </w:r>
        <w:r w:rsidR="00627671">
          <w:rPr>
            <w:szCs w:val="26"/>
          </w:rPr>
          <w:fldChar w:fldCharType="end"/>
        </w:r>
      </w:ins>
      <w:del w:id="5678"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bookmarkEnd w:id="5674"/>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17BE7EBB" w:rsidR="008977B2" w:rsidRDefault="000C009C" w:rsidP="009A04B7">
            <w:pPr>
              <w:jc w:val="center"/>
              <w:rPr>
                <w:lang w:val="en-US"/>
              </w:rPr>
            </w:pPr>
            <w:ins w:id="5679" w:author="phuong vu" w:date="2018-11-21T21:49:00Z">
              <w:r>
                <w:rPr>
                  <w:lang w:val="en-US"/>
                </w:rPr>
                <w:t>X</w:t>
              </w:r>
            </w:ins>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D81FAA4" w:rsidR="008977B2" w:rsidRDefault="000C009C" w:rsidP="009A04B7">
            <w:pPr>
              <w:jc w:val="center"/>
              <w:rPr>
                <w:lang w:val="en-US"/>
              </w:rPr>
            </w:pPr>
            <w:ins w:id="5680" w:author="phuong vu" w:date="2018-11-21T21:49:00Z">
              <w:r>
                <w:rPr>
                  <w:lang w:val="en-US"/>
                </w:rPr>
                <w:t>X</w:t>
              </w:r>
            </w:ins>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E796314" w:rsidR="008977B2" w:rsidRDefault="000C009C" w:rsidP="009A04B7">
            <w:pPr>
              <w:jc w:val="center"/>
              <w:rPr>
                <w:lang w:val="en-US"/>
              </w:rPr>
            </w:pPr>
            <w:ins w:id="5681" w:author="phuong vu" w:date="2018-11-21T21:49:00Z">
              <w:r>
                <w:rPr>
                  <w:lang w:val="en-US"/>
                </w:rPr>
                <w:t>X</w:t>
              </w:r>
            </w:ins>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1D344F51" w:rsidR="008977B2" w:rsidRDefault="000C009C" w:rsidP="009A04B7">
            <w:pPr>
              <w:spacing w:line="360" w:lineRule="auto"/>
              <w:jc w:val="center"/>
              <w:rPr>
                <w:lang w:val="en-US"/>
              </w:rPr>
            </w:pPr>
            <w:ins w:id="5682" w:author="phuong vu" w:date="2018-11-21T21:48:00Z">
              <w:r>
                <w:rPr>
                  <w:lang w:val="en-US"/>
                </w:rPr>
                <w:t>X</w:t>
              </w:r>
            </w:ins>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11DB0010" w:rsidR="008977B2" w:rsidRDefault="000C009C" w:rsidP="009A04B7">
            <w:pPr>
              <w:jc w:val="center"/>
              <w:rPr>
                <w:lang w:val="en-US"/>
              </w:rPr>
            </w:pPr>
            <w:ins w:id="5683" w:author="phuong vu" w:date="2018-11-21T21:49:00Z">
              <w:r>
                <w:rPr>
                  <w:lang w:val="en-US"/>
                </w:rPr>
                <w:t>X</w:t>
              </w:r>
            </w:ins>
          </w:p>
        </w:tc>
      </w:tr>
      <w:tr w:rsidR="000C009C" w14:paraId="0E61E4E8" w14:textId="77777777" w:rsidTr="009A04B7">
        <w:trPr>
          <w:ins w:id="5684" w:author="phuong vu" w:date="2018-11-21T21:48:00Z"/>
        </w:trPr>
        <w:tc>
          <w:tcPr>
            <w:tcW w:w="805" w:type="dxa"/>
          </w:tcPr>
          <w:p w14:paraId="1559CABB" w14:textId="5C974F0D" w:rsidR="000C009C" w:rsidRDefault="000C009C" w:rsidP="009A04B7">
            <w:pPr>
              <w:spacing w:line="360" w:lineRule="auto"/>
              <w:jc w:val="center"/>
              <w:rPr>
                <w:ins w:id="5685" w:author="phuong vu" w:date="2018-11-21T21:48:00Z"/>
                <w:lang w:val="en-US"/>
              </w:rPr>
            </w:pPr>
            <w:ins w:id="5686" w:author="phuong vu" w:date="2018-11-21T21:48:00Z">
              <w:r>
                <w:rPr>
                  <w:lang w:val="en-US"/>
                </w:rPr>
                <w:t>5</w:t>
              </w:r>
            </w:ins>
          </w:p>
        </w:tc>
        <w:tc>
          <w:tcPr>
            <w:tcW w:w="2120" w:type="dxa"/>
          </w:tcPr>
          <w:p w14:paraId="30C32AC5" w14:textId="3CBF2FE0" w:rsidR="000C009C" w:rsidRDefault="000C009C" w:rsidP="009A04B7">
            <w:pPr>
              <w:spacing w:line="360" w:lineRule="auto"/>
              <w:rPr>
                <w:ins w:id="5687" w:author="phuong vu" w:date="2018-11-21T21:48:00Z"/>
                <w:lang w:val="en-US"/>
              </w:rPr>
            </w:pPr>
            <w:ins w:id="5688" w:author="phuong vu" w:date="2018-11-21T21:49:00Z">
              <w:r>
                <w:rPr>
                  <w:lang w:val="en-US"/>
                </w:rPr>
                <w:t>receipt_detail</w:t>
              </w:r>
            </w:ins>
          </w:p>
        </w:tc>
        <w:tc>
          <w:tcPr>
            <w:tcW w:w="1463" w:type="dxa"/>
          </w:tcPr>
          <w:p w14:paraId="4A4CA24E" w14:textId="6B72690A" w:rsidR="000C009C" w:rsidRDefault="000C009C" w:rsidP="009A04B7">
            <w:pPr>
              <w:spacing w:line="360" w:lineRule="auto"/>
              <w:jc w:val="center"/>
              <w:rPr>
                <w:ins w:id="5689" w:author="phuong vu" w:date="2018-11-21T21:48:00Z"/>
                <w:lang w:val="en-US"/>
              </w:rPr>
            </w:pPr>
            <w:ins w:id="5690" w:author="phuong vu" w:date="2018-11-21T21:49:00Z">
              <w:r>
                <w:rPr>
                  <w:lang w:val="en-US"/>
                </w:rPr>
                <w:t>X</w:t>
              </w:r>
            </w:ins>
          </w:p>
        </w:tc>
        <w:tc>
          <w:tcPr>
            <w:tcW w:w="1463" w:type="dxa"/>
          </w:tcPr>
          <w:p w14:paraId="78FB62E6" w14:textId="77777777" w:rsidR="000C009C" w:rsidRDefault="000C009C" w:rsidP="009A04B7">
            <w:pPr>
              <w:spacing w:line="360" w:lineRule="auto"/>
              <w:jc w:val="center"/>
              <w:rPr>
                <w:ins w:id="5691" w:author="phuong vu" w:date="2018-11-21T21:48:00Z"/>
                <w:lang w:val="en-US"/>
              </w:rPr>
            </w:pPr>
          </w:p>
        </w:tc>
        <w:tc>
          <w:tcPr>
            <w:tcW w:w="1463" w:type="dxa"/>
          </w:tcPr>
          <w:p w14:paraId="5F0E0637" w14:textId="77777777" w:rsidR="000C009C" w:rsidRDefault="000C009C" w:rsidP="009A04B7">
            <w:pPr>
              <w:spacing w:line="360" w:lineRule="auto"/>
              <w:jc w:val="center"/>
              <w:rPr>
                <w:ins w:id="5692" w:author="phuong vu" w:date="2018-11-21T21:48:00Z"/>
                <w:lang w:val="en-US"/>
              </w:rPr>
            </w:pPr>
          </w:p>
        </w:tc>
        <w:tc>
          <w:tcPr>
            <w:tcW w:w="1463" w:type="dxa"/>
          </w:tcPr>
          <w:p w14:paraId="38116524" w14:textId="19584FCB" w:rsidR="000C009C" w:rsidRDefault="000C009C" w:rsidP="009A04B7">
            <w:pPr>
              <w:jc w:val="center"/>
              <w:rPr>
                <w:ins w:id="5693" w:author="phuong vu" w:date="2018-11-21T21:48:00Z"/>
                <w:lang w:val="en-US"/>
              </w:rPr>
            </w:pPr>
            <w:ins w:id="5694" w:author="phuong vu" w:date="2018-11-21T21:49:00Z">
              <w:r>
                <w:rPr>
                  <w:lang w:val="en-US"/>
                </w:rPr>
                <w:t>X</w:t>
              </w:r>
            </w:ins>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568B915C" w14:textId="01EAC3AA" w:rsidR="00616229" w:rsidRPr="00D225CD" w:rsidRDefault="00CE445B">
      <w:pPr>
        <w:pStyle w:val="Heading5"/>
        <w:rPr>
          <w:lang w:val="en-US"/>
        </w:rPr>
      </w:pPr>
      <w:r>
        <w:rPr>
          <w:lang w:val="en-US"/>
        </w:rPr>
        <w:t>Tạo hóa đơn đơn hàng</w:t>
      </w:r>
    </w:p>
    <w:p w14:paraId="02692E12" w14:textId="575C93D6" w:rsidR="00070C2F" w:rsidRDefault="00070C2F" w:rsidP="00070C2F">
      <w:pPr>
        <w:pStyle w:val="Heading6"/>
        <w:rPr>
          <w:ins w:id="5695" w:author="phuong vu" w:date="2018-11-15T23:10:00Z"/>
          <w:lang w:val="en-US"/>
        </w:rPr>
      </w:pPr>
      <w:r>
        <w:rPr>
          <w:lang w:val="en-US"/>
        </w:rPr>
        <w:t>Mục đích</w:t>
      </w:r>
    </w:p>
    <w:p w14:paraId="15A04B77" w14:textId="22CA730D" w:rsidR="00061E48" w:rsidRPr="005A4BEF" w:rsidRDefault="00061E48">
      <w:pPr>
        <w:ind w:firstLine="720"/>
        <w:rPr>
          <w:lang w:val="en-US"/>
        </w:rPr>
        <w:pPrChange w:id="5696" w:author="phuong vu" w:date="2018-11-15T23:13:00Z">
          <w:pPr>
            <w:pStyle w:val="Heading6"/>
          </w:pPr>
        </w:pPrChange>
      </w:pPr>
      <w:ins w:id="5697" w:author="phuong vu" w:date="2018-11-15T23:10:00Z">
        <w:r>
          <w:rPr>
            <w:lang w:val="en-US"/>
          </w:rPr>
          <w:t>Tạo hóa đơn đơn hàng là</w:t>
        </w:r>
      </w:ins>
      <w:ins w:id="5698" w:author="phuong vu" w:date="2018-11-15T23:11:00Z">
        <w:r w:rsidR="000B72E2">
          <w:rPr>
            <w:lang w:val="en-US"/>
          </w:rPr>
          <w:t xml:space="preserve"> một trong những</w:t>
        </w:r>
      </w:ins>
      <w:ins w:id="5699" w:author="phuong vu" w:date="2018-11-15T23:10:00Z">
        <w:r>
          <w:rPr>
            <w:lang w:val="en-US"/>
          </w:rPr>
          <w:t xml:space="preserve"> bước </w:t>
        </w:r>
        <w:r w:rsidR="000B72E2">
          <w:rPr>
            <w:lang w:val="en-US"/>
          </w:rPr>
          <w:t>cuối c</w:t>
        </w:r>
      </w:ins>
      <w:ins w:id="5700"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5701" w:author="phuong vu" w:date="2018-11-15T23:12:00Z">
        <w:r w:rsidR="000B72E2">
          <w:rPr>
            <w:lang w:val="en-US"/>
          </w:rPr>
          <w:t xml:space="preserve">chính xác và đã </w:t>
        </w:r>
      </w:ins>
      <w:ins w:id="5702"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549EAEDA" w:rsidR="004F28F8" w:rsidRDefault="004F28F8" w:rsidP="004F28F8">
      <w:pPr>
        <w:pStyle w:val="Caption"/>
        <w:rPr>
          <w:szCs w:val="26"/>
          <w:lang w:val="en-US"/>
        </w:rPr>
      </w:pPr>
      <w:bookmarkStart w:id="5703" w:name="_Ref530087124"/>
      <w:bookmarkStart w:id="5704" w:name="_Ref530087110"/>
      <w:bookmarkStart w:id="5705" w:name="_Toc530662938"/>
      <w:r w:rsidRPr="009B63D4">
        <w:rPr>
          <w:szCs w:val="26"/>
        </w:rPr>
        <w:t xml:space="preserve">Hình </w:t>
      </w:r>
      <w:ins w:id="5706"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707"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708" w:author="phuong vu" w:date="2018-11-22T18:14:00Z">
        <w:r w:rsidR="00627671">
          <w:rPr>
            <w:noProof/>
            <w:szCs w:val="26"/>
          </w:rPr>
          <w:t>11</w:t>
        </w:r>
        <w:r w:rsidR="00627671">
          <w:rPr>
            <w:szCs w:val="26"/>
          </w:rPr>
          <w:fldChar w:fldCharType="end"/>
        </w:r>
      </w:ins>
      <w:del w:id="570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5703"/>
      <w:r w:rsidRPr="009B63D4">
        <w:rPr>
          <w:szCs w:val="26"/>
          <w:lang w:val="en-US"/>
        </w:rPr>
        <w:t xml:space="preserve"> Giao diện thực hiện chức năng tạo hóa đơn cho đơn hàng</w:t>
      </w:r>
      <w:bookmarkEnd w:id="5704"/>
      <w:bookmarkEnd w:id="5705"/>
    </w:p>
    <w:p w14:paraId="4FDE5814" w14:textId="3DECACAE" w:rsidR="004F28F8" w:rsidRDefault="000A5A23" w:rsidP="009B63D4">
      <w:pPr>
        <w:keepNext/>
      </w:pPr>
      <w:ins w:id="5710" w:author="phuong vu" w:date="2018-11-21T21:40:00Z">
        <w:r>
          <w:rPr>
            <w:noProof/>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Pr>
            <w:noProof/>
          </w:rPr>
          <w:t xml:space="preserve"> </w:t>
        </w:r>
      </w:ins>
      <w:del w:id="5711" w:author="phuong vu" w:date="2018-11-21T21:40:00Z">
        <w:r w:rsidR="004F28F8"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19368093" w:rsidR="004F28F8" w:rsidRPr="009B63D4" w:rsidRDefault="004F28F8" w:rsidP="009B63D4">
      <w:pPr>
        <w:pStyle w:val="Caption"/>
        <w:rPr>
          <w:szCs w:val="26"/>
          <w:lang w:val="en-US"/>
        </w:rPr>
      </w:pPr>
      <w:bookmarkStart w:id="5712" w:name="_Toc530662939"/>
      <w:r w:rsidRPr="009B63D4">
        <w:rPr>
          <w:szCs w:val="26"/>
        </w:rPr>
        <w:t xml:space="preserve">Hình </w:t>
      </w:r>
      <w:ins w:id="5713"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5714"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5715" w:author="phuong vu" w:date="2018-11-22T18:14:00Z">
        <w:r w:rsidR="00627671">
          <w:rPr>
            <w:noProof/>
            <w:szCs w:val="26"/>
          </w:rPr>
          <w:t>12</w:t>
        </w:r>
        <w:r w:rsidR="00627671">
          <w:rPr>
            <w:szCs w:val="26"/>
          </w:rPr>
          <w:fldChar w:fldCharType="end"/>
        </w:r>
      </w:ins>
      <w:del w:id="571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bookmarkEnd w:id="5712"/>
    </w:p>
    <w:p w14:paraId="1834A188" w14:textId="2F76920E" w:rsidR="00070C2F" w:rsidRDefault="00070C2F" w:rsidP="00070C2F">
      <w:pPr>
        <w:pStyle w:val="Heading6"/>
        <w:rPr>
          <w:ins w:id="5717"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5718" w:author="phuong vu" w:date="2018-11-15T23:14:00Z"/>
        </w:trPr>
        <w:tc>
          <w:tcPr>
            <w:tcW w:w="805" w:type="dxa"/>
            <w:vAlign w:val="center"/>
          </w:tcPr>
          <w:p w14:paraId="62618DCC" w14:textId="77777777" w:rsidR="000B72E2" w:rsidRPr="007F1EF1" w:rsidRDefault="000B72E2" w:rsidP="005A4BEF">
            <w:pPr>
              <w:spacing w:line="360" w:lineRule="auto"/>
              <w:jc w:val="center"/>
              <w:rPr>
                <w:ins w:id="5719" w:author="phuong vu" w:date="2018-11-15T23:14:00Z"/>
                <w:b/>
                <w:lang w:val="en-US"/>
              </w:rPr>
            </w:pPr>
            <w:ins w:id="5720"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5721" w:author="phuong vu" w:date="2018-11-15T23:14:00Z"/>
                <w:b/>
                <w:lang w:val="en-US"/>
              </w:rPr>
            </w:pPr>
            <w:ins w:id="5722"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5723" w:author="phuong vu" w:date="2018-11-15T23:14:00Z"/>
                <w:b/>
                <w:lang w:val="en-US"/>
              </w:rPr>
            </w:pPr>
            <w:ins w:id="5724"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5725" w:author="phuong vu" w:date="2018-11-15T23:14:00Z"/>
                <w:b/>
                <w:lang w:val="en-US"/>
              </w:rPr>
            </w:pPr>
            <w:ins w:id="5726"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5727" w:author="phuong vu" w:date="2018-11-15T23:14:00Z"/>
                <w:b/>
                <w:lang w:val="en-US"/>
              </w:rPr>
            </w:pPr>
            <w:ins w:id="5728" w:author="phuong vu" w:date="2018-11-15T23:14:00Z">
              <w:r w:rsidRPr="007F1EF1">
                <w:rPr>
                  <w:b/>
                  <w:lang w:val="en-US"/>
                </w:rPr>
                <w:t>Lưu ý</w:t>
              </w:r>
            </w:ins>
          </w:p>
        </w:tc>
      </w:tr>
      <w:tr w:rsidR="000B72E2" w14:paraId="64F12171" w14:textId="77777777" w:rsidTr="005A4BEF">
        <w:trPr>
          <w:ins w:id="5729" w:author="phuong vu" w:date="2018-11-15T23:14:00Z"/>
        </w:trPr>
        <w:tc>
          <w:tcPr>
            <w:tcW w:w="805" w:type="dxa"/>
          </w:tcPr>
          <w:p w14:paraId="451780E8" w14:textId="77777777" w:rsidR="000B72E2" w:rsidRDefault="000B72E2" w:rsidP="005A4BEF">
            <w:pPr>
              <w:spacing w:line="360" w:lineRule="auto"/>
              <w:jc w:val="center"/>
              <w:rPr>
                <w:ins w:id="5730" w:author="phuong vu" w:date="2018-11-15T23:14:00Z"/>
                <w:lang w:val="en-US"/>
              </w:rPr>
            </w:pPr>
            <w:ins w:id="5731" w:author="phuong vu" w:date="2018-11-15T23:14:00Z">
              <w:r>
                <w:rPr>
                  <w:lang w:val="en-US"/>
                </w:rPr>
                <w:t>1</w:t>
              </w:r>
            </w:ins>
          </w:p>
        </w:tc>
        <w:tc>
          <w:tcPr>
            <w:tcW w:w="1980" w:type="dxa"/>
          </w:tcPr>
          <w:p w14:paraId="31B9126F" w14:textId="23D58FBF" w:rsidR="000B72E2" w:rsidRDefault="000B72E2" w:rsidP="005A4BEF">
            <w:pPr>
              <w:spacing w:line="360" w:lineRule="auto"/>
              <w:rPr>
                <w:ins w:id="5732" w:author="phuong vu" w:date="2018-11-15T23:14:00Z"/>
                <w:lang w:val="en-US"/>
              </w:rPr>
            </w:pPr>
            <w:ins w:id="5733" w:author="phuong vu" w:date="2018-11-15T23:14:00Z">
              <w:r>
                <w:rPr>
                  <w:lang w:val="en-US"/>
                </w:rPr>
                <w:t>span</w:t>
              </w:r>
            </w:ins>
          </w:p>
        </w:tc>
        <w:tc>
          <w:tcPr>
            <w:tcW w:w="2970" w:type="dxa"/>
          </w:tcPr>
          <w:p w14:paraId="2404F11C" w14:textId="60F4EA25" w:rsidR="000B72E2" w:rsidRDefault="000B72E2" w:rsidP="005A4BEF">
            <w:pPr>
              <w:spacing w:line="360" w:lineRule="auto"/>
              <w:rPr>
                <w:ins w:id="5734" w:author="phuong vu" w:date="2018-11-15T23:14:00Z"/>
                <w:lang w:val="en-US"/>
              </w:rPr>
            </w:pPr>
            <w:ins w:id="5735" w:author="phuong vu" w:date="2018-11-15T23:14:00Z">
              <w:r>
                <w:rPr>
                  <w:lang w:val="en-US"/>
                </w:rPr>
                <w:t>Hiển thị thông tin đơn hàng</w:t>
              </w:r>
            </w:ins>
            <w:ins w:id="5736" w:author="phuong vu" w:date="2018-11-15T23:15:00Z">
              <w:r>
                <w:rPr>
                  <w:lang w:val="en-US"/>
                </w:rPr>
                <w:t xml:space="preserve"> như giao diện </w:t>
              </w:r>
            </w:ins>
            <w:ins w:id="5737"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5738"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5739" w:author="phuong vu" w:date="2018-11-15T23:14:00Z"/>
                <w:lang w:val="en-US"/>
              </w:rPr>
            </w:pPr>
          </w:p>
        </w:tc>
        <w:tc>
          <w:tcPr>
            <w:tcW w:w="1756" w:type="dxa"/>
          </w:tcPr>
          <w:p w14:paraId="335F2A93" w14:textId="77777777" w:rsidR="000B72E2" w:rsidRDefault="000B72E2" w:rsidP="005A4BEF">
            <w:pPr>
              <w:spacing w:line="360" w:lineRule="auto"/>
              <w:rPr>
                <w:ins w:id="5740" w:author="phuong vu" w:date="2018-11-15T23:14:00Z"/>
                <w:lang w:val="en-US"/>
              </w:rPr>
            </w:pPr>
          </w:p>
        </w:tc>
      </w:tr>
      <w:tr w:rsidR="000B72E2" w14:paraId="2145D598" w14:textId="77777777" w:rsidTr="005A4BEF">
        <w:trPr>
          <w:ins w:id="5741" w:author="phuong vu" w:date="2018-11-15T23:14:00Z"/>
        </w:trPr>
        <w:tc>
          <w:tcPr>
            <w:tcW w:w="805" w:type="dxa"/>
          </w:tcPr>
          <w:p w14:paraId="119CD64D" w14:textId="77777777" w:rsidR="000B72E2" w:rsidRDefault="000B72E2" w:rsidP="005A4BEF">
            <w:pPr>
              <w:spacing w:line="360" w:lineRule="auto"/>
              <w:jc w:val="center"/>
              <w:rPr>
                <w:ins w:id="5742" w:author="phuong vu" w:date="2018-11-15T23:14:00Z"/>
                <w:lang w:val="en-US"/>
              </w:rPr>
            </w:pPr>
            <w:ins w:id="5743" w:author="phuong vu" w:date="2018-11-15T23:14:00Z">
              <w:r>
                <w:rPr>
                  <w:lang w:val="en-US"/>
                </w:rPr>
                <w:t>2</w:t>
              </w:r>
            </w:ins>
          </w:p>
        </w:tc>
        <w:tc>
          <w:tcPr>
            <w:tcW w:w="1980" w:type="dxa"/>
          </w:tcPr>
          <w:p w14:paraId="48D6112D" w14:textId="77777777" w:rsidR="000B72E2" w:rsidRDefault="000B72E2" w:rsidP="005A4BEF">
            <w:pPr>
              <w:spacing w:line="360" w:lineRule="auto"/>
              <w:rPr>
                <w:ins w:id="5744" w:author="phuong vu" w:date="2018-11-15T23:14:00Z"/>
                <w:lang w:val="en-US"/>
              </w:rPr>
            </w:pPr>
            <w:ins w:id="5745" w:author="phuong vu" w:date="2018-11-15T23:14:00Z">
              <w:r>
                <w:rPr>
                  <w:lang w:val="en-US"/>
                </w:rPr>
                <w:t>button</w:t>
              </w:r>
            </w:ins>
          </w:p>
        </w:tc>
        <w:tc>
          <w:tcPr>
            <w:tcW w:w="2970" w:type="dxa"/>
          </w:tcPr>
          <w:p w14:paraId="575DD6F2" w14:textId="6E5E5054" w:rsidR="000B72E2" w:rsidRDefault="000B72E2" w:rsidP="005A4BEF">
            <w:pPr>
              <w:spacing w:line="360" w:lineRule="auto"/>
              <w:rPr>
                <w:ins w:id="5746" w:author="phuong vu" w:date="2018-11-15T23:14:00Z"/>
                <w:lang w:val="en-US"/>
              </w:rPr>
            </w:pPr>
            <w:ins w:id="5747"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5748" w:author="phuong vu" w:date="2018-11-15T23:14:00Z"/>
                <w:lang w:val="en-US"/>
              </w:rPr>
            </w:pPr>
          </w:p>
        </w:tc>
        <w:tc>
          <w:tcPr>
            <w:tcW w:w="1756" w:type="dxa"/>
          </w:tcPr>
          <w:p w14:paraId="4F08D7A6" w14:textId="77777777" w:rsidR="000B72E2" w:rsidRDefault="000B72E2" w:rsidP="005A4BEF">
            <w:pPr>
              <w:spacing w:line="360" w:lineRule="auto"/>
              <w:rPr>
                <w:ins w:id="5749" w:author="phuong vu" w:date="2018-11-15T23:14:00Z"/>
                <w:lang w:val="en-US"/>
              </w:rPr>
            </w:pPr>
          </w:p>
        </w:tc>
      </w:tr>
      <w:tr w:rsidR="000B72E2" w14:paraId="438869C9" w14:textId="77777777" w:rsidTr="005A4BEF">
        <w:trPr>
          <w:ins w:id="5750" w:author="phuong vu" w:date="2018-11-15T23:14:00Z"/>
        </w:trPr>
        <w:tc>
          <w:tcPr>
            <w:tcW w:w="805" w:type="dxa"/>
          </w:tcPr>
          <w:p w14:paraId="0F1FFD57" w14:textId="77777777" w:rsidR="000B72E2" w:rsidRDefault="000B72E2" w:rsidP="005A4BEF">
            <w:pPr>
              <w:spacing w:line="360" w:lineRule="auto"/>
              <w:jc w:val="center"/>
              <w:rPr>
                <w:ins w:id="5751" w:author="phuong vu" w:date="2018-11-15T23:14:00Z"/>
                <w:lang w:val="en-US"/>
              </w:rPr>
            </w:pPr>
            <w:ins w:id="5752" w:author="phuong vu" w:date="2018-11-15T23:14:00Z">
              <w:r>
                <w:rPr>
                  <w:lang w:val="en-US"/>
                </w:rPr>
                <w:t>3</w:t>
              </w:r>
            </w:ins>
          </w:p>
        </w:tc>
        <w:tc>
          <w:tcPr>
            <w:tcW w:w="1980" w:type="dxa"/>
          </w:tcPr>
          <w:p w14:paraId="5946B344" w14:textId="0FFAB628" w:rsidR="000B72E2" w:rsidRDefault="000B72E2" w:rsidP="005A4BEF">
            <w:pPr>
              <w:spacing w:line="360" w:lineRule="auto"/>
              <w:rPr>
                <w:ins w:id="5753" w:author="phuong vu" w:date="2018-11-15T23:14:00Z"/>
                <w:lang w:val="en-US"/>
              </w:rPr>
            </w:pPr>
            <w:ins w:id="5754" w:author="phuong vu" w:date="2018-11-15T23:17:00Z">
              <w:r>
                <w:rPr>
                  <w:lang w:val="en-US"/>
                </w:rPr>
                <w:t>table</w:t>
              </w:r>
            </w:ins>
          </w:p>
        </w:tc>
        <w:tc>
          <w:tcPr>
            <w:tcW w:w="2970" w:type="dxa"/>
          </w:tcPr>
          <w:p w14:paraId="08582E8B" w14:textId="2E274A5E" w:rsidR="000B72E2" w:rsidRDefault="000B72E2" w:rsidP="005A4BEF">
            <w:pPr>
              <w:spacing w:line="360" w:lineRule="auto"/>
              <w:rPr>
                <w:ins w:id="5755" w:author="phuong vu" w:date="2018-11-15T23:14:00Z"/>
                <w:lang w:val="en-US"/>
              </w:rPr>
            </w:pPr>
            <w:ins w:id="5756"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5757" w:author="phuong vu" w:date="2018-11-15T23:14:00Z"/>
                <w:lang w:val="en-US"/>
              </w:rPr>
            </w:pPr>
          </w:p>
        </w:tc>
        <w:tc>
          <w:tcPr>
            <w:tcW w:w="1756" w:type="dxa"/>
          </w:tcPr>
          <w:p w14:paraId="6A1505B2" w14:textId="77777777" w:rsidR="000B72E2" w:rsidRDefault="000B72E2" w:rsidP="005A4BEF">
            <w:pPr>
              <w:spacing w:line="360" w:lineRule="auto"/>
              <w:rPr>
                <w:ins w:id="5758" w:author="phuong vu" w:date="2018-11-15T23:14:00Z"/>
                <w:lang w:val="en-US"/>
              </w:rPr>
            </w:pPr>
          </w:p>
        </w:tc>
      </w:tr>
      <w:tr w:rsidR="00565D22" w14:paraId="01C73727" w14:textId="77777777" w:rsidTr="005A4BEF">
        <w:trPr>
          <w:ins w:id="5759" w:author="phuong vu" w:date="2018-11-21T22:08:00Z"/>
        </w:trPr>
        <w:tc>
          <w:tcPr>
            <w:tcW w:w="805" w:type="dxa"/>
          </w:tcPr>
          <w:p w14:paraId="0F8AC79C" w14:textId="529B757C" w:rsidR="00565D22" w:rsidRDefault="00565D22" w:rsidP="005A4BEF">
            <w:pPr>
              <w:spacing w:line="360" w:lineRule="auto"/>
              <w:jc w:val="center"/>
              <w:rPr>
                <w:ins w:id="5760" w:author="phuong vu" w:date="2018-11-21T22:08:00Z"/>
                <w:lang w:val="en-US"/>
              </w:rPr>
            </w:pPr>
            <w:ins w:id="5761" w:author="phuong vu" w:date="2018-11-21T22:08:00Z">
              <w:r>
                <w:rPr>
                  <w:lang w:val="en-US"/>
                </w:rPr>
                <w:t>4</w:t>
              </w:r>
            </w:ins>
          </w:p>
        </w:tc>
        <w:tc>
          <w:tcPr>
            <w:tcW w:w="1980" w:type="dxa"/>
          </w:tcPr>
          <w:p w14:paraId="5A185C39" w14:textId="031C3925" w:rsidR="00565D22" w:rsidRDefault="00565D22" w:rsidP="005A4BEF">
            <w:pPr>
              <w:spacing w:line="360" w:lineRule="auto"/>
              <w:rPr>
                <w:ins w:id="5762" w:author="phuong vu" w:date="2018-11-21T22:08:00Z"/>
                <w:lang w:val="en-US"/>
              </w:rPr>
            </w:pPr>
            <w:ins w:id="5763" w:author="phuong vu" w:date="2018-11-21T22:08:00Z">
              <w:r>
                <w:rPr>
                  <w:lang w:val="en-US"/>
                </w:rPr>
                <w:t>button</w:t>
              </w:r>
            </w:ins>
          </w:p>
        </w:tc>
        <w:tc>
          <w:tcPr>
            <w:tcW w:w="2970" w:type="dxa"/>
          </w:tcPr>
          <w:p w14:paraId="7396EB84" w14:textId="0D9CB0C2" w:rsidR="00565D22" w:rsidRDefault="00565D22" w:rsidP="005A4BEF">
            <w:pPr>
              <w:spacing w:line="360" w:lineRule="auto"/>
              <w:rPr>
                <w:ins w:id="5764" w:author="phuong vu" w:date="2018-11-21T22:08:00Z"/>
                <w:lang w:val="en-US"/>
              </w:rPr>
            </w:pPr>
            <w:ins w:id="5765" w:author="phuong vu" w:date="2018-11-21T22:08:00Z">
              <w:r>
                <w:rPr>
                  <w:lang w:val="en-US"/>
                </w:rPr>
                <w:t>In h</w:t>
              </w:r>
            </w:ins>
            <w:ins w:id="5766" w:author="phuong vu" w:date="2018-11-21T22:09:00Z">
              <w:r>
                <w:rPr>
                  <w:lang w:val="en-US"/>
                </w:rPr>
                <w:t>óa đơn</w:t>
              </w:r>
            </w:ins>
          </w:p>
        </w:tc>
        <w:tc>
          <w:tcPr>
            <w:tcW w:w="1266" w:type="dxa"/>
          </w:tcPr>
          <w:p w14:paraId="7FD62DF8" w14:textId="77777777" w:rsidR="00565D22" w:rsidRDefault="00565D22" w:rsidP="005A4BEF">
            <w:pPr>
              <w:spacing w:line="360" w:lineRule="auto"/>
              <w:rPr>
                <w:ins w:id="5767" w:author="phuong vu" w:date="2018-11-21T22:08:00Z"/>
                <w:lang w:val="en-US"/>
              </w:rPr>
            </w:pPr>
          </w:p>
        </w:tc>
        <w:tc>
          <w:tcPr>
            <w:tcW w:w="1756" w:type="dxa"/>
          </w:tcPr>
          <w:p w14:paraId="56AE8F95" w14:textId="77777777" w:rsidR="00565D22" w:rsidRDefault="00565D22" w:rsidP="005A4BEF">
            <w:pPr>
              <w:spacing w:line="360" w:lineRule="auto"/>
              <w:rPr>
                <w:ins w:id="5768" w:author="phuong vu" w:date="2018-11-21T22:08:00Z"/>
                <w:lang w:val="en-US"/>
              </w:rPr>
            </w:pPr>
          </w:p>
        </w:tc>
      </w:tr>
      <w:tr w:rsidR="00565D22" w14:paraId="0DA67080" w14:textId="77777777" w:rsidTr="005A4BEF">
        <w:trPr>
          <w:ins w:id="5769" w:author="phuong vu" w:date="2018-11-21T22:08:00Z"/>
        </w:trPr>
        <w:tc>
          <w:tcPr>
            <w:tcW w:w="805" w:type="dxa"/>
          </w:tcPr>
          <w:p w14:paraId="6374A145" w14:textId="45368623" w:rsidR="00565D22" w:rsidRDefault="00565D22" w:rsidP="005A4BEF">
            <w:pPr>
              <w:spacing w:line="360" w:lineRule="auto"/>
              <w:jc w:val="center"/>
              <w:rPr>
                <w:ins w:id="5770" w:author="phuong vu" w:date="2018-11-21T22:08:00Z"/>
                <w:lang w:val="en-US"/>
              </w:rPr>
            </w:pPr>
            <w:ins w:id="5771" w:author="phuong vu" w:date="2018-11-21T22:08:00Z">
              <w:r>
                <w:rPr>
                  <w:lang w:val="en-US"/>
                </w:rPr>
                <w:t>5</w:t>
              </w:r>
            </w:ins>
          </w:p>
        </w:tc>
        <w:tc>
          <w:tcPr>
            <w:tcW w:w="1980" w:type="dxa"/>
          </w:tcPr>
          <w:p w14:paraId="0C5BB0D5" w14:textId="68AEC86B" w:rsidR="00565D22" w:rsidRDefault="00565D22" w:rsidP="005A4BEF">
            <w:pPr>
              <w:spacing w:line="360" w:lineRule="auto"/>
              <w:rPr>
                <w:ins w:id="5772" w:author="phuong vu" w:date="2018-11-21T22:08:00Z"/>
                <w:lang w:val="en-US"/>
              </w:rPr>
            </w:pPr>
            <w:ins w:id="5773" w:author="phuong vu" w:date="2018-11-21T22:08:00Z">
              <w:r>
                <w:rPr>
                  <w:lang w:val="en-US"/>
                </w:rPr>
                <w:t>button</w:t>
              </w:r>
            </w:ins>
          </w:p>
        </w:tc>
        <w:tc>
          <w:tcPr>
            <w:tcW w:w="2970" w:type="dxa"/>
          </w:tcPr>
          <w:p w14:paraId="349B89E9" w14:textId="26835B94" w:rsidR="00565D22" w:rsidRDefault="00565D22" w:rsidP="005A4BEF">
            <w:pPr>
              <w:spacing w:line="360" w:lineRule="auto"/>
              <w:rPr>
                <w:ins w:id="5774" w:author="phuong vu" w:date="2018-11-21T22:08:00Z"/>
                <w:lang w:val="en-US"/>
              </w:rPr>
            </w:pPr>
            <w:ins w:id="5775" w:author="phuong vu" w:date="2018-11-21T22:09:00Z">
              <w:r>
                <w:rPr>
                  <w:lang w:val="en-US"/>
                </w:rPr>
                <w:t>Cập nhật thông tin hóa đơn</w:t>
              </w:r>
            </w:ins>
          </w:p>
        </w:tc>
        <w:tc>
          <w:tcPr>
            <w:tcW w:w="1266" w:type="dxa"/>
          </w:tcPr>
          <w:p w14:paraId="4E0681C4" w14:textId="77777777" w:rsidR="00565D22" w:rsidRDefault="00565D22" w:rsidP="005A4BEF">
            <w:pPr>
              <w:spacing w:line="360" w:lineRule="auto"/>
              <w:rPr>
                <w:ins w:id="5776" w:author="phuong vu" w:date="2018-11-21T22:08:00Z"/>
                <w:lang w:val="en-US"/>
              </w:rPr>
            </w:pPr>
          </w:p>
        </w:tc>
        <w:tc>
          <w:tcPr>
            <w:tcW w:w="1756" w:type="dxa"/>
          </w:tcPr>
          <w:p w14:paraId="6AAD1909" w14:textId="77777777" w:rsidR="00565D22" w:rsidRDefault="00565D22" w:rsidP="005A4BEF">
            <w:pPr>
              <w:spacing w:line="360" w:lineRule="auto"/>
              <w:rPr>
                <w:ins w:id="5777" w:author="phuong vu" w:date="2018-11-21T22:08:00Z"/>
                <w:lang w:val="en-US"/>
              </w:rPr>
            </w:pPr>
          </w:p>
        </w:tc>
      </w:tr>
      <w:tr w:rsidR="000B72E2" w14:paraId="1D0B6967" w14:textId="77777777" w:rsidTr="005A4BEF">
        <w:trPr>
          <w:ins w:id="5778" w:author="phuong vu" w:date="2018-11-15T23:14:00Z"/>
        </w:trPr>
        <w:tc>
          <w:tcPr>
            <w:tcW w:w="805" w:type="dxa"/>
          </w:tcPr>
          <w:p w14:paraId="634F21FA" w14:textId="33836170" w:rsidR="000B72E2" w:rsidRDefault="00565D22" w:rsidP="005A4BEF">
            <w:pPr>
              <w:spacing w:line="360" w:lineRule="auto"/>
              <w:jc w:val="center"/>
              <w:rPr>
                <w:ins w:id="5779" w:author="phuong vu" w:date="2018-11-15T23:14:00Z"/>
                <w:lang w:val="en-US"/>
              </w:rPr>
            </w:pPr>
            <w:ins w:id="5780" w:author="phuong vu" w:date="2018-11-21T22:08:00Z">
              <w:r>
                <w:rPr>
                  <w:lang w:val="en-US"/>
                </w:rPr>
                <w:t>6</w:t>
              </w:r>
            </w:ins>
          </w:p>
        </w:tc>
        <w:tc>
          <w:tcPr>
            <w:tcW w:w="1980" w:type="dxa"/>
          </w:tcPr>
          <w:p w14:paraId="6DD76B7A" w14:textId="77777777" w:rsidR="000B72E2" w:rsidRDefault="000B72E2" w:rsidP="005A4BEF">
            <w:pPr>
              <w:spacing w:line="360" w:lineRule="auto"/>
              <w:rPr>
                <w:ins w:id="5781" w:author="phuong vu" w:date="2018-11-15T23:14:00Z"/>
                <w:lang w:val="en-US"/>
              </w:rPr>
            </w:pPr>
            <w:ins w:id="5782" w:author="phuong vu" w:date="2018-11-15T23:14:00Z">
              <w:r>
                <w:rPr>
                  <w:lang w:val="en-US"/>
                </w:rPr>
                <w:t>button</w:t>
              </w:r>
            </w:ins>
          </w:p>
        </w:tc>
        <w:tc>
          <w:tcPr>
            <w:tcW w:w="2970" w:type="dxa"/>
          </w:tcPr>
          <w:p w14:paraId="7C432A97" w14:textId="77777777" w:rsidR="000B72E2" w:rsidRDefault="000B72E2" w:rsidP="005A4BEF">
            <w:pPr>
              <w:spacing w:line="360" w:lineRule="auto"/>
              <w:rPr>
                <w:ins w:id="5783" w:author="phuong vu" w:date="2018-11-15T23:14:00Z"/>
                <w:lang w:val="en-US"/>
              </w:rPr>
            </w:pPr>
            <w:ins w:id="5784"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5785" w:author="phuong vu" w:date="2018-11-15T23:14:00Z"/>
                <w:lang w:val="en-US"/>
              </w:rPr>
            </w:pPr>
          </w:p>
        </w:tc>
        <w:tc>
          <w:tcPr>
            <w:tcW w:w="1756" w:type="dxa"/>
          </w:tcPr>
          <w:p w14:paraId="3EFD78AD" w14:textId="77777777" w:rsidR="000B72E2" w:rsidRDefault="000B72E2" w:rsidP="005A4BEF">
            <w:pPr>
              <w:spacing w:line="360" w:lineRule="auto"/>
              <w:rPr>
                <w:ins w:id="5786" w:author="phuong vu" w:date="2018-11-15T23:14:00Z"/>
                <w:lang w:val="en-US"/>
              </w:rPr>
            </w:pPr>
          </w:p>
        </w:tc>
      </w:tr>
      <w:tr w:rsidR="000B72E2" w14:paraId="70EB5D42" w14:textId="77777777" w:rsidTr="005A4BEF">
        <w:trPr>
          <w:ins w:id="5787" w:author="phuong vu" w:date="2018-11-15T23:14:00Z"/>
        </w:trPr>
        <w:tc>
          <w:tcPr>
            <w:tcW w:w="805" w:type="dxa"/>
          </w:tcPr>
          <w:p w14:paraId="59D7651D" w14:textId="2B982580" w:rsidR="000B72E2" w:rsidRDefault="00565D22" w:rsidP="005A4BEF">
            <w:pPr>
              <w:spacing w:line="360" w:lineRule="auto"/>
              <w:jc w:val="center"/>
              <w:rPr>
                <w:ins w:id="5788" w:author="phuong vu" w:date="2018-11-15T23:14:00Z"/>
                <w:lang w:val="en-US"/>
              </w:rPr>
            </w:pPr>
            <w:ins w:id="5789" w:author="phuong vu" w:date="2018-11-21T22:08:00Z">
              <w:r>
                <w:rPr>
                  <w:lang w:val="en-US"/>
                </w:rPr>
                <w:t>7</w:t>
              </w:r>
            </w:ins>
          </w:p>
        </w:tc>
        <w:tc>
          <w:tcPr>
            <w:tcW w:w="1980" w:type="dxa"/>
          </w:tcPr>
          <w:p w14:paraId="374EFB6D" w14:textId="77777777" w:rsidR="000B72E2" w:rsidRDefault="000B72E2" w:rsidP="005A4BEF">
            <w:pPr>
              <w:spacing w:line="360" w:lineRule="auto"/>
              <w:rPr>
                <w:ins w:id="5790" w:author="phuong vu" w:date="2018-11-15T23:14:00Z"/>
                <w:lang w:val="en-US"/>
              </w:rPr>
            </w:pPr>
            <w:ins w:id="5791" w:author="phuong vu" w:date="2018-11-15T23:14:00Z">
              <w:r>
                <w:rPr>
                  <w:lang w:val="en-US"/>
                </w:rPr>
                <w:t>button</w:t>
              </w:r>
            </w:ins>
          </w:p>
        </w:tc>
        <w:tc>
          <w:tcPr>
            <w:tcW w:w="2970" w:type="dxa"/>
          </w:tcPr>
          <w:p w14:paraId="6C106208" w14:textId="77777777" w:rsidR="000B72E2" w:rsidRDefault="000B72E2" w:rsidP="005A4BEF">
            <w:pPr>
              <w:spacing w:line="360" w:lineRule="auto"/>
              <w:rPr>
                <w:ins w:id="5792" w:author="phuong vu" w:date="2018-11-15T23:14:00Z"/>
                <w:lang w:val="en-US"/>
              </w:rPr>
            </w:pPr>
            <w:ins w:id="5793"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5794" w:author="phuong vu" w:date="2018-11-15T23:14:00Z"/>
                <w:lang w:val="en-US"/>
              </w:rPr>
            </w:pPr>
          </w:p>
        </w:tc>
        <w:tc>
          <w:tcPr>
            <w:tcW w:w="1756" w:type="dxa"/>
          </w:tcPr>
          <w:p w14:paraId="172B3DB7" w14:textId="77777777" w:rsidR="000B72E2" w:rsidRDefault="000B72E2" w:rsidP="005A4BEF">
            <w:pPr>
              <w:spacing w:line="360" w:lineRule="auto"/>
              <w:rPr>
                <w:ins w:id="5795" w:author="phuong vu" w:date="2018-11-15T23:14:00Z"/>
                <w:lang w:val="en-US"/>
              </w:rPr>
            </w:pPr>
          </w:p>
        </w:tc>
      </w:tr>
    </w:tbl>
    <w:p w14:paraId="72CDF5F4" w14:textId="77777777" w:rsidR="000B72E2" w:rsidRPr="005A4BEF" w:rsidRDefault="000B72E2">
      <w:pPr>
        <w:rPr>
          <w:lang w:val="en-US"/>
        </w:rPr>
        <w:pPrChange w:id="5796" w:author="phuong vu" w:date="2018-11-15T23:14:00Z">
          <w:pPr>
            <w:pStyle w:val="Heading6"/>
          </w:pPr>
        </w:pPrChange>
      </w:pPr>
    </w:p>
    <w:p w14:paraId="3625AAC2" w14:textId="6F62AB3A" w:rsidR="00070C2F" w:rsidRDefault="00070C2F" w:rsidP="00070C2F">
      <w:pPr>
        <w:pStyle w:val="Heading6"/>
        <w:rPr>
          <w:ins w:id="5797" w:author="phuong vu" w:date="2018-11-21T21:52:00Z"/>
          <w:lang w:val="en-US"/>
        </w:rPr>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14:paraId="2ED71E95" w14:textId="77777777" w:rsidTr="00565D22">
        <w:trPr>
          <w:ins w:id="5798" w:author="phuong vu" w:date="2018-11-21T21:52:00Z"/>
        </w:trPr>
        <w:tc>
          <w:tcPr>
            <w:tcW w:w="805" w:type="dxa"/>
            <w:vMerge w:val="restart"/>
            <w:vAlign w:val="center"/>
          </w:tcPr>
          <w:p w14:paraId="08E3B283" w14:textId="77777777" w:rsidR="00D225CD" w:rsidRPr="007F1EF1" w:rsidRDefault="00D225CD" w:rsidP="00565D22">
            <w:pPr>
              <w:spacing w:line="360" w:lineRule="auto"/>
              <w:jc w:val="center"/>
              <w:rPr>
                <w:ins w:id="5799" w:author="phuong vu" w:date="2018-11-21T21:52:00Z"/>
                <w:b/>
                <w:lang w:val="en-US"/>
              </w:rPr>
            </w:pPr>
            <w:ins w:id="5800" w:author="phuong vu" w:date="2018-11-21T21:52:00Z">
              <w:r w:rsidRPr="007F1EF1">
                <w:rPr>
                  <w:b/>
                  <w:lang w:val="en-US"/>
                </w:rPr>
                <w:t>STT</w:t>
              </w:r>
            </w:ins>
          </w:p>
        </w:tc>
        <w:tc>
          <w:tcPr>
            <w:tcW w:w="2120" w:type="dxa"/>
            <w:vMerge w:val="restart"/>
            <w:vAlign w:val="center"/>
          </w:tcPr>
          <w:p w14:paraId="224410AD" w14:textId="77777777" w:rsidR="00D225CD" w:rsidRPr="007F1EF1" w:rsidRDefault="00D225CD" w:rsidP="00565D22">
            <w:pPr>
              <w:spacing w:line="360" w:lineRule="auto"/>
              <w:jc w:val="center"/>
              <w:rPr>
                <w:ins w:id="5801" w:author="phuong vu" w:date="2018-11-21T21:52:00Z"/>
                <w:b/>
                <w:lang w:val="en-US"/>
              </w:rPr>
            </w:pPr>
            <w:ins w:id="5802" w:author="phuong vu" w:date="2018-11-21T21:52:00Z">
              <w:r w:rsidRPr="007F1EF1">
                <w:rPr>
                  <w:b/>
                  <w:lang w:val="en-US"/>
                </w:rPr>
                <w:t>Tên bảng/</w:t>
              </w:r>
            </w:ins>
          </w:p>
          <w:p w14:paraId="28408275" w14:textId="77777777" w:rsidR="00D225CD" w:rsidRPr="007F1EF1" w:rsidRDefault="00D225CD" w:rsidP="00565D22">
            <w:pPr>
              <w:spacing w:line="360" w:lineRule="auto"/>
              <w:jc w:val="center"/>
              <w:rPr>
                <w:ins w:id="5803" w:author="phuong vu" w:date="2018-11-21T21:52:00Z"/>
                <w:b/>
                <w:lang w:val="en-US"/>
              </w:rPr>
            </w:pPr>
            <w:ins w:id="5804" w:author="phuong vu" w:date="2018-11-21T21:52:00Z">
              <w:r w:rsidRPr="007F1EF1">
                <w:rPr>
                  <w:b/>
                  <w:lang w:val="en-US"/>
                </w:rPr>
                <w:t>Cấu tr</w:t>
              </w:r>
              <w:r>
                <w:rPr>
                  <w:b/>
                  <w:lang w:val="en-US"/>
                </w:rPr>
                <w:t>ú</w:t>
              </w:r>
              <w:r w:rsidRPr="007F1EF1">
                <w:rPr>
                  <w:b/>
                  <w:lang w:val="en-US"/>
                </w:rPr>
                <w:t>c dữ liệu</w:t>
              </w:r>
            </w:ins>
          </w:p>
        </w:tc>
        <w:tc>
          <w:tcPr>
            <w:tcW w:w="5852" w:type="dxa"/>
            <w:gridSpan w:val="4"/>
            <w:vAlign w:val="center"/>
          </w:tcPr>
          <w:p w14:paraId="4DD99287" w14:textId="77777777" w:rsidR="00D225CD" w:rsidRPr="007F1EF1" w:rsidRDefault="00D225CD" w:rsidP="00565D22">
            <w:pPr>
              <w:spacing w:line="360" w:lineRule="auto"/>
              <w:jc w:val="center"/>
              <w:rPr>
                <w:ins w:id="5805" w:author="phuong vu" w:date="2018-11-21T21:52:00Z"/>
                <w:b/>
                <w:lang w:val="en-US"/>
              </w:rPr>
            </w:pPr>
            <w:ins w:id="5806" w:author="phuong vu" w:date="2018-11-21T21:52:00Z">
              <w:r w:rsidRPr="007F1EF1">
                <w:rPr>
                  <w:b/>
                  <w:lang w:val="en-US"/>
                </w:rPr>
                <w:t>Phương thức</w:t>
              </w:r>
            </w:ins>
          </w:p>
        </w:tc>
      </w:tr>
      <w:tr w:rsidR="00D225CD" w14:paraId="0ADEC055" w14:textId="77777777" w:rsidTr="00565D22">
        <w:trPr>
          <w:ins w:id="5807" w:author="phuong vu" w:date="2018-11-21T21:52:00Z"/>
        </w:trPr>
        <w:tc>
          <w:tcPr>
            <w:tcW w:w="805" w:type="dxa"/>
            <w:vMerge/>
            <w:vAlign w:val="center"/>
          </w:tcPr>
          <w:p w14:paraId="0DBD164B" w14:textId="77777777" w:rsidR="00D225CD" w:rsidRPr="007F1EF1" w:rsidRDefault="00D225CD" w:rsidP="00565D22">
            <w:pPr>
              <w:spacing w:line="360" w:lineRule="auto"/>
              <w:jc w:val="center"/>
              <w:rPr>
                <w:ins w:id="5808" w:author="phuong vu" w:date="2018-11-21T21:52:00Z"/>
                <w:b/>
                <w:lang w:val="en-US"/>
              </w:rPr>
            </w:pPr>
          </w:p>
        </w:tc>
        <w:tc>
          <w:tcPr>
            <w:tcW w:w="2120" w:type="dxa"/>
            <w:vMerge/>
            <w:vAlign w:val="center"/>
          </w:tcPr>
          <w:p w14:paraId="2A0CFEC2" w14:textId="77777777" w:rsidR="00D225CD" w:rsidRPr="007F1EF1" w:rsidRDefault="00D225CD" w:rsidP="00565D22">
            <w:pPr>
              <w:spacing w:line="360" w:lineRule="auto"/>
              <w:jc w:val="center"/>
              <w:rPr>
                <w:ins w:id="5809" w:author="phuong vu" w:date="2018-11-21T21:52:00Z"/>
                <w:b/>
                <w:lang w:val="en-US"/>
              </w:rPr>
            </w:pPr>
          </w:p>
        </w:tc>
        <w:tc>
          <w:tcPr>
            <w:tcW w:w="1463" w:type="dxa"/>
            <w:vAlign w:val="center"/>
          </w:tcPr>
          <w:p w14:paraId="4F962534" w14:textId="77777777" w:rsidR="00D225CD" w:rsidRPr="007F1EF1" w:rsidRDefault="00D225CD" w:rsidP="00565D22">
            <w:pPr>
              <w:spacing w:line="360" w:lineRule="auto"/>
              <w:jc w:val="center"/>
              <w:rPr>
                <w:ins w:id="5810" w:author="phuong vu" w:date="2018-11-21T21:52:00Z"/>
                <w:b/>
                <w:lang w:val="en-US"/>
              </w:rPr>
            </w:pPr>
            <w:ins w:id="5811" w:author="phuong vu" w:date="2018-11-21T21:52:00Z">
              <w:r w:rsidRPr="007F1EF1">
                <w:rPr>
                  <w:b/>
                  <w:lang w:val="en-US"/>
                </w:rPr>
                <w:t>Thêm</w:t>
              </w:r>
            </w:ins>
          </w:p>
        </w:tc>
        <w:tc>
          <w:tcPr>
            <w:tcW w:w="1463" w:type="dxa"/>
            <w:vAlign w:val="center"/>
          </w:tcPr>
          <w:p w14:paraId="4E1E15BB" w14:textId="77777777" w:rsidR="00D225CD" w:rsidRPr="007F1EF1" w:rsidRDefault="00D225CD" w:rsidP="00565D22">
            <w:pPr>
              <w:spacing w:line="360" w:lineRule="auto"/>
              <w:jc w:val="center"/>
              <w:rPr>
                <w:ins w:id="5812" w:author="phuong vu" w:date="2018-11-21T21:52:00Z"/>
                <w:b/>
                <w:lang w:val="en-US"/>
              </w:rPr>
            </w:pPr>
            <w:ins w:id="5813" w:author="phuong vu" w:date="2018-11-21T21:52:00Z">
              <w:r w:rsidRPr="007F1EF1">
                <w:rPr>
                  <w:b/>
                  <w:lang w:val="en-US"/>
                </w:rPr>
                <w:t>Sửa</w:t>
              </w:r>
            </w:ins>
          </w:p>
        </w:tc>
        <w:tc>
          <w:tcPr>
            <w:tcW w:w="1463" w:type="dxa"/>
            <w:vAlign w:val="center"/>
          </w:tcPr>
          <w:p w14:paraId="7334789A" w14:textId="77777777" w:rsidR="00D225CD" w:rsidRPr="007F1EF1" w:rsidRDefault="00D225CD" w:rsidP="00565D22">
            <w:pPr>
              <w:spacing w:line="360" w:lineRule="auto"/>
              <w:jc w:val="center"/>
              <w:rPr>
                <w:ins w:id="5814" w:author="phuong vu" w:date="2018-11-21T21:52:00Z"/>
                <w:b/>
                <w:lang w:val="en-US"/>
              </w:rPr>
            </w:pPr>
            <w:ins w:id="5815" w:author="phuong vu" w:date="2018-11-21T21:52:00Z">
              <w:r w:rsidRPr="007F1EF1">
                <w:rPr>
                  <w:b/>
                  <w:lang w:val="en-US"/>
                </w:rPr>
                <w:t>Xóa</w:t>
              </w:r>
            </w:ins>
          </w:p>
        </w:tc>
        <w:tc>
          <w:tcPr>
            <w:tcW w:w="1463" w:type="dxa"/>
            <w:vAlign w:val="center"/>
          </w:tcPr>
          <w:p w14:paraId="3F03ABB3" w14:textId="77777777" w:rsidR="00D225CD" w:rsidRPr="007F1EF1" w:rsidRDefault="00D225CD" w:rsidP="00565D22">
            <w:pPr>
              <w:spacing w:line="360" w:lineRule="auto"/>
              <w:jc w:val="center"/>
              <w:rPr>
                <w:ins w:id="5816" w:author="phuong vu" w:date="2018-11-21T21:52:00Z"/>
                <w:b/>
                <w:lang w:val="en-US"/>
              </w:rPr>
            </w:pPr>
            <w:ins w:id="5817" w:author="phuong vu" w:date="2018-11-21T21:52:00Z">
              <w:r w:rsidRPr="007F1EF1">
                <w:rPr>
                  <w:b/>
                  <w:lang w:val="en-US"/>
                </w:rPr>
                <w:t>Truy vấn</w:t>
              </w:r>
            </w:ins>
          </w:p>
        </w:tc>
      </w:tr>
      <w:tr w:rsidR="00D225CD" w14:paraId="5B4B02F0" w14:textId="77777777" w:rsidTr="00565D22">
        <w:trPr>
          <w:ins w:id="5818" w:author="phuong vu" w:date="2018-11-21T21:52:00Z"/>
        </w:trPr>
        <w:tc>
          <w:tcPr>
            <w:tcW w:w="805" w:type="dxa"/>
          </w:tcPr>
          <w:p w14:paraId="1E85293D" w14:textId="77777777" w:rsidR="00D225CD" w:rsidRDefault="00D225CD" w:rsidP="00565D22">
            <w:pPr>
              <w:spacing w:line="360" w:lineRule="auto"/>
              <w:jc w:val="center"/>
              <w:rPr>
                <w:ins w:id="5819" w:author="phuong vu" w:date="2018-11-21T21:52:00Z"/>
                <w:lang w:val="en-US"/>
              </w:rPr>
            </w:pPr>
            <w:ins w:id="5820" w:author="phuong vu" w:date="2018-11-21T21:52:00Z">
              <w:r>
                <w:rPr>
                  <w:lang w:val="en-US"/>
                </w:rPr>
                <w:t>1</w:t>
              </w:r>
            </w:ins>
          </w:p>
        </w:tc>
        <w:tc>
          <w:tcPr>
            <w:tcW w:w="2120" w:type="dxa"/>
          </w:tcPr>
          <w:p w14:paraId="758BD103" w14:textId="77777777" w:rsidR="00D225CD" w:rsidRDefault="00D225CD" w:rsidP="00565D22">
            <w:pPr>
              <w:spacing w:line="360" w:lineRule="auto"/>
              <w:rPr>
                <w:ins w:id="5821" w:author="phuong vu" w:date="2018-11-21T21:52:00Z"/>
                <w:lang w:val="en-US"/>
              </w:rPr>
            </w:pPr>
            <w:ins w:id="5822" w:author="phuong vu" w:date="2018-11-21T21:52:00Z">
              <w:r>
                <w:rPr>
                  <w:lang w:val="en-US"/>
                </w:rPr>
                <w:t>customer_order</w:t>
              </w:r>
            </w:ins>
          </w:p>
        </w:tc>
        <w:tc>
          <w:tcPr>
            <w:tcW w:w="1463" w:type="dxa"/>
          </w:tcPr>
          <w:p w14:paraId="0FDE67B7" w14:textId="77777777" w:rsidR="00D225CD" w:rsidRDefault="00D225CD" w:rsidP="00565D22">
            <w:pPr>
              <w:spacing w:line="360" w:lineRule="auto"/>
              <w:jc w:val="center"/>
              <w:rPr>
                <w:ins w:id="5823" w:author="phuong vu" w:date="2018-11-21T21:52:00Z"/>
                <w:lang w:val="en-US"/>
              </w:rPr>
            </w:pPr>
          </w:p>
        </w:tc>
        <w:tc>
          <w:tcPr>
            <w:tcW w:w="1463" w:type="dxa"/>
          </w:tcPr>
          <w:p w14:paraId="623D8243" w14:textId="77777777" w:rsidR="00D225CD" w:rsidRDefault="00D225CD" w:rsidP="00565D22">
            <w:pPr>
              <w:spacing w:line="360" w:lineRule="auto"/>
              <w:jc w:val="center"/>
              <w:rPr>
                <w:ins w:id="5824" w:author="phuong vu" w:date="2018-11-21T21:52:00Z"/>
                <w:lang w:val="en-US"/>
              </w:rPr>
            </w:pPr>
            <w:ins w:id="5825" w:author="phuong vu" w:date="2018-11-21T21:52:00Z">
              <w:r>
                <w:rPr>
                  <w:lang w:val="en-US"/>
                </w:rPr>
                <w:t>X</w:t>
              </w:r>
            </w:ins>
          </w:p>
        </w:tc>
        <w:tc>
          <w:tcPr>
            <w:tcW w:w="1463" w:type="dxa"/>
          </w:tcPr>
          <w:p w14:paraId="6CBB39AD" w14:textId="77777777" w:rsidR="00D225CD" w:rsidRDefault="00D225CD" w:rsidP="00565D22">
            <w:pPr>
              <w:spacing w:line="360" w:lineRule="auto"/>
              <w:jc w:val="center"/>
              <w:rPr>
                <w:ins w:id="5826" w:author="phuong vu" w:date="2018-11-21T21:52:00Z"/>
                <w:lang w:val="en-US"/>
              </w:rPr>
            </w:pPr>
          </w:p>
        </w:tc>
        <w:tc>
          <w:tcPr>
            <w:tcW w:w="1463" w:type="dxa"/>
          </w:tcPr>
          <w:p w14:paraId="65A08CEB" w14:textId="77777777" w:rsidR="00D225CD" w:rsidRDefault="00D225CD" w:rsidP="00565D22">
            <w:pPr>
              <w:jc w:val="center"/>
              <w:rPr>
                <w:ins w:id="5827" w:author="phuong vu" w:date="2018-11-21T21:52:00Z"/>
                <w:lang w:val="en-US"/>
              </w:rPr>
            </w:pPr>
            <w:ins w:id="5828" w:author="phuong vu" w:date="2018-11-21T21:52:00Z">
              <w:r>
                <w:rPr>
                  <w:lang w:val="en-US"/>
                </w:rPr>
                <w:t>X</w:t>
              </w:r>
            </w:ins>
          </w:p>
        </w:tc>
      </w:tr>
      <w:tr w:rsidR="00D225CD" w14:paraId="2D519A6D" w14:textId="77777777" w:rsidTr="00565D22">
        <w:trPr>
          <w:ins w:id="5829" w:author="phuong vu" w:date="2018-11-21T21:52:00Z"/>
        </w:trPr>
        <w:tc>
          <w:tcPr>
            <w:tcW w:w="805" w:type="dxa"/>
          </w:tcPr>
          <w:p w14:paraId="67BC9CC8" w14:textId="77777777" w:rsidR="00D225CD" w:rsidRDefault="00D225CD" w:rsidP="00565D22">
            <w:pPr>
              <w:spacing w:line="360" w:lineRule="auto"/>
              <w:jc w:val="center"/>
              <w:rPr>
                <w:ins w:id="5830" w:author="phuong vu" w:date="2018-11-21T21:52:00Z"/>
                <w:lang w:val="en-US"/>
              </w:rPr>
            </w:pPr>
            <w:ins w:id="5831" w:author="phuong vu" w:date="2018-11-21T21:52:00Z">
              <w:r>
                <w:rPr>
                  <w:lang w:val="en-US"/>
                </w:rPr>
                <w:t>2</w:t>
              </w:r>
            </w:ins>
          </w:p>
        </w:tc>
        <w:tc>
          <w:tcPr>
            <w:tcW w:w="2120" w:type="dxa"/>
          </w:tcPr>
          <w:p w14:paraId="49D79E90" w14:textId="77777777" w:rsidR="00D225CD" w:rsidRDefault="00D225CD" w:rsidP="00565D22">
            <w:pPr>
              <w:spacing w:line="360" w:lineRule="auto"/>
              <w:rPr>
                <w:ins w:id="5832" w:author="phuong vu" w:date="2018-11-21T21:52:00Z"/>
                <w:lang w:val="en-US"/>
              </w:rPr>
            </w:pPr>
            <w:ins w:id="5833" w:author="phuong vu" w:date="2018-11-21T21:52:00Z">
              <w:r>
                <w:rPr>
                  <w:lang w:val="en-US"/>
                </w:rPr>
                <w:t>receipt</w:t>
              </w:r>
            </w:ins>
          </w:p>
        </w:tc>
        <w:tc>
          <w:tcPr>
            <w:tcW w:w="1463" w:type="dxa"/>
          </w:tcPr>
          <w:p w14:paraId="6FEAE874" w14:textId="77777777" w:rsidR="00D225CD" w:rsidRDefault="00D225CD" w:rsidP="00565D22">
            <w:pPr>
              <w:spacing w:line="360" w:lineRule="auto"/>
              <w:jc w:val="center"/>
              <w:rPr>
                <w:ins w:id="5834" w:author="phuong vu" w:date="2018-11-21T21:52:00Z"/>
                <w:lang w:val="en-US"/>
              </w:rPr>
            </w:pPr>
          </w:p>
        </w:tc>
        <w:tc>
          <w:tcPr>
            <w:tcW w:w="1463" w:type="dxa"/>
          </w:tcPr>
          <w:p w14:paraId="21E4AACB" w14:textId="77777777" w:rsidR="00D225CD" w:rsidRDefault="00D225CD" w:rsidP="00565D22">
            <w:pPr>
              <w:spacing w:line="360" w:lineRule="auto"/>
              <w:jc w:val="center"/>
              <w:rPr>
                <w:ins w:id="5835" w:author="phuong vu" w:date="2018-11-21T21:52:00Z"/>
                <w:lang w:val="en-US"/>
              </w:rPr>
            </w:pPr>
            <w:ins w:id="5836" w:author="phuong vu" w:date="2018-11-21T21:52:00Z">
              <w:r>
                <w:rPr>
                  <w:lang w:val="en-US"/>
                </w:rPr>
                <w:t>X</w:t>
              </w:r>
            </w:ins>
          </w:p>
        </w:tc>
        <w:tc>
          <w:tcPr>
            <w:tcW w:w="1463" w:type="dxa"/>
          </w:tcPr>
          <w:p w14:paraId="5C7902F0" w14:textId="77777777" w:rsidR="00D225CD" w:rsidRDefault="00D225CD" w:rsidP="00565D22">
            <w:pPr>
              <w:spacing w:line="360" w:lineRule="auto"/>
              <w:jc w:val="center"/>
              <w:rPr>
                <w:ins w:id="5837" w:author="phuong vu" w:date="2018-11-21T21:52:00Z"/>
                <w:lang w:val="en-US"/>
              </w:rPr>
            </w:pPr>
          </w:p>
        </w:tc>
        <w:tc>
          <w:tcPr>
            <w:tcW w:w="1463" w:type="dxa"/>
          </w:tcPr>
          <w:p w14:paraId="29729F2F" w14:textId="77777777" w:rsidR="00D225CD" w:rsidRDefault="00D225CD" w:rsidP="00565D22">
            <w:pPr>
              <w:jc w:val="center"/>
              <w:rPr>
                <w:ins w:id="5838" w:author="phuong vu" w:date="2018-11-21T21:52:00Z"/>
                <w:lang w:val="en-US"/>
              </w:rPr>
            </w:pPr>
            <w:ins w:id="5839" w:author="phuong vu" w:date="2018-11-21T21:52:00Z">
              <w:r>
                <w:rPr>
                  <w:lang w:val="en-US"/>
                </w:rPr>
                <w:t>X</w:t>
              </w:r>
            </w:ins>
          </w:p>
        </w:tc>
      </w:tr>
      <w:tr w:rsidR="00D225CD" w14:paraId="6C6E9384" w14:textId="77777777" w:rsidTr="00565D22">
        <w:trPr>
          <w:ins w:id="5840" w:author="phuong vu" w:date="2018-11-21T21:52:00Z"/>
        </w:trPr>
        <w:tc>
          <w:tcPr>
            <w:tcW w:w="805" w:type="dxa"/>
          </w:tcPr>
          <w:p w14:paraId="2E9E24F6" w14:textId="77777777" w:rsidR="00D225CD" w:rsidRDefault="00D225CD" w:rsidP="00565D22">
            <w:pPr>
              <w:spacing w:line="360" w:lineRule="auto"/>
              <w:jc w:val="center"/>
              <w:rPr>
                <w:ins w:id="5841" w:author="phuong vu" w:date="2018-11-21T21:52:00Z"/>
                <w:lang w:val="en-US"/>
              </w:rPr>
            </w:pPr>
            <w:ins w:id="5842" w:author="phuong vu" w:date="2018-11-21T21:52:00Z">
              <w:r>
                <w:rPr>
                  <w:lang w:val="en-US"/>
                </w:rPr>
                <w:t>3</w:t>
              </w:r>
            </w:ins>
          </w:p>
        </w:tc>
        <w:tc>
          <w:tcPr>
            <w:tcW w:w="2120" w:type="dxa"/>
          </w:tcPr>
          <w:p w14:paraId="03FCB149" w14:textId="77777777" w:rsidR="00D225CD" w:rsidRDefault="00D225CD" w:rsidP="00565D22">
            <w:pPr>
              <w:spacing w:line="360" w:lineRule="auto"/>
              <w:rPr>
                <w:ins w:id="5843" w:author="phuong vu" w:date="2018-11-21T21:52:00Z"/>
                <w:lang w:val="en-US"/>
              </w:rPr>
            </w:pPr>
            <w:ins w:id="5844" w:author="phuong vu" w:date="2018-11-21T21:52:00Z">
              <w:r>
                <w:rPr>
                  <w:lang w:val="en-US"/>
                </w:rPr>
                <w:t>receipt_detail</w:t>
              </w:r>
            </w:ins>
          </w:p>
        </w:tc>
        <w:tc>
          <w:tcPr>
            <w:tcW w:w="1463" w:type="dxa"/>
          </w:tcPr>
          <w:p w14:paraId="1029EEAD" w14:textId="77777777" w:rsidR="00D225CD" w:rsidRDefault="00D225CD" w:rsidP="00565D22">
            <w:pPr>
              <w:spacing w:line="360" w:lineRule="auto"/>
              <w:jc w:val="center"/>
              <w:rPr>
                <w:ins w:id="5845" w:author="phuong vu" w:date="2018-11-21T21:52:00Z"/>
                <w:lang w:val="en-US"/>
              </w:rPr>
            </w:pPr>
          </w:p>
        </w:tc>
        <w:tc>
          <w:tcPr>
            <w:tcW w:w="1463" w:type="dxa"/>
          </w:tcPr>
          <w:p w14:paraId="33B61C52" w14:textId="77777777" w:rsidR="00D225CD" w:rsidRDefault="00D225CD" w:rsidP="00565D22">
            <w:pPr>
              <w:spacing w:line="360" w:lineRule="auto"/>
              <w:jc w:val="center"/>
              <w:rPr>
                <w:ins w:id="5846" w:author="phuong vu" w:date="2018-11-21T21:52:00Z"/>
                <w:lang w:val="en-US"/>
              </w:rPr>
            </w:pPr>
          </w:p>
        </w:tc>
        <w:tc>
          <w:tcPr>
            <w:tcW w:w="1463" w:type="dxa"/>
          </w:tcPr>
          <w:p w14:paraId="6C69357A" w14:textId="77777777" w:rsidR="00D225CD" w:rsidRDefault="00D225CD" w:rsidP="00565D22">
            <w:pPr>
              <w:spacing w:line="360" w:lineRule="auto"/>
              <w:jc w:val="center"/>
              <w:rPr>
                <w:ins w:id="5847" w:author="phuong vu" w:date="2018-11-21T21:52:00Z"/>
                <w:lang w:val="en-US"/>
              </w:rPr>
            </w:pPr>
          </w:p>
        </w:tc>
        <w:tc>
          <w:tcPr>
            <w:tcW w:w="1463" w:type="dxa"/>
          </w:tcPr>
          <w:p w14:paraId="1B35724C" w14:textId="77777777" w:rsidR="00D225CD" w:rsidRDefault="00D225CD" w:rsidP="00565D22">
            <w:pPr>
              <w:jc w:val="center"/>
              <w:rPr>
                <w:ins w:id="5848" w:author="phuong vu" w:date="2018-11-21T21:52:00Z"/>
                <w:lang w:val="en-US"/>
              </w:rPr>
            </w:pPr>
            <w:ins w:id="5849" w:author="phuong vu" w:date="2018-11-21T21:52:00Z">
              <w:r>
                <w:rPr>
                  <w:lang w:val="en-US"/>
                </w:rPr>
                <w:t>X</w:t>
              </w:r>
            </w:ins>
          </w:p>
        </w:tc>
      </w:tr>
      <w:tr w:rsidR="00D225CD" w14:paraId="0AE6B94C" w14:textId="77777777" w:rsidTr="00565D22">
        <w:trPr>
          <w:ins w:id="5850" w:author="phuong vu" w:date="2018-11-21T21:52:00Z"/>
        </w:trPr>
        <w:tc>
          <w:tcPr>
            <w:tcW w:w="805" w:type="dxa"/>
          </w:tcPr>
          <w:p w14:paraId="691E1AD9" w14:textId="77777777" w:rsidR="00D225CD" w:rsidRDefault="00D225CD" w:rsidP="00565D22">
            <w:pPr>
              <w:spacing w:line="360" w:lineRule="auto"/>
              <w:jc w:val="center"/>
              <w:rPr>
                <w:ins w:id="5851" w:author="phuong vu" w:date="2018-11-21T21:52:00Z"/>
                <w:lang w:val="en-US"/>
              </w:rPr>
            </w:pPr>
            <w:ins w:id="5852" w:author="phuong vu" w:date="2018-11-21T21:52:00Z">
              <w:r>
                <w:rPr>
                  <w:lang w:val="en-US"/>
                </w:rPr>
                <w:t>4</w:t>
              </w:r>
            </w:ins>
          </w:p>
        </w:tc>
        <w:tc>
          <w:tcPr>
            <w:tcW w:w="2120" w:type="dxa"/>
          </w:tcPr>
          <w:p w14:paraId="42F8E640" w14:textId="77777777" w:rsidR="00D225CD" w:rsidRDefault="00D225CD" w:rsidP="00565D22">
            <w:pPr>
              <w:spacing w:line="360" w:lineRule="auto"/>
              <w:rPr>
                <w:ins w:id="5853" w:author="phuong vu" w:date="2018-11-21T21:52:00Z"/>
                <w:lang w:val="en-US"/>
              </w:rPr>
            </w:pPr>
            <w:ins w:id="5854" w:author="phuong vu" w:date="2018-11-21T21:52:00Z">
              <w:r>
                <w:rPr>
                  <w:lang w:val="en-US"/>
                </w:rPr>
                <w:t>bill</w:t>
              </w:r>
            </w:ins>
          </w:p>
        </w:tc>
        <w:tc>
          <w:tcPr>
            <w:tcW w:w="1463" w:type="dxa"/>
          </w:tcPr>
          <w:p w14:paraId="61A602E9" w14:textId="77777777" w:rsidR="00D225CD" w:rsidRDefault="00D225CD" w:rsidP="00565D22">
            <w:pPr>
              <w:spacing w:line="360" w:lineRule="auto"/>
              <w:jc w:val="center"/>
              <w:rPr>
                <w:ins w:id="5855" w:author="phuong vu" w:date="2018-11-21T21:52:00Z"/>
                <w:lang w:val="en-US"/>
              </w:rPr>
            </w:pPr>
            <w:ins w:id="5856" w:author="phuong vu" w:date="2018-11-21T21:52:00Z">
              <w:r>
                <w:rPr>
                  <w:lang w:val="en-US"/>
                </w:rPr>
                <w:t>X</w:t>
              </w:r>
            </w:ins>
          </w:p>
        </w:tc>
        <w:tc>
          <w:tcPr>
            <w:tcW w:w="1463" w:type="dxa"/>
          </w:tcPr>
          <w:p w14:paraId="38CA806F" w14:textId="77777777" w:rsidR="00D225CD" w:rsidRDefault="00D225CD" w:rsidP="00565D22">
            <w:pPr>
              <w:spacing w:line="360" w:lineRule="auto"/>
              <w:jc w:val="center"/>
              <w:rPr>
                <w:ins w:id="5857" w:author="phuong vu" w:date="2018-11-21T21:52:00Z"/>
                <w:lang w:val="en-US"/>
              </w:rPr>
            </w:pPr>
          </w:p>
        </w:tc>
        <w:tc>
          <w:tcPr>
            <w:tcW w:w="1463" w:type="dxa"/>
          </w:tcPr>
          <w:p w14:paraId="4BADE95B" w14:textId="77777777" w:rsidR="00D225CD" w:rsidRDefault="00D225CD" w:rsidP="00565D22">
            <w:pPr>
              <w:spacing w:line="360" w:lineRule="auto"/>
              <w:jc w:val="center"/>
              <w:rPr>
                <w:ins w:id="5858" w:author="phuong vu" w:date="2018-11-21T21:52:00Z"/>
                <w:lang w:val="en-US"/>
              </w:rPr>
            </w:pPr>
          </w:p>
        </w:tc>
        <w:tc>
          <w:tcPr>
            <w:tcW w:w="1463" w:type="dxa"/>
          </w:tcPr>
          <w:p w14:paraId="69DE2963" w14:textId="77777777" w:rsidR="00D225CD" w:rsidRDefault="00D225CD" w:rsidP="00565D22">
            <w:pPr>
              <w:jc w:val="center"/>
              <w:rPr>
                <w:ins w:id="5859" w:author="phuong vu" w:date="2018-11-21T21:52:00Z"/>
                <w:lang w:val="en-US"/>
              </w:rPr>
            </w:pPr>
          </w:p>
        </w:tc>
      </w:tr>
      <w:tr w:rsidR="00D225CD" w14:paraId="19E43A23" w14:textId="77777777" w:rsidTr="00565D22">
        <w:trPr>
          <w:ins w:id="5860" w:author="phuong vu" w:date="2018-11-21T21:52:00Z"/>
        </w:trPr>
        <w:tc>
          <w:tcPr>
            <w:tcW w:w="805" w:type="dxa"/>
          </w:tcPr>
          <w:p w14:paraId="505F5587" w14:textId="77777777" w:rsidR="00D225CD" w:rsidRDefault="00D225CD" w:rsidP="00565D22">
            <w:pPr>
              <w:spacing w:line="360" w:lineRule="auto"/>
              <w:jc w:val="center"/>
              <w:rPr>
                <w:ins w:id="5861" w:author="phuong vu" w:date="2018-11-21T21:52:00Z"/>
                <w:lang w:val="en-US"/>
              </w:rPr>
            </w:pPr>
            <w:ins w:id="5862" w:author="phuong vu" w:date="2018-11-21T21:52:00Z">
              <w:r>
                <w:rPr>
                  <w:lang w:val="en-US"/>
                </w:rPr>
                <w:t>5</w:t>
              </w:r>
            </w:ins>
          </w:p>
        </w:tc>
        <w:tc>
          <w:tcPr>
            <w:tcW w:w="2120" w:type="dxa"/>
          </w:tcPr>
          <w:p w14:paraId="7460E95E" w14:textId="77777777" w:rsidR="00D225CD" w:rsidRDefault="00D225CD" w:rsidP="00565D22">
            <w:pPr>
              <w:spacing w:line="360" w:lineRule="auto"/>
              <w:rPr>
                <w:ins w:id="5863" w:author="phuong vu" w:date="2018-11-21T21:52:00Z"/>
                <w:lang w:val="en-US"/>
              </w:rPr>
            </w:pPr>
            <w:ins w:id="5864" w:author="phuong vu" w:date="2018-11-21T21:52:00Z">
              <w:r>
                <w:rPr>
                  <w:lang w:val="en-US"/>
                </w:rPr>
                <w:t>bill_detail</w:t>
              </w:r>
            </w:ins>
          </w:p>
        </w:tc>
        <w:tc>
          <w:tcPr>
            <w:tcW w:w="1463" w:type="dxa"/>
          </w:tcPr>
          <w:p w14:paraId="44E5A65F" w14:textId="77777777" w:rsidR="00D225CD" w:rsidRDefault="00D225CD" w:rsidP="00565D22">
            <w:pPr>
              <w:spacing w:line="360" w:lineRule="auto"/>
              <w:jc w:val="center"/>
              <w:rPr>
                <w:ins w:id="5865" w:author="phuong vu" w:date="2018-11-21T21:52:00Z"/>
                <w:lang w:val="en-US"/>
              </w:rPr>
            </w:pPr>
            <w:ins w:id="5866" w:author="phuong vu" w:date="2018-11-21T21:52:00Z">
              <w:r>
                <w:rPr>
                  <w:lang w:val="en-US"/>
                </w:rPr>
                <w:t>X</w:t>
              </w:r>
            </w:ins>
          </w:p>
        </w:tc>
        <w:tc>
          <w:tcPr>
            <w:tcW w:w="1463" w:type="dxa"/>
          </w:tcPr>
          <w:p w14:paraId="392C61A7" w14:textId="77777777" w:rsidR="00D225CD" w:rsidRDefault="00D225CD" w:rsidP="00565D22">
            <w:pPr>
              <w:spacing w:line="360" w:lineRule="auto"/>
              <w:jc w:val="center"/>
              <w:rPr>
                <w:ins w:id="5867" w:author="phuong vu" w:date="2018-11-21T21:52:00Z"/>
                <w:lang w:val="en-US"/>
              </w:rPr>
            </w:pPr>
          </w:p>
        </w:tc>
        <w:tc>
          <w:tcPr>
            <w:tcW w:w="1463" w:type="dxa"/>
          </w:tcPr>
          <w:p w14:paraId="76AB2705" w14:textId="77777777" w:rsidR="00D225CD" w:rsidRDefault="00D225CD" w:rsidP="00565D22">
            <w:pPr>
              <w:spacing w:line="360" w:lineRule="auto"/>
              <w:jc w:val="center"/>
              <w:rPr>
                <w:ins w:id="5868" w:author="phuong vu" w:date="2018-11-21T21:52:00Z"/>
                <w:lang w:val="en-US"/>
              </w:rPr>
            </w:pPr>
          </w:p>
        </w:tc>
        <w:tc>
          <w:tcPr>
            <w:tcW w:w="1463" w:type="dxa"/>
          </w:tcPr>
          <w:p w14:paraId="1F04E57A" w14:textId="77777777" w:rsidR="00D225CD" w:rsidRDefault="00D225CD" w:rsidP="00565D22">
            <w:pPr>
              <w:jc w:val="center"/>
              <w:rPr>
                <w:ins w:id="5869" w:author="phuong vu" w:date="2018-11-21T21:52:00Z"/>
                <w:lang w:val="en-US"/>
              </w:rPr>
            </w:pPr>
          </w:p>
        </w:tc>
      </w:tr>
    </w:tbl>
    <w:p w14:paraId="374FBBC8" w14:textId="77777777" w:rsidR="00D225CD" w:rsidRPr="00933422" w:rsidRDefault="00D225CD">
      <w:pPr>
        <w:rPr>
          <w:lang w:val="en-US"/>
        </w:rPr>
        <w:pPrChange w:id="5870" w:author="phuong vu" w:date="2018-11-21T21:52:00Z">
          <w:pPr>
            <w:pStyle w:val="Heading6"/>
          </w:pPr>
        </w:pPrChange>
      </w:pPr>
    </w:p>
    <w:p w14:paraId="03BDA374" w14:textId="630D20B0" w:rsidR="000C009C" w:rsidRPr="00770D42" w:rsidRDefault="00070C2F">
      <w:pPr>
        <w:pStyle w:val="Heading6"/>
        <w:rPr>
          <w:lang w:val="en-US"/>
        </w:rPr>
      </w:pPr>
      <w:r>
        <w:rPr>
          <w:lang w:val="en-US"/>
        </w:rPr>
        <w:t>Cách xử lí</w:t>
      </w:r>
    </w:p>
    <w:p w14:paraId="26610A88" w14:textId="059FDE78" w:rsidR="00D225CD" w:rsidRDefault="00D225CD">
      <w:pPr>
        <w:pStyle w:val="Heading5"/>
        <w:rPr>
          <w:ins w:id="5871" w:author="phuong vu" w:date="2018-11-21T21:52:00Z"/>
          <w:lang w:val="en-US"/>
        </w:rPr>
      </w:pPr>
      <w:ins w:id="5872" w:author="phuong vu" w:date="2018-11-21T21:52:00Z">
        <w:r>
          <w:rPr>
            <w:lang w:val="en-US"/>
          </w:rPr>
          <w:t>Cập nhật hóa đơn</w:t>
        </w:r>
      </w:ins>
    </w:p>
    <w:p w14:paraId="61265DE9" w14:textId="09ABE339" w:rsidR="00D225CD" w:rsidRDefault="00D225CD" w:rsidP="00D225CD">
      <w:pPr>
        <w:pStyle w:val="Heading6"/>
        <w:rPr>
          <w:ins w:id="5873" w:author="phuong vu" w:date="2018-11-21T21:54:00Z"/>
          <w:lang w:val="en-US"/>
        </w:rPr>
      </w:pPr>
      <w:ins w:id="5874" w:author="phuong vu" w:date="2018-11-21T21:53:00Z">
        <w:r>
          <w:rPr>
            <w:lang w:val="en-US"/>
          </w:rPr>
          <w:t>Mục đích</w:t>
        </w:r>
      </w:ins>
    </w:p>
    <w:p w14:paraId="2238A8AC" w14:textId="75C44D57" w:rsidR="00770D42" w:rsidRPr="00933422" w:rsidRDefault="00770D42">
      <w:pPr>
        <w:ind w:firstLine="720"/>
        <w:rPr>
          <w:ins w:id="5875" w:author="phuong vu" w:date="2018-11-21T21:53:00Z"/>
          <w:lang w:val="en-US"/>
        </w:rPr>
        <w:pPrChange w:id="5876" w:author="phuong vu" w:date="2018-11-21T21:56:00Z">
          <w:pPr>
            <w:pStyle w:val="Heading6"/>
          </w:pPr>
        </w:pPrChange>
      </w:pPr>
      <w:ins w:id="5877" w:author="phuong vu" w:date="2018-11-21T21:54:00Z">
        <w:r>
          <w:rPr>
            <w:lang w:val="en-US"/>
          </w:rPr>
          <w:t>Trong quá trình xử lí đơn hàng</w:t>
        </w:r>
      </w:ins>
      <w:ins w:id="5878" w:author="phuong vu" w:date="2018-11-21T21:55:00Z">
        <w:r>
          <w:rPr>
            <w:lang w:val="en-US"/>
          </w:rPr>
          <w:t xml:space="preserve"> xảy ra thiếu sót làm mất quần áo của khách hàng</w:t>
        </w:r>
      </w:ins>
      <w:ins w:id="5879" w:author="phuong vu" w:date="2018-11-21T21:56:00Z">
        <w:r>
          <w:rPr>
            <w:lang w:val="en-US"/>
          </w:rPr>
          <w:t xml:space="preserve"> nên cần cập nhật lại thông tin số lượng đồ để tính giá tiền lại cho khách hàng đúng với thực tế.</w:t>
        </w:r>
      </w:ins>
    </w:p>
    <w:p w14:paraId="2AFBA8AE" w14:textId="06D7ED75" w:rsidR="00D225CD" w:rsidRDefault="00D225CD" w:rsidP="00D225CD">
      <w:pPr>
        <w:pStyle w:val="Heading6"/>
        <w:rPr>
          <w:ins w:id="5880" w:author="phuong vu" w:date="2018-11-21T21:56:00Z"/>
          <w:lang w:val="en-US"/>
        </w:rPr>
      </w:pPr>
      <w:ins w:id="5881" w:author="phuong vu" w:date="2018-11-21T21:53:00Z">
        <w:r>
          <w:rPr>
            <w:lang w:val="en-US"/>
          </w:rPr>
          <w:t>Giao diện</w:t>
        </w:r>
      </w:ins>
    </w:p>
    <w:p w14:paraId="52008EA2" w14:textId="77777777" w:rsidR="00770D42" w:rsidRDefault="00770D42">
      <w:pPr>
        <w:keepNext/>
        <w:rPr>
          <w:ins w:id="5882" w:author="phuong vu" w:date="2018-11-21T21:59:00Z"/>
        </w:rPr>
        <w:pPrChange w:id="5883" w:author="phuong vu" w:date="2018-11-21T21:59:00Z">
          <w:pPr/>
        </w:pPrChange>
      </w:pPr>
      <w:ins w:id="5884" w:author="phuong vu" w:date="2018-11-21T21:57:00Z">
        <w:r>
          <w:rPr>
            <w:noProof/>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686050"/>
                      </a:xfrm>
                      <a:prstGeom prst="rect">
                        <a:avLst/>
                      </a:prstGeom>
                    </pic:spPr>
                  </pic:pic>
                </a:graphicData>
              </a:graphic>
            </wp:inline>
          </w:drawing>
        </w:r>
      </w:ins>
    </w:p>
    <w:p w14:paraId="24BD55E1" w14:textId="6BE86FAC" w:rsidR="00770D42" w:rsidRPr="00933422" w:rsidRDefault="00770D42">
      <w:pPr>
        <w:pStyle w:val="Caption"/>
        <w:rPr>
          <w:ins w:id="5885" w:author="phuong vu" w:date="2018-11-21T21:53:00Z"/>
          <w:lang w:val="en-US"/>
        </w:rPr>
        <w:pPrChange w:id="5886" w:author="phuong vu" w:date="2018-11-21T21:59:00Z">
          <w:pPr>
            <w:pStyle w:val="Heading6"/>
          </w:pPr>
        </w:pPrChange>
      </w:pPr>
      <w:bookmarkStart w:id="5887" w:name="_Ref530600985"/>
      <w:bookmarkStart w:id="5888" w:name="_Toc530662940"/>
      <w:ins w:id="5889" w:author="phuong vu" w:date="2018-11-21T21:59:00Z">
        <w:r>
          <w:t xml:space="preserve">Hình </w:t>
        </w:r>
      </w:ins>
      <w:ins w:id="5890" w:author="phuong vu" w:date="2018-11-22T18:14:00Z">
        <w:r w:rsidR="00627671">
          <w:fldChar w:fldCharType="begin"/>
        </w:r>
        <w:r w:rsidR="00627671">
          <w:instrText xml:space="preserve"> STYLEREF 1 \s </w:instrText>
        </w:r>
      </w:ins>
      <w:r w:rsidR="00627671">
        <w:fldChar w:fldCharType="separate"/>
      </w:r>
      <w:r w:rsidR="00627671">
        <w:rPr>
          <w:noProof/>
        </w:rPr>
        <w:t>3</w:t>
      </w:r>
      <w:ins w:id="5891"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5892" w:author="phuong vu" w:date="2018-11-22T18:14:00Z">
        <w:r w:rsidR="00627671">
          <w:rPr>
            <w:noProof/>
          </w:rPr>
          <w:t>13</w:t>
        </w:r>
        <w:r w:rsidR="00627671">
          <w:fldChar w:fldCharType="end"/>
        </w:r>
      </w:ins>
      <w:bookmarkEnd w:id="5887"/>
      <w:ins w:id="5893" w:author="phuong vu" w:date="2018-11-21T21:59:00Z">
        <w:r>
          <w:rPr>
            <w:lang w:val="en-US"/>
          </w:rPr>
          <w:t xml:space="preserve"> Giao diện cập nhật thông tin hóa đơn</w:t>
        </w:r>
      </w:ins>
      <w:bookmarkEnd w:id="5888"/>
    </w:p>
    <w:p w14:paraId="47B0592D" w14:textId="772A81F2" w:rsidR="00D225CD" w:rsidRDefault="00D225CD" w:rsidP="00D225CD">
      <w:pPr>
        <w:pStyle w:val="Heading6"/>
        <w:rPr>
          <w:ins w:id="5894" w:author="phuong vu" w:date="2018-11-21T22:00:00Z"/>
          <w:lang w:val="en-US"/>
        </w:rPr>
      </w:pPr>
      <w:ins w:id="5895" w:author="phuong vu" w:date="2018-11-21T21:53: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14:paraId="1EECD3EE" w14:textId="77777777" w:rsidTr="00565D22">
        <w:trPr>
          <w:ins w:id="5896" w:author="phuong vu" w:date="2018-11-21T22:00:00Z"/>
        </w:trPr>
        <w:tc>
          <w:tcPr>
            <w:tcW w:w="805" w:type="dxa"/>
            <w:vAlign w:val="center"/>
          </w:tcPr>
          <w:p w14:paraId="7921D64E" w14:textId="77777777" w:rsidR="00770D42" w:rsidRPr="007F1EF1" w:rsidRDefault="00770D42" w:rsidP="00565D22">
            <w:pPr>
              <w:spacing w:line="360" w:lineRule="auto"/>
              <w:jc w:val="center"/>
              <w:rPr>
                <w:ins w:id="5897" w:author="phuong vu" w:date="2018-11-21T22:00:00Z"/>
                <w:b/>
                <w:lang w:val="en-US"/>
              </w:rPr>
            </w:pPr>
            <w:ins w:id="5898" w:author="phuong vu" w:date="2018-11-21T22:00:00Z">
              <w:r w:rsidRPr="007F1EF1">
                <w:rPr>
                  <w:b/>
                  <w:lang w:val="en-US"/>
                </w:rPr>
                <w:t>STT</w:t>
              </w:r>
            </w:ins>
          </w:p>
        </w:tc>
        <w:tc>
          <w:tcPr>
            <w:tcW w:w="1980" w:type="dxa"/>
            <w:vAlign w:val="center"/>
          </w:tcPr>
          <w:p w14:paraId="222767DF" w14:textId="77777777" w:rsidR="00770D42" w:rsidRPr="007F1EF1" w:rsidRDefault="00770D42" w:rsidP="00565D22">
            <w:pPr>
              <w:spacing w:line="360" w:lineRule="auto"/>
              <w:jc w:val="center"/>
              <w:rPr>
                <w:ins w:id="5899" w:author="phuong vu" w:date="2018-11-21T22:00:00Z"/>
                <w:b/>
                <w:lang w:val="en-US"/>
              </w:rPr>
            </w:pPr>
            <w:ins w:id="5900" w:author="phuong vu" w:date="2018-11-21T22:00:00Z">
              <w:r w:rsidRPr="007F1EF1">
                <w:rPr>
                  <w:b/>
                  <w:lang w:val="en-US"/>
                </w:rPr>
                <w:t>Loại điều khiển</w:t>
              </w:r>
            </w:ins>
          </w:p>
        </w:tc>
        <w:tc>
          <w:tcPr>
            <w:tcW w:w="2970" w:type="dxa"/>
            <w:vAlign w:val="center"/>
          </w:tcPr>
          <w:p w14:paraId="5CC8A177" w14:textId="77777777" w:rsidR="00770D42" w:rsidRPr="007F1EF1" w:rsidRDefault="00770D42" w:rsidP="00565D22">
            <w:pPr>
              <w:spacing w:line="360" w:lineRule="auto"/>
              <w:jc w:val="center"/>
              <w:rPr>
                <w:ins w:id="5901" w:author="phuong vu" w:date="2018-11-21T22:00:00Z"/>
                <w:b/>
                <w:lang w:val="en-US"/>
              </w:rPr>
            </w:pPr>
            <w:ins w:id="5902" w:author="phuong vu" w:date="2018-11-21T22:00:00Z">
              <w:r w:rsidRPr="007F1EF1">
                <w:rPr>
                  <w:b/>
                  <w:lang w:val="en-US"/>
                </w:rPr>
                <w:t>Nội dung thực hiện</w:t>
              </w:r>
            </w:ins>
          </w:p>
        </w:tc>
        <w:tc>
          <w:tcPr>
            <w:tcW w:w="1266" w:type="dxa"/>
            <w:vAlign w:val="center"/>
          </w:tcPr>
          <w:p w14:paraId="17E728B3" w14:textId="77777777" w:rsidR="00770D42" w:rsidRPr="007F1EF1" w:rsidRDefault="00770D42" w:rsidP="00565D22">
            <w:pPr>
              <w:spacing w:line="360" w:lineRule="auto"/>
              <w:jc w:val="center"/>
              <w:rPr>
                <w:ins w:id="5903" w:author="phuong vu" w:date="2018-11-21T22:00:00Z"/>
                <w:b/>
                <w:lang w:val="en-US"/>
              </w:rPr>
            </w:pPr>
            <w:ins w:id="5904" w:author="phuong vu" w:date="2018-11-21T22:00:00Z">
              <w:r w:rsidRPr="007F1EF1">
                <w:rPr>
                  <w:b/>
                  <w:lang w:val="en-US"/>
                </w:rPr>
                <w:t>Giá trị mặc định</w:t>
              </w:r>
            </w:ins>
          </w:p>
        </w:tc>
        <w:tc>
          <w:tcPr>
            <w:tcW w:w="1756" w:type="dxa"/>
            <w:vAlign w:val="center"/>
          </w:tcPr>
          <w:p w14:paraId="1A112609" w14:textId="77777777" w:rsidR="00770D42" w:rsidRPr="007F1EF1" w:rsidRDefault="00770D42" w:rsidP="00565D22">
            <w:pPr>
              <w:spacing w:line="360" w:lineRule="auto"/>
              <w:jc w:val="center"/>
              <w:rPr>
                <w:ins w:id="5905" w:author="phuong vu" w:date="2018-11-21T22:00:00Z"/>
                <w:b/>
                <w:lang w:val="en-US"/>
              </w:rPr>
            </w:pPr>
            <w:ins w:id="5906" w:author="phuong vu" w:date="2018-11-21T22:00:00Z">
              <w:r w:rsidRPr="007F1EF1">
                <w:rPr>
                  <w:b/>
                  <w:lang w:val="en-US"/>
                </w:rPr>
                <w:t>Lưu ý</w:t>
              </w:r>
            </w:ins>
          </w:p>
        </w:tc>
      </w:tr>
      <w:tr w:rsidR="00770D42" w14:paraId="4222E753" w14:textId="77777777" w:rsidTr="00565D22">
        <w:trPr>
          <w:ins w:id="5907" w:author="phuong vu" w:date="2018-11-21T22:00:00Z"/>
        </w:trPr>
        <w:tc>
          <w:tcPr>
            <w:tcW w:w="805" w:type="dxa"/>
          </w:tcPr>
          <w:p w14:paraId="7E8B0ED3" w14:textId="77777777" w:rsidR="00770D42" w:rsidRDefault="00770D42" w:rsidP="00565D22">
            <w:pPr>
              <w:spacing w:line="360" w:lineRule="auto"/>
              <w:jc w:val="center"/>
              <w:rPr>
                <w:ins w:id="5908" w:author="phuong vu" w:date="2018-11-21T22:00:00Z"/>
                <w:lang w:val="en-US"/>
              </w:rPr>
            </w:pPr>
            <w:ins w:id="5909" w:author="phuong vu" w:date="2018-11-21T22:00:00Z">
              <w:r>
                <w:rPr>
                  <w:lang w:val="en-US"/>
                </w:rPr>
                <w:lastRenderedPageBreak/>
                <w:t>1</w:t>
              </w:r>
            </w:ins>
          </w:p>
        </w:tc>
        <w:tc>
          <w:tcPr>
            <w:tcW w:w="1980" w:type="dxa"/>
          </w:tcPr>
          <w:p w14:paraId="37C4ABCA" w14:textId="77777777" w:rsidR="00770D42" w:rsidRDefault="00770D42" w:rsidP="00565D22">
            <w:pPr>
              <w:spacing w:line="360" w:lineRule="auto"/>
              <w:rPr>
                <w:ins w:id="5910" w:author="phuong vu" w:date="2018-11-21T22:00:00Z"/>
                <w:lang w:val="en-US"/>
              </w:rPr>
            </w:pPr>
            <w:ins w:id="5911" w:author="phuong vu" w:date="2018-11-21T22:00:00Z">
              <w:r>
                <w:rPr>
                  <w:lang w:val="en-US"/>
                </w:rPr>
                <w:t>span</w:t>
              </w:r>
            </w:ins>
          </w:p>
        </w:tc>
        <w:tc>
          <w:tcPr>
            <w:tcW w:w="2970" w:type="dxa"/>
          </w:tcPr>
          <w:p w14:paraId="0EFF3708" w14:textId="10731E01" w:rsidR="00770D42" w:rsidRDefault="00770D42" w:rsidP="00565D22">
            <w:pPr>
              <w:spacing w:line="360" w:lineRule="auto"/>
              <w:rPr>
                <w:ins w:id="5912" w:author="phuong vu" w:date="2018-11-21T22:00:00Z"/>
                <w:lang w:val="en-US"/>
              </w:rPr>
            </w:pPr>
            <w:ins w:id="5913" w:author="phuong vu" w:date="2018-11-21T22:00:00Z">
              <w:r>
                <w:rPr>
                  <w:lang w:val="en-US"/>
                </w:rPr>
                <w:t xml:space="preserve">Hiển thị thông tin hóa đơn như giao diện </w:t>
              </w:r>
              <w:r>
                <w:rPr>
                  <w:lang w:val="en-US"/>
                </w:rPr>
                <w:fldChar w:fldCharType="begin"/>
              </w:r>
              <w:r>
                <w:rPr>
                  <w:lang w:val="en-US"/>
                </w:rPr>
                <w:instrText xml:space="preserve"> REF _Ref530600985 \h </w:instrText>
              </w:r>
            </w:ins>
            <w:r>
              <w:rPr>
                <w:lang w:val="en-US"/>
              </w:rPr>
            </w:r>
            <w:r>
              <w:rPr>
                <w:lang w:val="en-US"/>
              </w:rPr>
              <w:fldChar w:fldCharType="separate"/>
            </w:r>
            <w:ins w:id="5914" w:author="phuong vu" w:date="2018-11-21T22:00:00Z">
              <w:r>
                <w:t xml:space="preserve">Hình </w:t>
              </w:r>
              <w:r>
                <w:rPr>
                  <w:noProof/>
                </w:rPr>
                <w:t>3</w:t>
              </w:r>
              <w:r>
                <w:t>.</w:t>
              </w:r>
              <w:r>
                <w:rPr>
                  <w:noProof/>
                </w:rPr>
                <w:t>14</w:t>
              </w:r>
              <w:r>
                <w:rPr>
                  <w:lang w:val="en-US"/>
                </w:rPr>
                <w:fldChar w:fldCharType="end"/>
              </w:r>
            </w:ins>
          </w:p>
        </w:tc>
        <w:tc>
          <w:tcPr>
            <w:tcW w:w="1266" w:type="dxa"/>
          </w:tcPr>
          <w:p w14:paraId="6FEEEECB" w14:textId="77777777" w:rsidR="00770D42" w:rsidRDefault="00770D42" w:rsidP="00565D22">
            <w:pPr>
              <w:spacing w:line="360" w:lineRule="auto"/>
              <w:rPr>
                <w:ins w:id="5915" w:author="phuong vu" w:date="2018-11-21T22:00:00Z"/>
                <w:lang w:val="en-US"/>
              </w:rPr>
            </w:pPr>
          </w:p>
        </w:tc>
        <w:tc>
          <w:tcPr>
            <w:tcW w:w="1756" w:type="dxa"/>
          </w:tcPr>
          <w:p w14:paraId="3C4BC720" w14:textId="77777777" w:rsidR="00770D42" w:rsidRDefault="00770D42" w:rsidP="00565D22">
            <w:pPr>
              <w:spacing w:line="360" w:lineRule="auto"/>
              <w:rPr>
                <w:ins w:id="5916" w:author="phuong vu" w:date="2018-11-21T22:00:00Z"/>
                <w:lang w:val="en-US"/>
              </w:rPr>
            </w:pPr>
          </w:p>
        </w:tc>
      </w:tr>
      <w:tr w:rsidR="00770D42" w14:paraId="08E30A78" w14:textId="77777777" w:rsidTr="00565D22">
        <w:trPr>
          <w:ins w:id="5917" w:author="phuong vu" w:date="2018-11-21T22:00:00Z"/>
        </w:trPr>
        <w:tc>
          <w:tcPr>
            <w:tcW w:w="805" w:type="dxa"/>
          </w:tcPr>
          <w:p w14:paraId="140A378D" w14:textId="3049EEA3" w:rsidR="00770D42" w:rsidRDefault="00770D42" w:rsidP="00565D22">
            <w:pPr>
              <w:spacing w:line="360" w:lineRule="auto"/>
              <w:jc w:val="center"/>
              <w:rPr>
                <w:ins w:id="5918" w:author="phuong vu" w:date="2018-11-21T22:00:00Z"/>
                <w:lang w:val="en-US"/>
              </w:rPr>
            </w:pPr>
            <w:ins w:id="5919" w:author="phuong vu" w:date="2018-11-21T22:01:00Z">
              <w:r>
                <w:rPr>
                  <w:lang w:val="en-US"/>
                </w:rPr>
                <w:t>2</w:t>
              </w:r>
            </w:ins>
          </w:p>
        </w:tc>
        <w:tc>
          <w:tcPr>
            <w:tcW w:w="1980" w:type="dxa"/>
          </w:tcPr>
          <w:p w14:paraId="6701E3ED" w14:textId="63E319EA" w:rsidR="00770D42" w:rsidRDefault="00770D42" w:rsidP="00565D22">
            <w:pPr>
              <w:spacing w:line="360" w:lineRule="auto"/>
              <w:rPr>
                <w:ins w:id="5920" w:author="phuong vu" w:date="2018-11-21T22:00:00Z"/>
                <w:lang w:val="en-US"/>
              </w:rPr>
            </w:pPr>
            <w:ins w:id="5921" w:author="phuong vu" w:date="2018-11-21T22:01:00Z">
              <w:r>
                <w:rPr>
                  <w:lang w:val="en-US"/>
                </w:rPr>
                <w:t>inputText</w:t>
              </w:r>
            </w:ins>
          </w:p>
        </w:tc>
        <w:tc>
          <w:tcPr>
            <w:tcW w:w="2970" w:type="dxa"/>
          </w:tcPr>
          <w:p w14:paraId="4E91F4C8" w14:textId="5EDE7A7F" w:rsidR="00770D42" w:rsidRDefault="00770D42" w:rsidP="00565D22">
            <w:pPr>
              <w:spacing w:line="360" w:lineRule="auto"/>
              <w:rPr>
                <w:ins w:id="5922" w:author="phuong vu" w:date="2018-11-21T22:00:00Z"/>
                <w:lang w:val="en-US"/>
              </w:rPr>
            </w:pPr>
            <w:ins w:id="5923" w:author="phuong vu" w:date="2018-11-21T22:01:00Z">
              <w:r>
                <w:rPr>
                  <w:lang w:val="en-US"/>
                </w:rPr>
                <w:t>Số lượng/ Khối lượng giao</w:t>
              </w:r>
            </w:ins>
          </w:p>
        </w:tc>
        <w:tc>
          <w:tcPr>
            <w:tcW w:w="1266" w:type="dxa"/>
          </w:tcPr>
          <w:p w14:paraId="506875E5" w14:textId="77777777" w:rsidR="00770D42" w:rsidRDefault="00770D42" w:rsidP="00565D22">
            <w:pPr>
              <w:spacing w:line="360" w:lineRule="auto"/>
              <w:rPr>
                <w:ins w:id="5924" w:author="phuong vu" w:date="2018-11-21T22:00:00Z"/>
                <w:lang w:val="en-US"/>
              </w:rPr>
            </w:pPr>
          </w:p>
        </w:tc>
        <w:tc>
          <w:tcPr>
            <w:tcW w:w="1756" w:type="dxa"/>
          </w:tcPr>
          <w:p w14:paraId="527FB8D8" w14:textId="77777777" w:rsidR="00770D42" w:rsidRDefault="00770D42" w:rsidP="00565D22">
            <w:pPr>
              <w:spacing w:line="360" w:lineRule="auto"/>
              <w:rPr>
                <w:ins w:id="5925" w:author="phuong vu" w:date="2018-11-21T22:00:00Z"/>
                <w:lang w:val="en-US"/>
              </w:rPr>
            </w:pPr>
          </w:p>
        </w:tc>
      </w:tr>
      <w:tr w:rsidR="00770D42" w14:paraId="73F843E9" w14:textId="77777777" w:rsidTr="00565D22">
        <w:trPr>
          <w:ins w:id="5926" w:author="phuong vu" w:date="2018-11-21T22:00:00Z"/>
        </w:trPr>
        <w:tc>
          <w:tcPr>
            <w:tcW w:w="805" w:type="dxa"/>
          </w:tcPr>
          <w:p w14:paraId="09154276" w14:textId="025E7FA8" w:rsidR="00770D42" w:rsidRDefault="001C1DAB" w:rsidP="00565D22">
            <w:pPr>
              <w:spacing w:line="360" w:lineRule="auto"/>
              <w:jc w:val="center"/>
              <w:rPr>
                <w:ins w:id="5927" w:author="phuong vu" w:date="2018-11-21T22:00:00Z"/>
                <w:lang w:val="en-US"/>
              </w:rPr>
            </w:pPr>
            <w:ins w:id="5928" w:author="phuong vu" w:date="2018-11-21T22:02:00Z">
              <w:r>
                <w:rPr>
                  <w:lang w:val="en-US"/>
                </w:rPr>
                <w:t>3</w:t>
              </w:r>
            </w:ins>
          </w:p>
        </w:tc>
        <w:tc>
          <w:tcPr>
            <w:tcW w:w="1980" w:type="dxa"/>
          </w:tcPr>
          <w:p w14:paraId="0FA36A6F" w14:textId="77777777" w:rsidR="00770D42" w:rsidRDefault="00770D42" w:rsidP="00565D22">
            <w:pPr>
              <w:spacing w:line="360" w:lineRule="auto"/>
              <w:rPr>
                <w:ins w:id="5929" w:author="phuong vu" w:date="2018-11-21T22:00:00Z"/>
                <w:lang w:val="en-US"/>
              </w:rPr>
            </w:pPr>
            <w:ins w:id="5930" w:author="phuong vu" w:date="2018-11-21T22:00:00Z">
              <w:r>
                <w:rPr>
                  <w:lang w:val="en-US"/>
                </w:rPr>
                <w:t>button</w:t>
              </w:r>
            </w:ins>
          </w:p>
        </w:tc>
        <w:tc>
          <w:tcPr>
            <w:tcW w:w="2970" w:type="dxa"/>
          </w:tcPr>
          <w:p w14:paraId="0B36D555" w14:textId="0C3FA6A6" w:rsidR="00770D42" w:rsidRDefault="001C1DAB" w:rsidP="00565D22">
            <w:pPr>
              <w:spacing w:line="360" w:lineRule="auto"/>
              <w:rPr>
                <w:ins w:id="5931" w:author="phuong vu" w:date="2018-11-21T22:00:00Z"/>
                <w:lang w:val="en-US"/>
              </w:rPr>
            </w:pPr>
            <w:ins w:id="5932" w:author="phuong vu" w:date="2018-11-21T22:03:00Z">
              <w:r>
                <w:rPr>
                  <w:lang w:val="en-US"/>
                </w:rPr>
                <w:t>Cập nhật thông tin hóa đơn</w:t>
              </w:r>
            </w:ins>
          </w:p>
        </w:tc>
        <w:tc>
          <w:tcPr>
            <w:tcW w:w="1266" w:type="dxa"/>
          </w:tcPr>
          <w:p w14:paraId="51A2C969" w14:textId="77777777" w:rsidR="00770D42" w:rsidRDefault="00770D42" w:rsidP="00565D22">
            <w:pPr>
              <w:spacing w:line="360" w:lineRule="auto"/>
              <w:jc w:val="left"/>
              <w:rPr>
                <w:ins w:id="5933" w:author="phuong vu" w:date="2018-11-21T22:00:00Z"/>
                <w:lang w:val="en-US"/>
              </w:rPr>
            </w:pPr>
          </w:p>
        </w:tc>
        <w:tc>
          <w:tcPr>
            <w:tcW w:w="1756" w:type="dxa"/>
          </w:tcPr>
          <w:p w14:paraId="6D15AF70" w14:textId="77777777" w:rsidR="00770D42" w:rsidRDefault="00770D42" w:rsidP="00565D22">
            <w:pPr>
              <w:spacing w:line="360" w:lineRule="auto"/>
              <w:rPr>
                <w:ins w:id="5934" w:author="phuong vu" w:date="2018-11-21T22:00:00Z"/>
                <w:lang w:val="en-US"/>
              </w:rPr>
            </w:pPr>
          </w:p>
        </w:tc>
      </w:tr>
    </w:tbl>
    <w:p w14:paraId="34C80984" w14:textId="77777777" w:rsidR="00770D42" w:rsidRPr="00933422" w:rsidRDefault="00770D42">
      <w:pPr>
        <w:rPr>
          <w:ins w:id="5935" w:author="phuong vu" w:date="2018-11-21T21:53:00Z"/>
          <w:lang w:val="en-US"/>
        </w:rPr>
        <w:pPrChange w:id="5936" w:author="phuong vu" w:date="2018-11-21T22:00:00Z">
          <w:pPr>
            <w:pStyle w:val="Heading6"/>
          </w:pPr>
        </w:pPrChange>
      </w:pPr>
    </w:p>
    <w:p w14:paraId="13627280" w14:textId="1B212C0A" w:rsidR="00D225CD" w:rsidRDefault="00D225CD" w:rsidP="00D225CD">
      <w:pPr>
        <w:pStyle w:val="Heading6"/>
        <w:rPr>
          <w:ins w:id="5937" w:author="phuong vu" w:date="2018-11-21T22:05:00Z"/>
          <w:lang w:val="en-US"/>
        </w:rPr>
      </w:pPr>
      <w:ins w:id="5938" w:author="phuong vu" w:date="2018-11-21T21:53:00Z">
        <w:r>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14:paraId="427401E6" w14:textId="77777777" w:rsidTr="00565D22">
        <w:trPr>
          <w:ins w:id="5939" w:author="phuong vu" w:date="2018-11-21T22:05:00Z"/>
        </w:trPr>
        <w:tc>
          <w:tcPr>
            <w:tcW w:w="805" w:type="dxa"/>
            <w:vMerge w:val="restart"/>
            <w:vAlign w:val="center"/>
          </w:tcPr>
          <w:p w14:paraId="2972B56C" w14:textId="77777777" w:rsidR="00565D22" w:rsidRPr="007F1EF1" w:rsidRDefault="00565D22" w:rsidP="00565D22">
            <w:pPr>
              <w:spacing w:line="360" w:lineRule="auto"/>
              <w:jc w:val="center"/>
              <w:rPr>
                <w:ins w:id="5940" w:author="phuong vu" w:date="2018-11-21T22:05:00Z"/>
                <w:b/>
                <w:lang w:val="en-US"/>
              </w:rPr>
            </w:pPr>
            <w:ins w:id="5941" w:author="phuong vu" w:date="2018-11-21T22:05:00Z">
              <w:r w:rsidRPr="007F1EF1">
                <w:rPr>
                  <w:b/>
                  <w:lang w:val="en-US"/>
                </w:rPr>
                <w:t>STT</w:t>
              </w:r>
            </w:ins>
          </w:p>
        </w:tc>
        <w:tc>
          <w:tcPr>
            <w:tcW w:w="2120" w:type="dxa"/>
            <w:vMerge w:val="restart"/>
            <w:vAlign w:val="center"/>
          </w:tcPr>
          <w:p w14:paraId="30A6C2A8" w14:textId="77777777" w:rsidR="00565D22" w:rsidRPr="007F1EF1" w:rsidRDefault="00565D22" w:rsidP="00565D22">
            <w:pPr>
              <w:spacing w:line="360" w:lineRule="auto"/>
              <w:jc w:val="center"/>
              <w:rPr>
                <w:ins w:id="5942" w:author="phuong vu" w:date="2018-11-21T22:05:00Z"/>
                <w:b/>
                <w:lang w:val="en-US"/>
              </w:rPr>
            </w:pPr>
            <w:ins w:id="5943" w:author="phuong vu" w:date="2018-11-21T22:05:00Z">
              <w:r w:rsidRPr="007F1EF1">
                <w:rPr>
                  <w:b/>
                  <w:lang w:val="en-US"/>
                </w:rPr>
                <w:t>Tên bảng/</w:t>
              </w:r>
            </w:ins>
          </w:p>
          <w:p w14:paraId="08867962" w14:textId="77777777" w:rsidR="00565D22" w:rsidRPr="007F1EF1" w:rsidRDefault="00565D22" w:rsidP="00565D22">
            <w:pPr>
              <w:spacing w:line="360" w:lineRule="auto"/>
              <w:jc w:val="center"/>
              <w:rPr>
                <w:ins w:id="5944" w:author="phuong vu" w:date="2018-11-21T22:05:00Z"/>
                <w:b/>
                <w:lang w:val="en-US"/>
              </w:rPr>
            </w:pPr>
            <w:ins w:id="5945" w:author="phuong vu" w:date="2018-11-21T22:05:00Z">
              <w:r w:rsidRPr="007F1EF1">
                <w:rPr>
                  <w:b/>
                  <w:lang w:val="en-US"/>
                </w:rPr>
                <w:t>Cấu tr</w:t>
              </w:r>
              <w:r>
                <w:rPr>
                  <w:b/>
                  <w:lang w:val="en-US"/>
                </w:rPr>
                <w:t>ú</w:t>
              </w:r>
              <w:r w:rsidRPr="007F1EF1">
                <w:rPr>
                  <w:b/>
                  <w:lang w:val="en-US"/>
                </w:rPr>
                <w:t>c dữ liệu</w:t>
              </w:r>
            </w:ins>
          </w:p>
        </w:tc>
        <w:tc>
          <w:tcPr>
            <w:tcW w:w="5852" w:type="dxa"/>
            <w:gridSpan w:val="4"/>
            <w:vAlign w:val="center"/>
          </w:tcPr>
          <w:p w14:paraId="29EB499E" w14:textId="77777777" w:rsidR="00565D22" w:rsidRPr="007F1EF1" w:rsidRDefault="00565D22" w:rsidP="00565D22">
            <w:pPr>
              <w:spacing w:line="360" w:lineRule="auto"/>
              <w:jc w:val="center"/>
              <w:rPr>
                <w:ins w:id="5946" w:author="phuong vu" w:date="2018-11-21T22:05:00Z"/>
                <w:b/>
                <w:lang w:val="en-US"/>
              </w:rPr>
            </w:pPr>
            <w:ins w:id="5947" w:author="phuong vu" w:date="2018-11-21T22:05:00Z">
              <w:r w:rsidRPr="007F1EF1">
                <w:rPr>
                  <w:b/>
                  <w:lang w:val="en-US"/>
                </w:rPr>
                <w:t>Phương thức</w:t>
              </w:r>
            </w:ins>
          </w:p>
        </w:tc>
      </w:tr>
      <w:tr w:rsidR="00565D22" w14:paraId="6D76752B" w14:textId="77777777" w:rsidTr="00565D22">
        <w:trPr>
          <w:ins w:id="5948" w:author="phuong vu" w:date="2018-11-21T22:05:00Z"/>
        </w:trPr>
        <w:tc>
          <w:tcPr>
            <w:tcW w:w="805" w:type="dxa"/>
            <w:vMerge/>
            <w:vAlign w:val="center"/>
          </w:tcPr>
          <w:p w14:paraId="7779A3AD" w14:textId="77777777" w:rsidR="00565D22" w:rsidRPr="007F1EF1" w:rsidRDefault="00565D22" w:rsidP="00565D22">
            <w:pPr>
              <w:spacing w:line="360" w:lineRule="auto"/>
              <w:jc w:val="center"/>
              <w:rPr>
                <w:ins w:id="5949" w:author="phuong vu" w:date="2018-11-21T22:05:00Z"/>
                <w:b/>
                <w:lang w:val="en-US"/>
              </w:rPr>
            </w:pPr>
          </w:p>
        </w:tc>
        <w:tc>
          <w:tcPr>
            <w:tcW w:w="2120" w:type="dxa"/>
            <w:vMerge/>
            <w:vAlign w:val="center"/>
          </w:tcPr>
          <w:p w14:paraId="10891CDC" w14:textId="77777777" w:rsidR="00565D22" w:rsidRPr="007F1EF1" w:rsidRDefault="00565D22" w:rsidP="00565D22">
            <w:pPr>
              <w:spacing w:line="360" w:lineRule="auto"/>
              <w:jc w:val="center"/>
              <w:rPr>
                <w:ins w:id="5950" w:author="phuong vu" w:date="2018-11-21T22:05:00Z"/>
                <w:b/>
                <w:lang w:val="en-US"/>
              </w:rPr>
            </w:pPr>
          </w:p>
        </w:tc>
        <w:tc>
          <w:tcPr>
            <w:tcW w:w="1463" w:type="dxa"/>
            <w:vAlign w:val="center"/>
          </w:tcPr>
          <w:p w14:paraId="7724E4E2" w14:textId="77777777" w:rsidR="00565D22" w:rsidRPr="007F1EF1" w:rsidRDefault="00565D22" w:rsidP="00565D22">
            <w:pPr>
              <w:spacing w:line="360" w:lineRule="auto"/>
              <w:jc w:val="center"/>
              <w:rPr>
                <w:ins w:id="5951" w:author="phuong vu" w:date="2018-11-21T22:05:00Z"/>
                <w:b/>
                <w:lang w:val="en-US"/>
              </w:rPr>
            </w:pPr>
            <w:ins w:id="5952" w:author="phuong vu" w:date="2018-11-21T22:05:00Z">
              <w:r w:rsidRPr="007F1EF1">
                <w:rPr>
                  <w:b/>
                  <w:lang w:val="en-US"/>
                </w:rPr>
                <w:t>Thêm</w:t>
              </w:r>
            </w:ins>
          </w:p>
        </w:tc>
        <w:tc>
          <w:tcPr>
            <w:tcW w:w="1463" w:type="dxa"/>
            <w:vAlign w:val="center"/>
          </w:tcPr>
          <w:p w14:paraId="5D6D9E72" w14:textId="77777777" w:rsidR="00565D22" w:rsidRPr="007F1EF1" w:rsidRDefault="00565D22" w:rsidP="00565D22">
            <w:pPr>
              <w:spacing w:line="360" w:lineRule="auto"/>
              <w:jc w:val="center"/>
              <w:rPr>
                <w:ins w:id="5953" w:author="phuong vu" w:date="2018-11-21T22:05:00Z"/>
                <w:b/>
                <w:lang w:val="en-US"/>
              </w:rPr>
            </w:pPr>
            <w:ins w:id="5954" w:author="phuong vu" w:date="2018-11-21T22:05:00Z">
              <w:r w:rsidRPr="007F1EF1">
                <w:rPr>
                  <w:b/>
                  <w:lang w:val="en-US"/>
                </w:rPr>
                <w:t>Sửa</w:t>
              </w:r>
            </w:ins>
          </w:p>
        </w:tc>
        <w:tc>
          <w:tcPr>
            <w:tcW w:w="1463" w:type="dxa"/>
            <w:vAlign w:val="center"/>
          </w:tcPr>
          <w:p w14:paraId="51646E6E" w14:textId="77777777" w:rsidR="00565D22" w:rsidRPr="007F1EF1" w:rsidRDefault="00565D22" w:rsidP="00565D22">
            <w:pPr>
              <w:spacing w:line="360" w:lineRule="auto"/>
              <w:jc w:val="center"/>
              <w:rPr>
                <w:ins w:id="5955" w:author="phuong vu" w:date="2018-11-21T22:05:00Z"/>
                <w:b/>
                <w:lang w:val="en-US"/>
              </w:rPr>
            </w:pPr>
            <w:ins w:id="5956" w:author="phuong vu" w:date="2018-11-21T22:05:00Z">
              <w:r w:rsidRPr="007F1EF1">
                <w:rPr>
                  <w:b/>
                  <w:lang w:val="en-US"/>
                </w:rPr>
                <w:t>Xóa</w:t>
              </w:r>
            </w:ins>
          </w:p>
        </w:tc>
        <w:tc>
          <w:tcPr>
            <w:tcW w:w="1463" w:type="dxa"/>
            <w:vAlign w:val="center"/>
          </w:tcPr>
          <w:p w14:paraId="14ED44D6" w14:textId="77777777" w:rsidR="00565D22" w:rsidRPr="007F1EF1" w:rsidRDefault="00565D22" w:rsidP="00565D22">
            <w:pPr>
              <w:spacing w:line="360" w:lineRule="auto"/>
              <w:jc w:val="center"/>
              <w:rPr>
                <w:ins w:id="5957" w:author="phuong vu" w:date="2018-11-21T22:05:00Z"/>
                <w:b/>
                <w:lang w:val="en-US"/>
              </w:rPr>
            </w:pPr>
            <w:ins w:id="5958" w:author="phuong vu" w:date="2018-11-21T22:05:00Z">
              <w:r w:rsidRPr="007F1EF1">
                <w:rPr>
                  <w:b/>
                  <w:lang w:val="en-US"/>
                </w:rPr>
                <w:t>Truy vấn</w:t>
              </w:r>
            </w:ins>
          </w:p>
        </w:tc>
      </w:tr>
      <w:tr w:rsidR="00565D22" w14:paraId="2962C486" w14:textId="77777777" w:rsidTr="00565D22">
        <w:trPr>
          <w:ins w:id="5959" w:author="phuong vu" w:date="2018-11-21T22:05:00Z"/>
        </w:trPr>
        <w:tc>
          <w:tcPr>
            <w:tcW w:w="805" w:type="dxa"/>
          </w:tcPr>
          <w:p w14:paraId="7479F1FF" w14:textId="77777777" w:rsidR="00565D22" w:rsidRDefault="00565D22" w:rsidP="00565D22">
            <w:pPr>
              <w:spacing w:line="360" w:lineRule="auto"/>
              <w:jc w:val="center"/>
              <w:rPr>
                <w:ins w:id="5960" w:author="phuong vu" w:date="2018-11-21T22:05:00Z"/>
                <w:lang w:val="en-US"/>
              </w:rPr>
            </w:pPr>
            <w:ins w:id="5961" w:author="phuong vu" w:date="2018-11-21T22:05:00Z">
              <w:r>
                <w:rPr>
                  <w:lang w:val="en-US"/>
                </w:rPr>
                <w:t>1</w:t>
              </w:r>
            </w:ins>
          </w:p>
        </w:tc>
        <w:tc>
          <w:tcPr>
            <w:tcW w:w="2120" w:type="dxa"/>
          </w:tcPr>
          <w:p w14:paraId="0545BBC0" w14:textId="08B1557A" w:rsidR="00565D22" w:rsidRDefault="00565D22" w:rsidP="00565D22">
            <w:pPr>
              <w:spacing w:line="360" w:lineRule="auto"/>
              <w:rPr>
                <w:ins w:id="5962" w:author="phuong vu" w:date="2018-11-21T22:05:00Z"/>
                <w:lang w:val="en-US"/>
              </w:rPr>
            </w:pPr>
            <w:ins w:id="5963" w:author="phuong vu" w:date="2018-11-21T22:05:00Z">
              <w:r>
                <w:rPr>
                  <w:lang w:val="en-US"/>
                </w:rPr>
                <w:t>bill</w:t>
              </w:r>
            </w:ins>
          </w:p>
        </w:tc>
        <w:tc>
          <w:tcPr>
            <w:tcW w:w="1463" w:type="dxa"/>
          </w:tcPr>
          <w:p w14:paraId="5F406ED1" w14:textId="77777777" w:rsidR="00565D22" w:rsidRDefault="00565D22" w:rsidP="00565D22">
            <w:pPr>
              <w:spacing w:line="360" w:lineRule="auto"/>
              <w:jc w:val="center"/>
              <w:rPr>
                <w:ins w:id="5964" w:author="phuong vu" w:date="2018-11-21T22:05:00Z"/>
                <w:lang w:val="en-US"/>
              </w:rPr>
            </w:pPr>
          </w:p>
        </w:tc>
        <w:tc>
          <w:tcPr>
            <w:tcW w:w="1463" w:type="dxa"/>
          </w:tcPr>
          <w:p w14:paraId="45E83F5D" w14:textId="77777777" w:rsidR="00565D22" w:rsidRDefault="00565D22" w:rsidP="00565D22">
            <w:pPr>
              <w:spacing w:line="360" w:lineRule="auto"/>
              <w:jc w:val="center"/>
              <w:rPr>
                <w:ins w:id="5965" w:author="phuong vu" w:date="2018-11-21T22:05:00Z"/>
                <w:lang w:val="en-US"/>
              </w:rPr>
            </w:pPr>
            <w:ins w:id="5966" w:author="phuong vu" w:date="2018-11-21T22:05:00Z">
              <w:r>
                <w:rPr>
                  <w:lang w:val="en-US"/>
                </w:rPr>
                <w:t>X</w:t>
              </w:r>
            </w:ins>
          </w:p>
        </w:tc>
        <w:tc>
          <w:tcPr>
            <w:tcW w:w="1463" w:type="dxa"/>
          </w:tcPr>
          <w:p w14:paraId="79D39ACA" w14:textId="77777777" w:rsidR="00565D22" w:rsidRDefault="00565D22" w:rsidP="00565D22">
            <w:pPr>
              <w:spacing w:line="360" w:lineRule="auto"/>
              <w:jc w:val="center"/>
              <w:rPr>
                <w:ins w:id="5967" w:author="phuong vu" w:date="2018-11-21T22:05:00Z"/>
                <w:lang w:val="en-US"/>
              </w:rPr>
            </w:pPr>
          </w:p>
        </w:tc>
        <w:tc>
          <w:tcPr>
            <w:tcW w:w="1463" w:type="dxa"/>
          </w:tcPr>
          <w:p w14:paraId="45E62694" w14:textId="77777777" w:rsidR="00565D22" w:rsidRDefault="00565D22" w:rsidP="00565D22">
            <w:pPr>
              <w:jc w:val="center"/>
              <w:rPr>
                <w:ins w:id="5968" w:author="phuong vu" w:date="2018-11-21T22:05:00Z"/>
                <w:lang w:val="en-US"/>
              </w:rPr>
            </w:pPr>
            <w:ins w:id="5969" w:author="phuong vu" w:date="2018-11-21T22:05:00Z">
              <w:r>
                <w:rPr>
                  <w:lang w:val="en-US"/>
                </w:rPr>
                <w:t>X</w:t>
              </w:r>
            </w:ins>
          </w:p>
        </w:tc>
      </w:tr>
      <w:tr w:rsidR="00565D22" w14:paraId="058085A8" w14:textId="77777777" w:rsidTr="00565D22">
        <w:trPr>
          <w:ins w:id="5970" w:author="phuong vu" w:date="2018-11-21T22:05:00Z"/>
        </w:trPr>
        <w:tc>
          <w:tcPr>
            <w:tcW w:w="805" w:type="dxa"/>
          </w:tcPr>
          <w:p w14:paraId="4D1A0A77" w14:textId="77777777" w:rsidR="00565D22" w:rsidRDefault="00565D22" w:rsidP="00565D22">
            <w:pPr>
              <w:spacing w:line="360" w:lineRule="auto"/>
              <w:jc w:val="center"/>
              <w:rPr>
                <w:ins w:id="5971" w:author="phuong vu" w:date="2018-11-21T22:05:00Z"/>
                <w:lang w:val="en-US"/>
              </w:rPr>
            </w:pPr>
            <w:ins w:id="5972" w:author="phuong vu" w:date="2018-11-21T22:05:00Z">
              <w:r>
                <w:rPr>
                  <w:lang w:val="en-US"/>
                </w:rPr>
                <w:t>2</w:t>
              </w:r>
            </w:ins>
          </w:p>
        </w:tc>
        <w:tc>
          <w:tcPr>
            <w:tcW w:w="2120" w:type="dxa"/>
          </w:tcPr>
          <w:p w14:paraId="7B106380" w14:textId="4D285ED7" w:rsidR="00565D22" w:rsidRDefault="00565D22" w:rsidP="00565D22">
            <w:pPr>
              <w:spacing w:line="360" w:lineRule="auto"/>
              <w:rPr>
                <w:ins w:id="5973" w:author="phuong vu" w:date="2018-11-21T22:05:00Z"/>
                <w:lang w:val="en-US"/>
              </w:rPr>
            </w:pPr>
            <w:ins w:id="5974" w:author="phuong vu" w:date="2018-11-21T22:05:00Z">
              <w:r>
                <w:rPr>
                  <w:lang w:val="en-US"/>
                </w:rPr>
                <w:t>bill_detail</w:t>
              </w:r>
            </w:ins>
          </w:p>
        </w:tc>
        <w:tc>
          <w:tcPr>
            <w:tcW w:w="1463" w:type="dxa"/>
          </w:tcPr>
          <w:p w14:paraId="3EC61166" w14:textId="77777777" w:rsidR="00565D22" w:rsidRDefault="00565D22" w:rsidP="00565D22">
            <w:pPr>
              <w:spacing w:line="360" w:lineRule="auto"/>
              <w:jc w:val="center"/>
              <w:rPr>
                <w:ins w:id="5975" w:author="phuong vu" w:date="2018-11-21T22:05:00Z"/>
                <w:lang w:val="en-US"/>
              </w:rPr>
            </w:pPr>
          </w:p>
        </w:tc>
        <w:tc>
          <w:tcPr>
            <w:tcW w:w="1463" w:type="dxa"/>
          </w:tcPr>
          <w:p w14:paraId="4F963F1C" w14:textId="77777777" w:rsidR="00565D22" w:rsidRDefault="00565D22" w:rsidP="00565D22">
            <w:pPr>
              <w:spacing w:line="360" w:lineRule="auto"/>
              <w:jc w:val="center"/>
              <w:rPr>
                <w:ins w:id="5976" w:author="phuong vu" w:date="2018-11-21T22:05:00Z"/>
                <w:lang w:val="en-US"/>
              </w:rPr>
            </w:pPr>
            <w:ins w:id="5977" w:author="phuong vu" w:date="2018-11-21T22:05:00Z">
              <w:r>
                <w:rPr>
                  <w:lang w:val="en-US"/>
                </w:rPr>
                <w:t>X</w:t>
              </w:r>
            </w:ins>
          </w:p>
        </w:tc>
        <w:tc>
          <w:tcPr>
            <w:tcW w:w="1463" w:type="dxa"/>
          </w:tcPr>
          <w:p w14:paraId="51FFF2D5" w14:textId="77777777" w:rsidR="00565D22" w:rsidRDefault="00565D22" w:rsidP="00565D22">
            <w:pPr>
              <w:spacing w:line="360" w:lineRule="auto"/>
              <w:jc w:val="center"/>
              <w:rPr>
                <w:ins w:id="5978" w:author="phuong vu" w:date="2018-11-21T22:05:00Z"/>
                <w:lang w:val="en-US"/>
              </w:rPr>
            </w:pPr>
          </w:p>
        </w:tc>
        <w:tc>
          <w:tcPr>
            <w:tcW w:w="1463" w:type="dxa"/>
          </w:tcPr>
          <w:p w14:paraId="6313B12A" w14:textId="77777777" w:rsidR="00565D22" w:rsidRDefault="00565D22" w:rsidP="00565D22">
            <w:pPr>
              <w:jc w:val="center"/>
              <w:rPr>
                <w:ins w:id="5979" w:author="phuong vu" w:date="2018-11-21T22:05:00Z"/>
                <w:lang w:val="en-US"/>
              </w:rPr>
            </w:pPr>
            <w:ins w:id="5980" w:author="phuong vu" w:date="2018-11-21T22:05:00Z">
              <w:r>
                <w:rPr>
                  <w:lang w:val="en-US"/>
                </w:rPr>
                <w:t>X</w:t>
              </w:r>
            </w:ins>
          </w:p>
        </w:tc>
      </w:tr>
    </w:tbl>
    <w:p w14:paraId="62A32FEE" w14:textId="77777777" w:rsidR="00565D22" w:rsidRPr="00933422" w:rsidRDefault="00565D22">
      <w:pPr>
        <w:rPr>
          <w:ins w:id="5981" w:author="phuong vu" w:date="2018-11-21T21:53:00Z"/>
          <w:lang w:val="en-US"/>
        </w:rPr>
        <w:pPrChange w:id="5982" w:author="phuong vu" w:date="2018-11-21T22:05:00Z">
          <w:pPr>
            <w:pStyle w:val="Heading6"/>
          </w:pPr>
        </w:pPrChange>
      </w:pPr>
    </w:p>
    <w:p w14:paraId="0E02C3E0" w14:textId="73D04D8F" w:rsidR="00565D22" w:rsidRPr="00565D22" w:rsidRDefault="00D225CD">
      <w:pPr>
        <w:pStyle w:val="Heading6"/>
        <w:rPr>
          <w:ins w:id="5983" w:author="phuong vu" w:date="2018-11-21T21:52:00Z"/>
          <w:lang w:val="en-US"/>
          <w:rPrChange w:id="5984" w:author="phuong vu" w:date="2018-11-21T22:08:00Z">
            <w:rPr>
              <w:ins w:id="5985" w:author="phuong vu" w:date="2018-11-21T21:52:00Z"/>
            </w:rPr>
          </w:rPrChange>
        </w:rPr>
        <w:pPrChange w:id="5986" w:author="phuong vu" w:date="2018-11-21T22:05:00Z">
          <w:pPr>
            <w:pStyle w:val="Heading5"/>
          </w:pPr>
        </w:pPrChange>
      </w:pPr>
      <w:ins w:id="5987" w:author="phuong vu" w:date="2018-11-21T21:53:00Z">
        <w:r>
          <w:rPr>
            <w:lang w:val="en-US"/>
          </w:rPr>
          <w:t>Cách xử lí</w:t>
        </w:r>
      </w:ins>
    </w:p>
    <w:p w14:paraId="3DAC2ECC" w14:textId="70A0D174" w:rsidR="00A61DB2" w:rsidRDefault="00FC2466" w:rsidP="00A61DB2">
      <w:pPr>
        <w:pStyle w:val="Heading4"/>
        <w:rPr>
          <w:lang w:val="en-US"/>
        </w:rPr>
      </w:pPr>
      <w:bookmarkStart w:id="5988" w:name="_Toc530662897"/>
      <w:r>
        <w:rPr>
          <w:lang w:val="en-US"/>
        </w:rPr>
        <w:t>Quản lí biên nhận</w:t>
      </w:r>
      <w:bookmarkEnd w:id="5988"/>
    </w:p>
    <w:p w14:paraId="64C0AE52" w14:textId="6A47D032" w:rsidR="00E6429B" w:rsidRPr="00E6429B" w:rsidRDefault="00AA3488">
      <w:pPr>
        <w:pStyle w:val="Heading5"/>
        <w:rPr>
          <w:lang w:val="en-US"/>
        </w:rPr>
      </w:pPr>
      <w:r>
        <w:rPr>
          <w:lang w:val="en-US"/>
        </w:rPr>
        <w:t>Xem danh sách biên nhận theo trạng thái</w:t>
      </w:r>
    </w:p>
    <w:p w14:paraId="7BBCB3E9" w14:textId="3D9939F7" w:rsidR="00AA3488" w:rsidRDefault="00AA3488" w:rsidP="00AA3488">
      <w:pPr>
        <w:pStyle w:val="Heading6"/>
        <w:rPr>
          <w:ins w:id="5989" w:author="phuong vu" w:date="2018-11-21T21:32:00Z"/>
          <w:lang w:val="en-US"/>
        </w:rPr>
      </w:pPr>
      <w:r>
        <w:rPr>
          <w:lang w:val="en-US"/>
        </w:rPr>
        <w:t>Mục đích</w:t>
      </w:r>
    </w:p>
    <w:p w14:paraId="3A5183BC" w14:textId="164C233A" w:rsidR="005645EE" w:rsidRPr="00933422" w:rsidRDefault="005645EE">
      <w:pPr>
        <w:rPr>
          <w:lang w:val="en-US"/>
        </w:rPr>
        <w:pPrChange w:id="5990" w:author="phuong vu" w:date="2018-11-21T21:33:00Z">
          <w:pPr>
            <w:pStyle w:val="Heading6"/>
          </w:pPr>
        </w:pPrChange>
      </w:pPr>
      <w:ins w:id="5991" w:author="phuong vu" w:date="2018-11-21T21:33:00Z">
        <w:r>
          <w:rPr>
            <w:lang w:val="en-US"/>
          </w:rPr>
          <w:t>Phân loại các biên nhận dựa theo trạng thái của chúng nhằm mục đích nhóm các biên nhận cùng trạng thái lại với nhau giúp đơn giản trong việc quản lí các biên nhận</w:t>
        </w:r>
      </w:ins>
      <w:ins w:id="5992" w:author="phuong vu" w:date="2018-11-21T21:34:00Z">
        <w:r>
          <w:rPr>
            <w:lang w:val="en-US"/>
          </w:rPr>
          <w:t>.</w:t>
        </w:r>
      </w:ins>
    </w:p>
    <w:p w14:paraId="114EF8E5" w14:textId="600B005A" w:rsidR="00AA3488" w:rsidRDefault="00AA3488" w:rsidP="00AA3488">
      <w:pPr>
        <w:pStyle w:val="Heading6"/>
        <w:rPr>
          <w:ins w:id="5993" w:author="phuong vu" w:date="2018-11-21T21:26:00Z"/>
          <w:lang w:val="en-US"/>
        </w:rPr>
      </w:pPr>
      <w:r>
        <w:rPr>
          <w:lang w:val="en-US"/>
        </w:rPr>
        <w:t>Giao diện</w:t>
      </w:r>
    </w:p>
    <w:p w14:paraId="0F7FB8E7" w14:textId="77777777" w:rsidR="005645EE" w:rsidRDefault="005645EE">
      <w:pPr>
        <w:keepNext/>
        <w:jc w:val="center"/>
        <w:rPr>
          <w:ins w:id="5994" w:author="phuong vu" w:date="2018-11-21T21:30:00Z"/>
        </w:rPr>
        <w:pPrChange w:id="5995" w:author="phuong vu" w:date="2018-11-21T21:30:00Z">
          <w:pPr>
            <w:jc w:val="center"/>
          </w:pPr>
        </w:pPrChange>
      </w:pPr>
      <w:ins w:id="5996" w:author="phuong vu" w:date="2018-11-21T21:30:00Z">
        <w:r>
          <w:rPr>
            <w:noProof/>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30475"/>
                      </a:xfrm>
                      <a:prstGeom prst="rect">
                        <a:avLst/>
                      </a:prstGeom>
                    </pic:spPr>
                  </pic:pic>
                </a:graphicData>
              </a:graphic>
            </wp:inline>
          </w:drawing>
        </w:r>
      </w:ins>
    </w:p>
    <w:p w14:paraId="21197602" w14:textId="16A58D77" w:rsidR="00E6429B" w:rsidRPr="00933422" w:rsidRDefault="005645EE">
      <w:pPr>
        <w:pStyle w:val="Caption"/>
        <w:rPr>
          <w:lang w:val="en-US"/>
        </w:rPr>
        <w:pPrChange w:id="5997" w:author="phuong vu" w:date="2018-11-21T21:30:00Z">
          <w:pPr>
            <w:pStyle w:val="Heading6"/>
          </w:pPr>
        </w:pPrChange>
      </w:pPr>
      <w:bookmarkStart w:id="5998" w:name="_Toc530662941"/>
      <w:ins w:id="5999" w:author="phuong vu" w:date="2018-11-21T21:30:00Z">
        <w:r>
          <w:t xml:space="preserve">Hình </w:t>
        </w:r>
      </w:ins>
      <w:ins w:id="6000" w:author="phuong vu" w:date="2018-11-22T18:14:00Z">
        <w:r w:rsidR="00627671">
          <w:fldChar w:fldCharType="begin"/>
        </w:r>
        <w:r w:rsidR="00627671">
          <w:instrText xml:space="preserve"> STYLEREF 1 \s </w:instrText>
        </w:r>
      </w:ins>
      <w:r w:rsidR="00627671">
        <w:fldChar w:fldCharType="separate"/>
      </w:r>
      <w:r w:rsidR="00627671">
        <w:rPr>
          <w:noProof/>
        </w:rPr>
        <w:t>3</w:t>
      </w:r>
      <w:ins w:id="6001"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6002" w:author="phuong vu" w:date="2018-11-22T18:14:00Z">
        <w:r w:rsidR="00627671">
          <w:rPr>
            <w:noProof/>
          </w:rPr>
          <w:t>14</w:t>
        </w:r>
        <w:r w:rsidR="00627671">
          <w:fldChar w:fldCharType="end"/>
        </w:r>
      </w:ins>
      <w:ins w:id="6003" w:author="phuong vu" w:date="2018-11-21T21:30:00Z">
        <w:r>
          <w:rPr>
            <w:lang w:val="en-US"/>
          </w:rPr>
          <w:t xml:space="preserve"> Giao diện xem danh sách biên nhận</w:t>
        </w:r>
      </w:ins>
      <w:bookmarkEnd w:id="5998"/>
    </w:p>
    <w:p w14:paraId="1DAF176D" w14:textId="3426253E" w:rsidR="00AA3488" w:rsidRDefault="00AA3488" w:rsidP="00AA3488">
      <w:pPr>
        <w:pStyle w:val="Heading6"/>
        <w:rPr>
          <w:ins w:id="6004" w:author="phuong vu" w:date="2018-11-21T21:31:00Z"/>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14:paraId="1176CC67" w14:textId="77777777" w:rsidTr="000A5A23">
        <w:trPr>
          <w:ins w:id="6005" w:author="phuong vu" w:date="2018-11-21T21:31:00Z"/>
        </w:trPr>
        <w:tc>
          <w:tcPr>
            <w:tcW w:w="805" w:type="dxa"/>
            <w:vAlign w:val="center"/>
          </w:tcPr>
          <w:p w14:paraId="0D2E5561" w14:textId="77777777" w:rsidR="005645EE" w:rsidRPr="007F1EF1" w:rsidRDefault="005645EE" w:rsidP="000A5A23">
            <w:pPr>
              <w:spacing w:line="360" w:lineRule="auto"/>
              <w:jc w:val="center"/>
              <w:rPr>
                <w:ins w:id="6006" w:author="phuong vu" w:date="2018-11-21T21:31:00Z"/>
                <w:b/>
                <w:lang w:val="en-US"/>
              </w:rPr>
            </w:pPr>
            <w:ins w:id="6007" w:author="phuong vu" w:date="2018-11-21T21:31:00Z">
              <w:r w:rsidRPr="007F1EF1">
                <w:rPr>
                  <w:b/>
                  <w:lang w:val="en-US"/>
                </w:rPr>
                <w:t>STT</w:t>
              </w:r>
            </w:ins>
          </w:p>
        </w:tc>
        <w:tc>
          <w:tcPr>
            <w:tcW w:w="1980" w:type="dxa"/>
            <w:vAlign w:val="center"/>
          </w:tcPr>
          <w:p w14:paraId="458E1B8B" w14:textId="77777777" w:rsidR="005645EE" w:rsidRPr="007F1EF1" w:rsidRDefault="005645EE" w:rsidP="000A5A23">
            <w:pPr>
              <w:spacing w:line="360" w:lineRule="auto"/>
              <w:jc w:val="center"/>
              <w:rPr>
                <w:ins w:id="6008" w:author="phuong vu" w:date="2018-11-21T21:31:00Z"/>
                <w:b/>
                <w:lang w:val="en-US"/>
              </w:rPr>
            </w:pPr>
            <w:ins w:id="6009" w:author="phuong vu" w:date="2018-11-21T21:31:00Z">
              <w:r w:rsidRPr="007F1EF1">
                <w:rPr>
                  <w:b/>
                  <w:lang w:val="en-US"/>
                </w:rPr>
                <w:t>Loại điều khiển</w:t>
              </w:r>
            </w:ins>
          </w:p>
        </w:tc>
        <w:tc>
          <w:tcPr>
            <w:tcW w:w="2970" w:type="dxa"/>
            <w:vAlign w:val="center"/>
          </w:tcPr>
          <w:p w14:paraId="77C36AE6" w14:textId="77777777" w:rsidR="005645EE" w:rsidRPr="007F1EF1" w:rsidRDefault="005645EE" w:rsidP="000A5A23">
            <w:pPr>
              <w:spacing w:line="360" w:lineRule="auto"/>
              <w:jc w:val="center"/>
              <w:rPr>
                <w:ins w:id="6010" w:author="phuong vu" w:date="2018-11-21T21:31:00Z"/>
                <w:b/>
                <w:lang w:val="en-US"/>
              </w:rPr>
            </w:pPr>
            <w:ins w:id="6011" w:author="phuong vu" w:date="2018-11-21T21:31:00Z">
              <w:r w:rsidRPr="007F1EF1">
                <w:rPr>
                  <w:b/>
                  <w:lang w:val="en-US"/>
                </w:rPr>
                <w:t>Nội dung thực hiện</w:t>
              </w:r>
            </w:ins>
          </w:p>
        </w:tc>
        <w:tc>
          <w:tcPr>
            <w:tcW w:w="1266" w:type="dxa"/>
            <w:vAlign w:val="center"/>
          </w:tcPr>
          <w:p w14:paraId="1EE8FDBB" w14:textId="77777777" w:rsidR="005645EE" w:rsidRPr="007F1EF1" w:rsidRDefault="005645EE" w:rsidP="000A5A23">
            <w:pPr>
              <w:spacing w:line="360" w:lineRule="auto"/>
              <w:jc w:val="center"/>
              <w:rPr>
                <w:ins w:id="6012" w:author="phuong vu" w:date="2018-11-21T21:31:00Z"/>
                <w:b/>
                <w:lang w:val="en-US"/>
              </w:rPr>
            </w:pPr>
            <w:ins w:id="6013" w:author="phuong vu" w:date="2018-11-21T21:31:00Z">
              <w:r w:rsidRPr="007F1EF1">
                <w:rPr>
                  <w:b/>
                  <w:lang w:val="en-US"/>
                </w:rPr>
                <w:t>Giá trị mặc định</w:t>
              </w:r>
            </w:ins>
          </w:p>
        </w:tc>
        <w:tc>
          <w:tcPr>
            <w:tcW w:w="1756" w:type="dxa"/>
            <w:vAlign w:val="center"/>
          </w:tcPr>
          <w:p w14:paraId="6B5AB24B" w14:textId="77777777" w:rsidR="005645EE" w:rsidRPr="007F1EF1" w:rsidRDefault="005645EE" w:rsidP="000A5A23">
            <w:pPr>
              <w:spacing w:line="360" w:lineRule="auto"/>
              <w:jc w:val="center"/>
              <w:rPr>
                <w:ins w:id="6014" w:author="phuong vu" w:date="2018-11-21T21:31:00Z"/>
                <w:b/>
                <w:lang w:val="en-US"/>
              </w:rPr>
            </w:pPr>
            <w:ins w:id="6015" w:author="phuong vu" w:date="2018-11-21T21:31:00Z">
              <w:r w:rsidRPr="007F1EF1">
                <w:rPr>
                  <w:b/>
                  <w:lang w:val="en-US"/>
                </w:rPr>
                <w:t>Lưu ý</w:t>
              </w:r>
            </w:ins>
          </w:p>
        </w:tc>
      </w:tr>
      <w:tr w:rsidR="005645EE" w14:paraId="5FC5A087" w14:textId="77777777" w:rsidTr="000A5A23">
        <w:trPr>
          <w:ins w:id="6016" w:author="phuong vu" w:date="2018-11-21T21:31:00Z"/>
        </w:trPr>
        <w:tc>
          <w:tcPr>
            <w:tcW w:w="805" w:type="dxa"/>
          </w:tcPr>
          <w:p w14:paraId="158C474A" w14:textId="77777777" w:rsidR="005645EE" w:rsidRDefault="005645EE" w:rsidP="000A5A23">
            <w:pPr>
              <w:spacing w:line="360" w:lineRule="auto"/>
              <w:jc w:val="center"/>
              <w:rPr>
                <w:ins w:id="6017" w:author="phuong vu" w:date="2018-11-21T21:31:00Z"/>
                <w:lang w:val="en-US"/>
              </w:rPr>
            </w:pPr>
            <w:ins w:id="6018" w:author="phuong vu" w:date="2018-11-21T21:31:00Z">
              <w:r>
                <w:rPr>
                  <w:lang w:val="en-US"/>
                </w:rPr>
                <w:t>1</w:t>
              </w:r>
            </w:ins>
          </w:p>
        </w:tc>
        <w:tc>
          <w:tcPr>
            <w:tcW w:w="1980" w:type="dxa"/>
          </w:tcPr>
          <w:p w14:paraId="41979A61" w14:textId="77777777" w:rsidR="005645EE" w:rsidRDefault="005645EE" w:rsidP="000A5A23">
            <w:pPr>
              <w:spacing w:line="360" w:lineRule="auto"/>
              <w:rPr>
                <w:ins w:id="6019" w:author="phuong vu" w:date="2018-11-21T21:31:00Z"/>
                <w:lang w:val="en-US"/>
              </w:rPr>
            </w:pPr>
            <w:ins w:id="6020" w:author="phuong vu" w:date="2018-11-21T21:31:00Z">
              <w:r>
                <w:rPr>
                  <w:lang w:val="en-US"/>
                </w:rPr>
                <w:t>Table</w:t>
              </w:r>
            </w:ins>
          </w:p>
        </w:tc>
        <w:tc>
          <w:tcPr>
            <w:tcW w:w="2970" w:type="dxa"/>
          </w:tcPr>
          <w:p w14:paraId="700A536D" w14:textId="7F901D99" w:rsidR="005645EE" w:rsidRDefault="005645EE" w:rsidP="000A5A23">
            <w:pPr>
              <w:spacing w:line="360" w:lineRule="auto"/>
              <w:rPr>
                <w:ins w:id="6021" w:author="phuong vu" w:date="2018-11-21T21:31:00Z"/>
                <w:lang w:val="en-US"/>
              </w:rPr>
            </w:pPr>
            <w:ins w:id="6022" w:author="phuong vu" w:date="2018-11-21T21:31:00Z">
              <w:r>
                <w:rPr>
                  <w:lang w:val="en-US"/>
                </w:rPr>
                <w:t xml:space="preserve">Hiển thị danh sách </w:t>
              </w:r>
            </w:ins>
            <w:ins w:id="6023" w:author="phuong vu" w:date="2018-11-21T21:32:00Z">
              <w:r>
                <w:rPr>
                  <w:lang w:val="en-US"/>
                </w:rPr>
                <w:t>biên nhận</w:t>
              </w:r>
            </w:ins>
          </w:p>
        </w:tc>
        <w:tc>
          <w:tcPr>
            <w:tcW w:w="1266" w:type="dxa"/>
          </w:tcPr>
          <w:p w14:paraId="572F74C8" w14:textId="77777777" w:rsidR="005645EE" w:rsidRDefault="005645EE" w:rsidP="000A5A23">
            <w:pPr>
              <w:spacing w:line="360" w:lineRule="auto"/>
              <w:rPr>
                <w:ins w:id="6024" w:author="phuong vu" w:date="2018-11-21T21:31:00Z"/>
                <w:lang w:val="en-US"/>
              </w:rPr>
            </w:pPr>
          </w:p>
        </w:tc>
        <w:tc>
          <w:tcPr>
            <w:tcW w:w="1756" w:type="dxa"/>
          </w:tcPr>
          <w:p w14:paraId="52A003FB" w14:textId="276A3686" w:rsidR="005645EE" w:rsidRDefault="005645EE" w:rsidP="000A5A23">
            <w:pPr>
              <w:spacing w:line="360" w:lineRule="auto"/>
              <w:rPr>
                <w:ins w:id="6025" w:author="phuong vu" w:date="2018-11-21T21:31:00Z"/>
                <w:lang w:val="en-US"/>
              </w:rPr>
            </w:pPr>
          </w:p>
        </w:tc>
      </w:tr>
      <w:tr w:rsidR="005645EE" w14:paraId="5BA62CFB" w14:textId="77777777" w:rsidTr="000A5A23">
        <w:trPr>
          <w:ins w:id="6026" w:author="phuong vu" w:date="2018-11-21T21:31:00Z"/>
        </w:trPr>
        <w:tc>
          <w:tcPr>
            <w:tcW w:w="805" w:type="dxa"/>
          </w:tcPr>
          <w:p w14:paraId="3BAC4DE9" w14:textId="77777777" w:rsidR="005645EE" w:rsidRDefault="005645EE" w:rsidP="000A5A23">
            <w:pPr>
              <w:spacing w:line="360" w:lineRule="auto"/>
              <w:jc w:val="center"/>
              <w:rPr>
                <w:ins w:id="6027" w:author="phuong vu" w:date="2018-11-21T21:31:00Z"/>
                <w:lang w:val="en-US"/>
              </w:rPr>
            </w:pPr>
            <w:ins w:id="6028" w:author="phuong vu" w:date="2018-11-21T21:31:00Z">
              <w:r>
                <w:rPr>
                  <w:lang w:val="en-US"/>
                </w:rPr>
                <w:t>2</w:t>
              </w:r>
            </w:ins>
          </w:p>
        </w:tc>
        <w:tc>
          <w:tcPr>
            <w:tcW w:w="1980" w:type="dxa"/>
          </w:tcPr>
          <w:p w14:paraId="5C35A894" w14:textId="77777777" w:rsidR="005645EE" w:rsidRDefault="005645EE" w:rsidP="000A5A23">
            <w:pPr>
              <w:spacing w:line="360" w:lineRule="auto"/>
              <w:rPr>
                <w:ins w:id="6029" w:author="phuong vu" w:date="2018-11-21T21:31:00Z"/>
                <w:lang w:val="en-US"/>
              </w:rPr>
            </w:pPr>
            <w:ins w:id="6030" w:author="phuong vu" w:date="2018-11-21T21:31:00Z">
              <w:r>
                <w:rPr>
                  <w:lang w:val="en-US"/>
                </w:rPr>
                <w:t>inputText</w:t>
              </w:r>
            </w:ins>
          </w:p>
        </w:tc>
        <w:tc>
          <w:tcPr>
            <w:tcW w:w="2970" w:type="dxa"/>
          </w:tcPr>
          <w:p w14:paraId="119113CE" w14:textId="77777777" w:rsidR="005645EE" w:rsidRDefault="005645EE" w:rsidP="000A5A23">
            <w:pPr>
              <w:spacing w:line="360" w:lineRule="auto"/>
              <w:rPr>
                <w:ins w:id="6031" w:author="phuong vu" w:date="2018-11-21T21:31:00Z"/>
                <w:lang w:val="en-US"/>
              </w:rPr>
            </w:pPr>
            <w:ins w:id="6032" w:author="phuong vu" w:date="2018-11-21T21:31:00Z">
              <w:r>
                <w:rPr>
                  <w:lang w:val="en-US"/>
                </w:rPr>
                <w:t>Tìm kiếm</w:t>
              </w:r>
            </w:ins>
          </w:p>
        </w:tc>
        <w:tc>
          <w:tcPr>
            <w:tcW w:w="1266" w:type="dxa"/>
          </w:tcPr>
          <w:p w14:paraId="05B177BE" w14:textId="77777777" w:rsidR="005645EE" w:rsidRDefault="005645EE" w:rsidP="000A5A23">
            <w:pPr>
              <w:spacing w:line="360" w:lineRule="auto"/>
              <w:rPr>
                <w:ins w:id="6033" w:author="phuong vu" w:date="2018-11-21T21:31:00Z"/>
                <w:lang w:val="en-US"/>
              </w:rPr>
            </w:pPr>
          </w:p>
        </w:tc>
        <w:tc>
          <w:tcPr>
            <w:tcW w:w="1756" w:type="dxa"/>
          </w:tcPr>
          <w:p w14:paraId="044B6674" w14:textId="77777777" w:rsidR="005645EE" w:rsidRDefault="005645EE">
            <w:pPr>
              <w:spacing w:line="360" w:lineRule="auto"/>
              <w:rPr>
                <w:ins w:id="6034" w:author="phuong vu" w:date="2018-11-21T21:31:00Z"/>
                <w:lang w:val="en-US"/>
              </w:rPr>
            </w:pPr>
            <w:ins w:id="6035" w:author="phuong vu" w:date="2018-11-21T21:31:00Z">
              <w:r>
                <w:rPr>
                  <w:lang w:val="en-US"/>
                </w:rPr>
                <w:t>Dữ liệu tìm kiếm và lọc theo dữ liệu bảng đang hiển thị</w:t>
              </w:r>
            </w:ins>
          </w:p>
        </w:tc>
      </w:tr>
      <w:tr w:rsidR="005645EE" w14:paraId="0C7B1FE0" w14:textId="77777777" w:rsidTr="000A5A23">
        <w:trPr>
          <w:ins w:id="6036" w:author="phuong vu" w:date="2018-11-21T21:31:00Z"/>
        </w:trPr>
        <w:tc>
          <w:tcPr>
            <w:tcW w:w="805" w:type="dxa"/>
          </w:tcPr>
          <w:p w14:paraId="111885E8" w14:textId="77777777" w:rsidR="005645EE" w:rsidRDefault="005645EE" w:rsidP="000A5A23">
            <w:pPr>
              <w:spacing w:line="360" w:lineRule="auto"/>
              <w:jc w:val="center"/>
              <w:rPr>
                <w:ins w:id="6037" w:author="phuong vu" w:date="2018-11-21T21:31:00Z"/>
                <w:lang w:val="en-US"/>
              </w:rPr>
            </w:pPr>
            <w:ins w:id="6038" w:author="phuong vu" w:date="2018-11-21T21:31:00Z">
              <w:r>
                <w:rPr>
                  <w:lang w:val="en-US"/>
                </w:rPr>
                <w:t>3</w:t>
              </w:r>
            </w:ins>
          </w:p>
        </w:tc>
        <w:tc>
          <w:tcPr>
            <w:tcW w:w="1980" w:type="dxa"/>
          </w:tcPr>
          <w:p w14:paraId="74D5DE42" w14:textId="77777777" w:rsidR="005645EE" w:rsidRDefault="005645EE" w:rsidP="000A5A23">
            <w:pPr>
              <w:spacing w:line="360" w:lineRule="auto"/>
              <w:rPr>
                <w:ins w:id="6039" w:author="phuong vu" w:date="2018-11-21T21:31:00Z"/>
                <w:lang w:val="en-US"/>
              </w:rPr>
            </w:pPr>
            <w:ins w:id="6040" w:author="phuong vu" w:date="2018-11-21T21:31:00Z">
              <w:r>
                <w:rPr>
                  <w:lang w:val="en-US"/>
                </w:rPr>
                <w:t>Button</w:t>
              </w:r>
            </w:ins>
          </w:p>
        </w:tc>
        <w:tc>
          <w:tcPr>
            <w:tcW w:w="2970" w:type="dxa"/>
          </w:tcPr>
          <w:p w14:paraId="4BBC8708" w14:textId="77777777" w:rsidR="005645EE" w:rsidRDefault="005645EE" w:rsidP="000A5A23">
            <w:pPr>
              <w:spacing w:line="360" w:lineRule="auto"/>
              <w:rPr>
                <w:ins w:id="6041" w:author="phuong vu" w:date="2018-11-21T21:31:00Z"/>
                <w:lang w:val="en-US"/>
              </w:rPr>
            </w:pPr>
            <w:ins w:id="6042" w:author="phuong vu" w:date="2018-11-21T21:31:00Z">
              <w:r>
                <w:rPr>
                  <w:lang w:val="en-US"/>
                </w:rPr>
                <w:t>Xóa nội dung tìm kiếm</w:t>
              </w:r>
            </w:ins>
          </w:p>
        </w:tc>
        <w:tc>
          <w:tcPr>
            <w:tcW w:w="1266" w:type="dxa"/>
          </w:tcPr>
          <w:p w14:paraId="1A951DE4" w14:textId="77777777" w:rsidR="005645EE" w:rsidRDefault="005645EE" w:rsidP="000A5A23">
            <w:pPr>
              <w:spacing w:line="360" w:lineRule="auto"/>
              <w:rPr>
                <w:ins w:id="6043" w:author="phuong vu" w:date="2018-11-21T21:31:00Z"/>
                <w:lang w:val="en-US"/>
              </w:rPr>
            </w:pPr>
          </w:p>
        </w:tc>
        <w:tc>
          <w:tcPr>
            <w:tcW w:w="1756" w:type="dxa"/>
          </w:tcPr>
          <w:p w14:paraId="65A88174" w14:textId="77777777" w:rsidR="005645EE" w:rsidRDefault="005645EE" w:rsidP="000A5A23">
            <w:pPr>
              <w:spacing w:line="360" w:lineRule="auto"/>
              <w:rPr>
                <w:ins w:id="6044" w:author="phuong vu" w:date="2018-11-21T21:31:00Z"/>
                <w:lang w:val="en-US"/>
              </w:rPr>
            </w:pPr>
          </w:p>
        </w:tc>
      </w:tr>
    </w:tbl>
    <w:p w14:paraId="366F8FF8" w14:textId="77777777" w:rsidR="005645EE" w:rsidRPr="00933422" w:rsidRDefault="005645EE">
      <w:pPr>
        <w:rPr>
          <w:lang w:val="en-US"/>
        </w:rPr>
        <w:pPrChange w:id="6045" w:author="phuong vu" w:date="2018-11-21T21:31:00Z">
          <w:pPr>
            <w:pStyle w:val="Heading6"/>
          </w:pPr>
        </w:pPrChange>
      </w:pPr>
    </w:p>
    <w:p w14:paraId="612266D8" w14:textId="5467CF78" w:rsidR="00AA3488" w:rsidRDefault="00AA3488" w:rsidP="00AA3488">
      <w:pPr>
        <w:pStyle w:val="Heading6"/>
        <w:rPr>
          <w:ins w:id="6046" w:author="phuong vu" w:date="2018-11-21T21:36:00Z"/>
          <w:lang w:val="en-US"/>
        </w:rPr>
      </w:pPr>
      <w:del w:id="6047" w:author="phuong vu" w:date="2018-11-21T21:34:00Z">
        <w:r w:rsidDel="005645EE">
          <w:rPr>
            <w:lang w:val="en-US"/>
          </w:rPr>
          <w:delText>Cách xử lí</w:delText>
        </w:r>
      </w:del>
      <w:ins w:id="6048"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14:paraId="140E9873" w14:textId="77777777" w:rsidTr="000A5A23">
        <w:trPr>
          <w:ins w:id="6049" w:author="phuong vu" w:date="2018-11-21T21:36:00Z"/>
        </w:trPr>
        <w:tc>
          <w:tcPr>
            <w:tcW w:w="805" w:type="dxa"/>
            <w:vMerge w:val="restart"/>
            <w:vAlign w:val="center"/>
          </w:tcPr>
          <w:p w14:paraId="668AB63B" w14:textId="77777777" w:rsidR="00DE7121" w:rsidRPr="007F1EF1" w:rsidRDefault="00DE7121" w:rsidP="000A5A23">
            <w:pPr>
              <w:spacing w:line="360" w:lineRule="auto"/>
              <w:jc w:val="center"/>
              <w:rPr>
                <w:ins w:id="6050" w:author="phuong vu" w:date="2018-11-21T21:36:00Z"/>
                <w:b/>
                <w:lang w:val="en-US"/>
              </w:rPr>
            </w:pPr>
            <w:ins w:id="6051" w:author="phuong vu" w:date="2018-11-21T21:36:00Z">
              <w:r w:rsidRPr="007F1EF1">
                <w:rPr>
                  <w:b/>
                  <w:lang w:val="en-US"/>
                </w:rPr>
                <w:t>STT</w:t>
              </w:r>
            </w:ins>
          </w:p>
        </w:tc>
        <w:tc>
          <w:tcPr>
            <w:tcW w:w="2120" w:type="dxa"/>
            <w:vMerge w:val="restart"/>
            <w:vAlign w:val="center"/>
          </w:tcPr>
          <w:p w14:paraId="727DE719" w14:textId="77777777" w:rsidR="00DE7121" w:rsidRPr="007F1EF1" w:rsidRDefault="00DE7121" w:rsidP="000A5A23">
            <w:pPr>
              <w:spacing w:line="360" w:lineRule="auto"/>
              <w:jc w:val="center"/>
              <w:rPr>
                <w:ins w:id="6052" w:author="phuong vu" w:date="2018-11-21T21:36:00Z"/>
                <w:b/>
                <w:lang w:val="en-US"/>
              </w:rPr>
            </w:pPr>
            <w:ins w:id="6053" w:author="phuong vu" w:date="2018-11-21T21:36:00Z">
              <w:r w:rsidRPr="007F1EF1">
                <w:rPr>
                  <w:b/>
                  <w:lang w:val="en-US"/>
                </w:rPr>
                <w:t>Tên bảng/</w:t>
              </w:r>
            </w:ins>
          </w:p>
          <w:p w14:paraId="631798F9" w14:textId="77777777" w:rsidR="00DE7121" w:rsidRPr="007F1EF1" w:rsidRDefault="00DE7121" w:rsidP="000A5A23">
            <w:pPr>
              <w:spacing w:line="360" w:lineRule="auto"/>
              <w:jc w:val="center"/>
              <w:rPr>
                <w:ins w:id="6054" w:author="phuong vu" w:date="2018-11-21T21:36:00Z"/>
                <w:b/>
                <w:lang w:val="en-US"/>
              </w:rPr>
            </w:pPr>
            <w:ins w:id="6055" w:author="phuong vu" w:date="2018-11-21T21:36:00Z">
              <w:r w:rsidRPr="007F1EF1">
                <w:rPr>
                  <w:b/>
                  <w:lang w:val="en-US"/>
                </w:rPr>
                <w:t>Cấu tr</w:t>
              </w:r>
              <w:r>
                <w:rPr>
                  <w:b/>
                  <w:lang w:val="en-US"/>
                </w:rPr>
                <w:t>ú</w:t>
              </w:r>
              <w:r w:rsidRPr="007F1EF1">
                <w:rPr>
                  <w:b/>
                  <w:lang w:val="en-US"/>
                </w:rPr>
                <w:t>c dữ liệu</w:t>
              </w:r>
            </w:ins>
          </w:p>
        </w:tc>
        <w:tc>
          <w:tcPr>
            <w:tcW w:w="5852" w:type="dxa"/>
            <w:gridSpan w:val="4"/>
            <w:vAlign w:val="center"/>
          </w:tcPr>
          <w:p w14:paraId="1B548211" w14:textId="77777777" w:rsidR="00DE7121" w:rsidRPr="007F1EF1" w:rsidRDefault="00DE7121" w:rsidP="000A5A23">
            <w:pPr>
              <w:spacing w:line="360" w:lineRule="auto"/>
              <w:jc w:val="center"/>
              <w:rPr>
                <w:ins w:id="6056" w:author="phuong vu" w:date="2018-11-21T21:36:00Z"/>
                <w:b/>
                <w:lang w:val="en-US"/>
              </w:rPr>
            </w:pPr>
            <w:ins w:id="6057" w:author="phuong vu" w:date="2018-11-21T21:36:00Z">
              <w:r w:rsidRPr="007F1EF1">
                <w:rPr>
                  <w:b/>
                  <w:lang w:val="en-US"/>
                </w:rPr>
                <w:t>Phương thức</w:t>
              </w:r>
            </w:ins>
          </w:p>
        </w:tc>
      </w:tr>
      <w:tr w:rsidR="00DE7121" w14:paraId="67E22448" w14:textId="77777777" w:rsidTr="000A5A23">
        <w:trPr>
          <w:ins w:id="6058" w:author="phuong vu" w:date="2018-11-21T21:36:00Z"/>
        </w:trPr>
        <w:tc>
          <w:tcPr>
            <w:tcW w:w="805" w:type="dxa"/>
            <w:vMerge/>
            <w:vAlign w:val="center"/>
          </w:tcPr>
          <w:p w14:paraId="0EFB3831" w14:textId="77777777" w:rsidR="00DE7121" w:rsidRPr="007F1EF1" w:rsidRDefault="00DE7121" w:rsidP="000A5A23">
            <w:pPr>
              <w:spacing w:line="360" w:lineRule="auto"/>
              <w:jc w:val="center"/>
              <w:rPr>
                <w:ins w:id="6059" w:author="phuong vu" w:date="2018-11-21T21:36:00Z"/>
                <w:b/>
                <w:lang w:val="en-US"/>
              </w:rPr>
            </w:pPr>
          </w:p>
        </w:tc>
        <w:tc>
          <w:tcPr>
            <w:tcW w:w="2120" w:type="dxa"/>
            <w:vMerge/>
            <w:vAlign w:val="center"/>
          </w:tcPr>
          <w:p w14:paraId="56A75D0E" w14:textId="77777777" w:rsidR="00DE7121" w:rsidRPr="007F1EF1" w:rsidRDefault="00DE7121" w:rsidP="000A5A23">
            <w:pPr>
              <w:spacing w:line="360" w:lineRule="auto"/>
              <w:jc w:val="center"/>
              <w:rPr>
                <w:ins w:id="6060" w:author="phuong vu" w:date="2018-11-21T21:36:00Z"/>
                <w:b/>
                <w:lang w:val="en-US"/>
              </w:rPr>
            </w:pPr>
          </w:p>
        </w:tc>
        <w:tc>
          <w:tcPr>
            <w:tcW w:w="1463" w:type="dxa"/>
            <w:vAlign w:val="center"/>
          </w:tcPr>
          <w:p w14:paraId="6DA9D732" w14:textId="77777777" w:rsidR="00DE7121" w:rsidRPr="007F1EF1" w:rsidRDefault="00DE7121" w:rsidP="000A5A23">
            <w:pPr>
              <w:spacing w:line="360" w:lineRule="auto"/>
              <w:jc w:val="center"/>
              <w:rPr>
                <w:ins w:id="6061" w:author="phuong vu" w:date="2018-11-21T21:36:00Z"/>
                <w:b/>
                <w:lang w:val="en-US"/>
              </w:rPr>
            </w:pPr>
            <w:ins w:id="6062" w:author="phuong vu" w:date="2018-11-21T21:36:00Z">
              <w:r w:rsidRPr="007F1EF1">
                <w:rPr>
                  <w:b/>
                  <w:lang w:val="en-US"/>
                </w:rPr>
                <w:t>Thêm</w:t>
              </w:r>
            </w:ins>
          </w:p>
        </w:tc>
        <w:tc>
          <w:tcPr>
            <w:tcW w:w="1463" w:type="dxa"/>
            <w:vAlign w:val="center"/>
          </w:tcPr>
          <w:p w14:paraId="27B195B2" w14:textId="77777777" w:rsidR="00DE7121" w:rsidRPr="007F1EF1" w:rsidRDefault="00DE7121" w:rsidP="000A5A23">
            <w:pPr>
              <w:spacing w:line="360" w:lineRule="auto"/>
              <w:jc w:val="center"/>
              <w:rPr>
                <w:ins w:id="6063" w:author="phuong vu" w:date="2018-11-21T21:36:00Z"/>
                <w:b/>
                <w:lang w:val="en-US"/>
              </w:rPr>
            </w:pPr>
            <w:ins w:id="6064" w:author="phuong vu" w:date="2018-11-21T21:36:00Z">
              <w:r w:rsidRPr="007F1EF1">
                <w:rPr>
                  <w:b/>
                  <w:lang w:val="en-US"/>
                </w:rPr>
                <w:t>Sửa</w:t>
              </w:r>
            </w:ins>
          </w:p>
        </w:tc>
        <w:tc>
          <w:tcPr>
            <w:tcW w:w="1463" w:type="dxa"/>
            <w:vAlign w:val="center"/>
          </w:tcPr>
          <w:p w14:paraId="62C8A34E" w14:textId="77777777" w:rsidR="00DE7121" w:rsidRPr="007F1EF1" w:rsidRDefault="00DE7121" w:rsidP="000A5A23">
            <w:pPr>
              <w:spacing w:line="360" w:lineRule="auto"/>
              <w:jc w:val="center"/>
              <w:rPr>
                <w:ins w:id="6065" w:author="phuong vu" w:date="2018-11-21T21:36:00Z"/>
                <w:b/>
                <w:lang w:val="en-US"/>
              </w:rPr>
            </w:pPr>
            <w:ins w:id="6066" w:author="phuong vu" w:date="2018-11-21T21:36:00Z">
              <w:r w:rsidRPr="007F1EF1">
                <w:rPr>
                  <w:b/>
                  <w:lang w:val="en-US"/>
                </w:rPr>
                <w:t>Xóa</w:t>
              </w:r>
            </w:ins>
          </w:p>
        </w:tc>
        <w:tc>
          <w:tcPr>
            <w:tcW w:w="1463" w:type="dxa"/>
            <w:vAlign w:val="center"/>
          </w:tcPr>
          <w:p w14:paraId="462DD8C7" w14:textId="77777777" w:rsidR="00DE7121" w:rsidRPr="007F1EF1" w:rsidRDefault="00DE7121" w:rsidP="000A5A23">
            <w:pPr>
              <w:spacing w:line="360" w:lineRule="auto"/>
              <w:jc w:val="center"/>
              <w:rPr>
                <w:ins w:id="6067" w:author="phuong vu" w:date="2018-11-21T21:36:00Z"/>
                <w:b/>
                <w:lang w:val="en-US"/>
              </w:rPr>
            </w:pPr>
            <w:ins w:id="6068" w:author="phuong vu" w:date="2018-11-21T21:36:00Z">
              <w:r w:rsidRPr="007F1EF1">
                <w:rPr>
                  <w:b/>
                  <w:lang w:val="en-US"/>
                </w:rPr>
                <w:t>Truy vấn</w:t>
              </w:r>
            </w:ins>
          </w:p>
        </w:tc>
      </w:tr>
      <w:tr w:rsidR="00DE7121" w14:paraId="300965EF" w14:textId="77777777" w:rsidTr="000A5A23">
        <w:trPr>
          <w:ins w:id="6069" w:author="phuong vu" w:date="2018-11-21T21:36:00Z"/>
        </w:trPr>
        <w:tc>
          <w:tcPr>
            <w:tcW w:w="805" w:type="dxa"/>
          </w:tcPr>
          <w:p w14:paraId="6996BDC3" w14:textId="77777777" w:rsidR="00DE7121" w:rsidRDefault="00DE7121" w:rsidP="000A5A23">
            <w:pPr>
              <w:spacing w:line="360" w:lineRule="auto"/>
              <w:jc w:val="center"/>
              <w:rPr>
                <w:ins w:id="6070" w:author="phuong vu" w:date="2018-11-21T21:36:00Z"/>
                <w:lang w:val="en-US"/>
              </w:rPr>
            </w:pPr>
            <w:ins w:id="6071" w:author="phuong vu" w:date="2018-11-21T21:36:00Z">
              <w:r>
                <w:rPr>
                  <w:lang w:val="en-US"/>
                </w:rPr>
                <w:t>1</w:t>
              </w:r>
            </w:ins>
          </w:p>
        </w:tc>
        <w:tc>
          <w:tcPr>
            <w:tcW w:w="2120" w:type="dxa"/>
          </w:tcPr>
          <w:p w14:paraId="56FAD959" w14:textId="1735102B" w:rsidR="00DE7121" w:rsidRDefault="00DE7121" w:rsidP="000A5A23">
            <w:pPr>
              <w:spacing w:line="360" w:lineRule="auto"/>
              <w:rPr>
                <w:ins w:id="6072" w:author="phuong vu" w:date="2018-11-21T21:36:00Z"/>
                <w:lang w:val="en-US"/>
              </w:rPr>
            </w:pPr>
            <w:ins w:id="6073" w:author="phuong vu" w:date="2018-11-21T21:36:00Z">
              <w:r>
                <w:rPr>
                  <w:lang w:val="en-US"/>
                </w:rPr>
                <w:t>receipt</w:t>
              </w:r>
            </w:ins>
          </w:p>
        </w:tc>
        <w:tc>
          <w:tcPr>
            <w:tcW w:w="1463" w:type="dxa"/>
          </w:tcPr>
          <w:p w14:paraId="707120AB" w14:textId="77777777" w:rsidR="00DE7121" w:rsidRDefault="00DE7121" w:rsidP="000A5A23">
            <w:pPr>
              <w:spacing w:line="360" w:lineRule="auto"/>
              <w:jc w:val="center"/>
              <w:rPr>
                <w:ins w:id="6074" w:author="phuong vu" w:date="2018-11-21T21:36:00Z"/>
                <w:lang w:val="en-US"/>
              </w:rPr>
            </w:pPr>
          </w:p>
        </w:tc>
        <w:tc>
          <w:tcPr>
            <w:tcW w:w="1463" w:type="dxa"/>
          </w:tcPr>
          <w:p w14:paraId="3EFF2B32" w14:textId="77777777" w:rsidR="00DE7121" w:rsidRDefault="00DE7121" w:rsidP="000A5A23">
            <w:pPr>
              <w:spacing w:line="360" w:lineRule="auto"/>
              <w:jc w:val="center"/>
              <w:rPr>
                <w:ins w:id="6075" w:author="phuong vu" w:date="2018-11-21T21:36:00Z"/>
                <w:lang w:val="en-US"/>
              </w:rPr>
            </w:pPr>
          </w:p>
        </w:tc>
        <w:tc>
          <w:tcPr>
            <w:tcW w:w="1463" w:type="dxa"/>
          </w:tcPr>
          <w:p w14:paraId="5E28E65E" w14:textId="77777777" w:rsidR="00DE7121" w:rsidRDefault="00DE7121" w:rsidP="000A5A23">
            <w:pPr>
              <w:spacing w:line="360" w:lineRule="auto"/>
              <w:jc w:val="center"/>
              <w:rPr>
                <w:ins w:id="6076" w:author="phuong vu" w:date="2018-11-21T21:36:00Z"/>
                <w:lang w:val="en-US"/>
              </w:rPr>
            </w:pPr>
          </w:p>
        </w:tc>
        <w:tc>
          <w:tcPr>
            <w:tcW w:w="1463" w:type="dxa"/>
          </w:tcPr>
          <w:p w14:paraId="621A8FBE" w14:textId="77777777" w:rsidR="00DE7121" w:rsidRDefault="00DE7121" w:rsidP="000A5A23">
            <w:pPr>
              <w:jc w:val="center"/>
              <w:rPr>
                <w:ins w:id="6077" w:author="phuong vu" w:date="2018-11-21T21:36:00Z"/>
                <w:lang w:val="en-US"/>
              </w:rPr>
            </w:pPr>
            <w:ins w:id="6078" w:author="phuong vu" w:date="2018-11-21T21:36:00Z">
              <w:r>
                <w:rPr>
                  <w:lang w:val="en-US"/>
                </w:rPr>
                <w:t>X</w:t>
              </w:r>
            </w:ins>
          </w:p>
        </w:tc>
      </w:tr>
      <w:tr w:rsidR="00DE7121" w14:paraId="7F980DFD" w14:textId="77777777" w:rsidTr="000A5A23">
        <w:trPr>
          <w:ins w:id="6079" w:author="phuong vu" w:date="2018-11-21T21:36:00Z"/>
        </w:trPr>
        <w:tc>
          <w:tcPr>
            <w:tcW w:w="805" w:type="dxa"/>
          </w:tcPr>
          <w:p w14:paraId="7398499A" w14:textId="77777777" w:rsidR="00DE7121" w:rsidRDefault="00DE7121" w:rsidP="000A5A23">
            <w:pPr>
              <w:spacing w:line="360" w:lineRule="auto"/>
              <w:jc w:val="center"/>
              <w:rPr>
                <w:ins w:id="6080" w:author="phuong vu" w:date="2018-11-21T21:36:00Z"/>
                <w:lang w:val="en-US"/>
              </w:rPr>
            </w:pPr>
            <w:ins w:id="6081" w:author="phuong vu" w:date="2018-11-21T21:36:00Z">
              <w:r>
                <w:rPr>
                  <w:lang w:val="en-US"/>
                </w:rPr>
                <w:t>2</w:t>
              </w:r>
            </w:ins>
          </w:p>
        </w:tc>
        <w:tc>
          <w:tcPr>
            <w:tcW w:w="2120" w:type="dxa"/>
          </w:tcPr>
          <w:p w14:paraId="344C9999" w14:textId="77777777" w:rsidR="00DE7121" w:rsidRDefault="00DE7121" w:rsidP="000A5A23">
            <w:pPr>
              <w:spacing w:line="360" w:lineRule="auto"/>
              <w:rPr>
                <w:ins w:id="6082" w:author="phuong vu" w:date="2018-11-21T21:36:00Z"/>
                <w:lang w:val="en-US"/>
              </w:rPr>
            </w:pPr>
            <w:ins w:id="6083" w:author="phuong vu" w:date="2018-11-21T21:36:00Z">
              <w:r>
                <w:rPr>
                  <w:lang w:val="en-US"/>
                </w:rPr>
                <w:t>customer</w:t>
              </w:r>
            </w:ins>
          </w:p>
        </w:tc>
        <w:tc>
          <w:tcPr>
            <w:tcW w:w="1463" w:type="dxa"/>
          </w:tcPr>
          <w:p w14:paraId="79AD57C6" w14:textId="77777777" w:rsidR="00DE7121" w:rsidRDefault="00DE7121" w:rsidP="000A5A23">
            <w:pPr>
              <w:spacing w:line="360" w:lineRule="auto"/>
              <w:jc w:val="center"/>
              <w:rPr>
                <w:ins w:id="6084" w:author="phuong vu" w:date="2018-11-21T21:36:00Z"/>
                <w:lang w:val="en-US"/>
              </w:rPr>
            </w:pPr>
          </w:p>
        </w:tc>
        <w:tc>
          <w:tcPr>
            <w:tcW w:w="1463" w:type="dxa"/>
          </w:tcPr>
          <w:p w14:paraId="0A0D34EE" w14:textId="77777777" w:rsidR="00DE7121" w:rsidRDefault="00DE7121" w:rsidP="000A5A23">
            <w:pPr>
              <w:spacing w:line="360" w:lineRule="auto"/>
              <w:jc w:val="center"/>
              <w:rPr>
                <w:ins w:id="6085" w:author="phuong vu" w:date="2018-11-21T21:36:00Z"/>
                <w:lang w:val="en-US"/>
              </w:rPr>
            </w:pPr>
          </w:p>
        </w:tc>
        <w:tc>
          <w:tcPr>
            <w:tcW w:w="1463" w:type="dxa"/>
          </w:tcPr>
          <w:p w14:paraId="37B43473" w14:textId="77777777" w:rsidR="00DE7121" w:rsidRDefault="00DE7121" w:rsidP="000A5A23">
            <w:pPr>
              <w:spacing w:line="360" w:lineRule="auto"/>
              <w:jc w:val="center"/>
              <w:rPr>
                <w:ins w:id="6086" w:author="phuong vu" w:date="2018-11-21T21:36:00Z"/>
                <w:lang w:val="en-US"/>
              </w:rPr>
            </w:pPr>
          </w:p>
        </w:tc>
        <w:tc>
          <w:tcPr>
            <w:tcW w:w="1463" w:type="dxa"/>
          </w:tcPr>
          <w:p w14:paraId="174CFD24" w14:textId="77777777" w:rsidR="00DE7121" w:rsidRDefault="00DE7121" w:rsidP="000A5A23">
            <w:pPr>
              <w:jc w:val="center"/>
              <w:rPr>
                <w:ins w:id="6087" w:author="phuong vu" w:date="2018-11-21T21:36:00Z"/>
                <w:lang w:val="en-US"/>
              </w:rPr>
            </w:pPr>
            <w:ins w:id="6088" w:author="phuong vu" w:date="2018-11-21T21:36:00Z">
              <w:r>
                <w:rPr>
                  <w:lang w:val="en-US"/>
                </w:rPr>
                <w:t>X</w:t>
              </w:r>
            </w:ins>
          </w:p>
        </w:tc>
      </w:tr>
      <w:tr w:rsidR="00DE7121" w14:paraId="0CC3D0B2" w14:textId="77777777" w:rsidTr="000A5A23">
        <w:trPr>
          <w:ins w:id="6089" w:author="phuong vu" w:date="2018-11-21T21:36:00Z"/>
        </w:trPr>
        <w:tc>
          <w:tcPr>
            <w:tcW w:w="805" w:type="dxa"/>
          </w:tcPr>
          <w:p w14:paraId="768E912A" w14:textId="349EB582" w:rsidR="00DE7121" w:rsidRDefault="00DE7121" w:rsidP="000A5A23">
            <w:pPr>
              <w:spacing w:line="360" w:lineRule="auto"/>
              <w:jc w:val="center"/>
              <w:rPr>
                <w:ins w:id="6090" w:author="phuong vu" w:date="2018-11-21T21:36:00Z"/>
                <w:lang w:val="en-US"/>
              </w:rPr>
            </w:pPr>
            <w:ins w:id="6091" w:author="phuong vu" w:date="2018-11-21T21:36:00Z">
              <w:r>
                <w:rPr>
                  <w:lang w:val="en-US"/>
                </w:rPr>
                <w:t>3</w:t>
              </w:r>
            </w:ins>
          </w:p>
        </w:tc>
        <w:tc>
          <w:tcPr>
            <w:tcW w:w="2120" w:type="dxa"/>
          </w:tcPr>
          <w:p w14:paraId="5663FE01" w14:textId="77777777" w:rsidR="00DE7121" w:rsidRDefault="00DE7121" w:rsidP="000A5A23">
            <w:pPr>
              <w:spacing w:line="360" w:lineRule="auto"/>
              <w:rPr>
                <w:ins w:id="6092" w:author="phuong vu" w:date="2018-11-21T21:36:00Z"/>
                <w:lang w:val="en-US"/>
              </w:rPr>
            </w:pPr>
            <w:ins w:id="6093" w:author="phuong vu" w:date="2018-11-21T21:36:00Z">
              <w:r>
                <w:rPr>
                  <w:lang w:val="en-US"/>
                </w:rPr>
                <w:t>task</w:t>
              </w:r>
            </w:ins>
          </w:p>
        </w:tc>
        <w:tc>
          <w:tcPr>
            <w:tcW w:w="1463" w:type="dxa"/>
          </w:tcPr>
          <w:p w14:paraId="55144F0B" w14:textId="77777777" w:rsidR="00DE7121" w:rsidRDefault="00DE7121" w:rsidP="000A5A23">
            <w:pPr>
              <w:spacing w:line="360" w:lineRule="auto"/>
              <w:jc w:val="center"/>
              <w:rPr>
                <w:ins w:id="6094" w:author="phuong vu" w:date="2018-11-21T21:36:00Z"/>
                <w:lang w:val="en-US"/>
              </w:rPr>
            </w:pPr>
          </w:p>
        </w:tc>
        <w:tc>
          <w:tcPr>
            <w:tcW w:w="1463" w:type="dxa"/>
          </w:tcPr>
          <w:p w14:paraId="07293B4E" w14:textId="77777777" w:rsidR="00DE7121" w:rsidRDefault="00DE7121" w:rsidP="000A5A23">
            <w:pPr>
              <w:spacing w:line="360" w:lineRule="auto"/>
              <w:jc w:val="center"/>
              <w:rPr>
                <w:ins w:id="6095" w:author="phuong vu" w:date="2018-11-21T21:36:00Z"/>
                <w:lang w:val="en-US"/>
              </w:rPr>
            </w:pPr>
          </w:p>
        </w:tc>
        <w:tc>
          <w:tcPr>
            <w:tcW w:w="1463" w:type="dxa"/>
          </w:tcPr>
          <w:p w14:paraId="53D4DECD" w14:textId="77777777" w:rsidR="00DE7121" w:rsidRDefault="00DE7121" w:rsidP="000A5A23">
            <w:pPr>
              <w:spacing w:line="360" w:lineRule="auto"/>
              <w:jc w:val="center"/>
              <w:rPr>
                <w:ins w:id="6096" w:author="phuong vu" w:date="2018-11-21T21:36:00Z"/>
                <w:lang w:val="en-US"/>
              </w:rPr>
            </w:pPr>
          </w:p>
        </w:tc>
        <w:tc>
          <w:tcPr>
            <w:tcW w:w="1463" w:type="dxa"/>
          </w:tcPr>
          <w:p w14:paraId="2874328B" w14:textId="77777777" w:rsidR="00DE7121" w:rsidRDefault="00DE7121" w:rsidP="000A5A23">
            <w:pPr>
              <w:jc w:val="center"/>
              <w:rPr>
                <w:ins w:id="6097" w:author="phuong vu" w:date="2018-11-21T21:36:00Z"/>
                <w:lang w:val="en-US"/>
              </w:rPr>
            </w:pPr>
            <w:ins w:id="6098" w:author="phuong vu" w:date="2018-11-21T21:36:00Z">
              <w:r>
                <w:rPr>
                  <w:lang w:val="en-US"/>
                </w:rPr>
                <w:t>X</w:t>
              </w:r>
            </w:ins>
          </w:p>
        </w:tc>
      </w:tr>
    </w:tbl>
    <w:p w14:paraId="2D8F1E50" w14:textId="77777777" w:rsidR="00DE7121" w:rsidRPr="00933422" w:rsidRDefault="00DE7121">
      <w:pPr>
        <w:rPr>
          <w:ins w:id="6099" w:author="phuong vu" w:date="2018-11-21T21:34:00Z"/>
          <w:lang w:val="en-US"/>
        </w:rPr>
        <w:pPrChange w:id="6100" w:author="phuong vu" w:date="2018-11-21T21:36:00Z">
          <w:pPr>
            <w:pStyle w:val="Heading6"/>
          </w:pPr>
        </w:pPrChange>
      </w:pPr>
    </w:p>
    <w:p w14:paraId="178BAA7F" w14:textId="77777777" w:rsidR="005645EE" w:rsidRDefault="005645EE" w:rsidP="005645EE">
      <w:pPr>
        <w:pStyle w:val="Heading6"/>
        <w:rPr>
          <w:ins w:id="6101" w:author="phuong vu" w:date="2018-11-21T21:34:00Z"/>
          <w:lang w:val="en-US"/>
        </w:rPr>
      </w:pPr>
      <w:ins w:id="6102" w:author="phuong vu" w:date="2018-11-21T21:34:00Z">
        <w:r>
          <w:rPr>
            <w:lang w:val="en-US"/>
          </w:rPr>
          <w:t>Cách xử lí</w:t>
        </w:r>
      </w:ins>
    </w:p>
    <w:p w14:paraId="7260A6E9" w14:textId="77777777" w:rsidR="005645EE" w:rsidRPr="00933422" w:rsidRDefault="005645EE">
      <w:pPr>
        <w:rPr>
          <w:lang w:val="en-US"/>
        </w:rPr>
        <w:pPrChange w:id="6103" w:author="phuong vu" w:date="2018-11-21T21:34:00Z">
          <w:pPr>
            <w:pStyle w:val="Heading6"/>
          </w:pPr>
        </w:pPrChange>
      </w:pP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8125E5F" w:rsidR="00070C2F" w:rsidRDefault="00070C2F" w:rsidP="00070C2F">
      <w:pPr>
        <w:pStyle w:val="Heading6"/>
        <w:rPr>
          <w:ins w:id="6104" w:author="phuong vu" w:date="2018-11-21T23:27:00Z"/>
          <w:lang w:val="en-US"/>
        </w:rPr>
      </w:pPr>
      <w:r>
        <w:rPr>
          <w:lang w:val="en-US"/>
        </w:rPr>
        <w:t>Mục đích</w:t>
      </w:r>
    </w:p>
    <w:p w14:paraId="77FA6A76" w14:textId="0AD904DE" w:rsidR="003610CA" w:rsidRPr="006C3B6C" w:rsidRDefault="003610CA" w:rsidP="003610CA">
      <w:pPr>
        <w:ind w:firstLine="720"/>
        <w:rPr>
          <w:ins w:id="6105" w:author="phuong vu" w:date="2018-11-21T23:27:00Z"/>
          <w:lang w:val="en-US"/>
        </w:rPr>
      </w:pPr>
      <w:ins w:id="6106" w:author="phuong vu" w:date="2018-11-21T23:27:00Z">
        <w:r>
          <w:rPr>
            <w:lang w:val="en-US"/>
          </w:rPr>
          <w:t xml:space="preserve">Giúp nhân viên kiểm tra các thông tin đơn hàng trước khi xác nhận và xử lí các chức năng khác đối với </w:t>
        </w:r>
      </w:ins>
      <w:ins w:id="6107" w:author="phuong vu" w:date="2018-11-21T23:28:00Z">
        <w:r w:rsidR="00836F48">
          <w:rPr>
            <w:lang w:val="en-US"/>
          </w:rPr>
          <w:t>biên nhận</w:t>
        </w:r>
      </w:ins>
      <w:ins w:id="6108" w:author="phuong vu" w:date="2018-11-21T23:27:00Z">
        <w:r>
          <w:rPr>
            <w:lang w:val="en-US"/>
          </w:rPr>
          <w:t xml:space="preserve"> tùy theo quyền thực hiện chức nắng với từng người dùng cụ thể. Mọi chức năng đối với </w:t>
        </w:r>
      </w:ins>
      <w:ins w:id="6109" w:author="phuong vu" w:date="2018-11-21T23:28:00Z">
        <w:r w:rsidR="00836F48">
          <w:rPr>
            <w:lang w:val="en-US"/>
          </w:rPr>
          <w:t>biên nhận</w:t>
        </w:r>
      </w:ins>
      <w:ins w:id="6110" w:author="phuong vu" w:date="2018-11-21T23:27:00Z">
        <w:r>
          <w:rPr>
            <w:lang w:val="en-US"/>
          </w:rPr>
          <w:t xml:space="preserve"> đều phải truy cập vào màn hình chi tiết trước.</w:t>
        </w:r>
      </w:ins>
    </w:p>
    <w:p w14:paraId="73BB6ABB" w14:textId="77777777" w:rsidR="003610CA" w:rsidRPr="00933422" w:rsidRDefault="003610CA">
      <w:pPr>
        <w:rPr>
          <w:lang w:val="en-US"/>
        </w:rPr>
        <w:pPrChange w:id="6111" w:author="phuong vu" w:date="2018-11-21T23:27:00Z">
          <w:pPr>
            <w:pStyle w:val="Heading6"/>
          </w:pPr>
        </w:pPrChange>
      </w:pPr>
    </w:p>
    <w:p w14:paraId="2E1B046D" w14:textId="5C30D7B0" w:rsidR="00070C2F" w:rsidRDefault="00070C2F" w:rsidP="00070C2F">
      <w:pPr>
        <w:pStyle w:val="Heading6"/>
        <w:rPr>
          <w:lang w:val="en-US"/>
        </w:rPr>
      </w:pPr>
      <w:r>
        <w:rPr>
          <w:lang w:val="en-US"/>
        </w:rPr>
        <w:lastRenderedPageBreak/>
        <w:t>Giao diện</w:t>
      </w:r>
    </w:p>
    <w:p w14:paraId="7A59FB21" w14:textId="33D8AE02" w:rsidR="003C2D88" w:rsidRDefault="00323EED">
      <w:pPr>
        <w:keepNext/>
        <w:jc w:val="center"/>
        <w:pPrChange w:id="6112" w:author="phuong vu" w:date="2018-11-21T22:14:00Z">
          <w:pPr>
            <w:keepNext/>
          </w:pPr>
        </w:pPrChange>
      </w:pPr>
      <w:ins w:id="6113" w:author="phuong vu" w:date="2018-11-21T22:14:00Z">
        <w:r>
          <w:rPr>
            <w:noProof/>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6114" w:author="phuong vu" w:date="2018-11-21T22:13:00Z">
        <w:r w:rsidR="003C2D88"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6115" w:name="_Toc530662942"/>
    <w:p w14:paraId="58CF6C74" w14:textId="12AFAA3D" w:rsidR="003C2D88" w:rsidRDefault="00080487" w:rsidP="009B63D4">
      <w:pPr>
        <w:pStyle w:val="Caption"/>
        <w:rPr>
          <w:ins w:id="6116" w:author="phuong vu" w:date="2018-11-21T22:31:00Z"/>
          <w:szCs w:val="26"/>
          <w:lang w:val="en-US"/>
        </w:rPr>
      </w:pPr>
      <w:r>
        <w:rPr>
          <w:noProof/>
          <w:szCs w:val="26"/>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46">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48">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9"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50"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51" o:title="" croptop="5145f" cropbottom="11500f" cropleft="14138f" cropright="11566f"/>
                </v:shape>
                <w10:wrap type="topAndBottom"/>
              </v:group>
            </w:pict>
          </mc:Fallback>
        </mc:AlternateContent>
      </w:r>
      <w:ins w:id="6117" w:author="phuong vu" w:date="2018-11-21T22:36:00Z">
        <w:r w:rsidR="00834A8A">
          <w:rPr>
            <w:noProof/>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3508164" w:rsidR="00627671" w:rsidRPr="00834A8A" w:rsidRDefault="00627671">
                              <w:pPr>
                                <w:pStyle w:val="Caption"/>
                                <w:rPr>
                                  <w:noProof/>
                                  <w:szCs w:val="26"/>
                                  <w:lang w:val="en-US"/>
                                  <w:rPrChange w:id="6118" w:author="phuong vu" w:date="2018-11-21T22:36:00Z">
                                    <w:rPr>
                                      <w:noProof/>
                                      <w:szCs w:val="26"/>
                                    </w:rPr>
                                  </w:rPrChange>
                                </w:rPr>
                              </w:pPr>
                              <w:bookmarkStart w:id="6119" w:name="_Toc530662943"/>
                              <w:ins w:id="6120" w:author="phuong vu" w:date="2018-11-21T22:36:00Z">
                                <w:r>
                                  <w:t xml:space="preserve">Hình </w:t>
                                </w:r>
                              </w:ins>
                              <w:ins w:id="6121" w:author="phuong vu" w:date="2018-11-22T18:14:00Z">
                                <w:r>
                                  <w:fldChar w:fldCharType="begin"/>
                                </w:r>
                                <w:r>
                                  <w:instrText xml:space="preserve"> STYLEREF 1 \s </w:instrText>
                                </w:r>
                              </w:ins>
                              <w:r>
                                <w:fldChar w:fldCharType="separate"/>
                              </w:r>
                              <w:r>
                                <w:rPr>
                                  <w:noProof/>
                                </w:rPr>
                                <w:t>3</w:t>
                              </w:r>
                              <w:ins w:id="6122" w:author="phuong vu" w:date="2018-11-22T18:14:00Z">
                                <w:r>
                                  <w:fldChar w:fldCharType="end"/>
                                </w:r>
                                <w:r>
                                  <w:t>.</w:t>
                                </w:r>
                                <w:r>
                                  <w:fldChar w:fldCharType="begin"/>
                                </w:r>
                                <w:r>
                                  <w:instrText xml:space="preserve"> SEQ Hình \* ARABIC \s 1 </w:instrText>
                                </w:r>
                              </w:ins>
                              <w:r>
                                <w:fldChar w:fldCharType="separate"/>
                              </w:r>
                              <w:ins w:id="6123" w:author="phuong vu" w:date="2018-11-22T18:14:00Z">
                                <w:r>
                                  <w:rPr>
                                    <w:noProof/>
                                  </w:rPr>
                                  <w:t>15</w:t>
                                </w:r>
                                <w:r>
                                  <w:fldChar w:fldCharType="end"/>
                                </w:r>
                              </w:ins>
                              <w:ins w:id="6124" w:author="phuong vu" w:date="2018-11-21T22:36:00Z">
                                <w:r>
                                  <w:rPr>
                                    <w:lang w:val="en-US"/>
                                  </w:rPr>
                                  <w:t xml:space="preserve"> Các chức năng ứng với biên nhận</w:t>
                                </w:r>
                              </w:ins>
                              <w:bookmarkEnd w:id="6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23508164" w:rsidR="00627671" w:rsidRPr="00834A8A" w:rsidRDefault="00627671">
                        <w:pPr>
                          <w:pStyle w:val="Caption"/>
                          <w:rPr>
                            <w:noProof/>
                            <w:szCs w:val="26"/>
                            <w:lang w:val="en-US"/>
                            <w:rPrChange w:id="6125" w:author="phuong vu" w:date="2018-11-21T22:36:00Z">
                              <w:rPr>
                                <w:noProof/>
                                <w:szCs w:val="26"/>
                              </w:rPr>
                            </w:rPrChange>
                          </w:rPr>
                        </w:pPr>
                        <w:bookmarkStart w:id="6126" w:name="_Toc530662943"/>
                        <w:ins w:id="6127" w:author="phuong vu" w:date="2018-11-21T22:36:00Z">
                          <w:r>
                            <w:t xml:space="preserve">Hình </w:t>
                          </w:r>
                        </w:ins>
                        <w:ins w:id="6128" w:author="phuong vu" w:date="2018-11-22T18:14:00Z">
                          <w:r>
                            <w:fldChar w:fldCharType="begin"/>
                          </w:r>
                          <w:r>
                            <w:instrText xml:space="preserve"> STYLEREF 1 \s </w:instrText>
                          </w:r>
                        </w:ins>
                        <w:r>
                          <w:fldChar w:fldCharType="separate"/>
                        </w:r>
                        <w:r>
                          <w:rPr>
                            <w:noProof/>
                          </w:rPr>
                          <w:t>3</w:t>
                        </w:r>
                        <w:ins w:id="6129" w:author="phuong vu" w:date="2018-11-22T18:14:00Z">
                          <w:r>
                            <w:fldChar w:fldCharType="end"/>
                          </w:r>
                          <w:r>
                            <w:t>.</w:t>
                          </w:r>
                          <w:r>
                            <w:fldChar w:fldCharType="begin"/>
                          </w:r>
                          <w:r>
                            <w:instrText xml:space="preserve"> SEQ Hình \* ARABIC \s 1 </w:instrText>
                          </w:r>
                        </w:ins>
                        <w:r>
                          <w:fldChar w:fldCharType="separate"/>
                        </w:r>
                        <w:ins w:id="6130" w:author="phuong vu" w:date="2018-11-22T18:14:00Z">
                          <w:r>
                            <w:rPr>
                              <w:noProof/>
                            </w:rPr>
                            <w:t>15</w:t>
                          </w:r>
                          <w:r>
                            <w:fldChar w:fldCharType="end"/>
                          </w:r>
                        </w:ins>
                        <w:ins w:id="6131" w:author="phuong vu" w:date="2018-11-21T22:36:00Z">
                          <w:r>
                            <w:rPr>
                              <w:lang w:val="en-US"/>
                            </w:rPr>
                            <w:t xml:space="preserve"> Các chức năng ứng với biên nhận</w:t>
                          </w:r>
                        </w:ins>
                        <w:bookmarkEnd w:id="6126"/>
                      </w:p>
                    </w:txbxContent>
                  </v:textbox>
                  <w10:wrap type="topAndBottom"/>
                </v:shape>
              </w:pict>
            </mc:Fallback>
          </mc:AlternateContent>
        </w:r>
      </w:ins>
      <w:r w:rsidR="003C2D88" w:rsidRPr="009B63D4">
        <w:rPr>
          <w:szCs w:val="26"/>
        </w:rPr>
        <w:t xml:space="preserve">Hình </w:t>
      </w:r>
      <w:ins w:id="6132"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133"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134" w:author="phuong vu" w:date="2018-11-22T18:14:00Z">
        <w:r w:rsidR="00627671">
          <w:rPr>
            <w:noProof/>
            <w:szCs w:val="26"/>
          </w:rPr>
          <w:t>16</w:t>
        </w:r>
        <w:r w:rsidR="00627671">
          <w:rPr>
            <w:szCs w:val="26"/>
          </w:rPr>
          <w:fldChar w:fldCharType="end"/>
        </w:r>
      </w:ins>
      <w:del w:id="613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003C2D88" w:rsidRPr="009B63D4">
        <w:rPr>
          <w:szCs w:val="26"/>
          <w:lang w:val="en-US"/>
        </w:rPr>
        <w:t xml:space="preserve"> Giao diện chi tiết biên nhận</w:t>
      </w:r>
      <w:bookmarkEnd w:id="6115"/>
    </w:p>
    <w:p w14:paraId="27F441FD" w14:textId="787A0A29" w:rsidR="002D2471" w:rsidRPr="00933422" w:rsidRDefault="002D2471">
      <w:pPr>
        <w:rPr>
          <w:lang w:val="en-US"/>
        </w:rPr>
        <w:pPrChange w:id="6136" w:author="phuong vu" w:date="2018-11-21T22:31:00Z">
          <w:pPr>
            <w:pStyle w:val="Caption"/>
          </w:pPr>
        </w:pPrChange>
      </w:pPr>
      <w:ins w:id="6137" w:author="phuong vu" w:date="2018-11-21T22:31:00Z">
        <w:r w:rsidRPr="002D2471">
          <w:rPr>
            <w:noProof/>
          </w:rPr>
          <w:t xml:space="preserve"> </w:t>
        </w:r>
      </w:ins>
      <w:ins w:id="6138" w:author="phuong vu" w:date="2018-11-21T22:34:00Z">
        <w:r w:rsidR="00834A8A" w:rsidRPr="00834A8A">
          <w:rPr>
            <w:noProof/>
          </w:rPr>
          <w:t xml:space="preserve"> </w:t>
        </w:r>
      </w:ins>
    </w:p>
    <w:p w14:paraId="5D8585D7" w14:textId="09944A70" w:rsidR="00070C2F" w:rsidRDefault="00070C2F" w:rsidP="00070C2F">
      <w:pPr>
        <w:pStyle w:val="Heading6"/>
        <w:rPr>
          <w:ins w:id="6139" w:author="phuong vu" w:date="2018-11-21T22:09: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14:paraId="4D7B82A8" w14:textId="77777777" w:rsidTr="00565D22">
        <w:trPr>
          <w:ins w:id="6140" w:author="phuong vu" w:date="2018-11-21T22:09:00Z"/>
        </w:trPr>
        <w:tc>
          <w:tcPr>
            <w:tcW w:w="805" w:type="dxa"/>
            <w:vAlign w:val="center"/>
          </w:tcPr>
          <w:p w14:paraId="0E2CA14F" w14:textId="77777777" w:rsidR="00565D22" w:rsidRPr="007F1EF1" w:rsidRDefault="00565D22" w:rsidP="00565D22">
            <w:pPr>
              <w:spacing w:line="360" w:lineRule="auto"/>
              <w:jc w:val="center"/>
              <w:rPr>
                <w:ins w:id="6141" w:author="phuong vu" w:date="2018-11-21T22:09:00Z"/>
                <w:b/>
                <w:lang w:val="en-US"/>
              </w:rPr>
            </w:pPr>
            <w:ins w:id="6142" w:author="phuong vu" w:date="2018-11-21T22:09:00Z">
              <w:r w:rsidRPr="007F1EF1">
                <w:rPr>
                  <w:b/>
                  <w:lang w:val="en-US"/>
                </w:rPr>
                <w:t>STT</w:t>
              </w:r>
            </w:ins>
          </w:p>
        </w:tc>
        <w:tc>
          <w:tcPr>
            <w:tcW w:w="1980" w:type="dxa"/>
            <w:vAlign w:val="center"/>
          </w:tcPr>
          <w:p w14:paraId="6135096C" w14:textId="77777777" w:rsidR="00565D22" w:rsidRPr="007F1EF1" w:rsidRDefault="00565D22" w:rsidP="00565D22">
            <w:pPr>
              <w:spacing w:line="360" w:lineRule="auto"/>
              <w:jc w:val="center"/>
              <w:rPr>
                <w:ins w:id="6143" w:author="phuong vu" w:date="2018-11-21T22:09:00Z"/>
                <w:b/>
                <w:lang w:val="en-US"/>
              </w:rPr>
            </w:pPr>
            <w:ins w:id="6144" w:author="phuong vu" w:date="2018-11-21T22:09:00Z">
              <w:r w:rsidRPr="007F1EF1">
                <w:rPr>
                  <w:b/>
                  <w:lang w:val="en-US"/>
                </w:rPr>
                <w:t>Loại điều khiển</w:t>
              </w:r>
            </w:ins>
          </w:p>
        </w:tc>
        <w:tc>
          <w:tcPr>
            <w:tcW w:w="2970" w:type="dxa"/>
            <w:vAlign w:val="center"/>
          </w:tcPr>
          <w:p w14:paraId="4AB75724" w14:textId="77777777" w:rsidR="00565D22" w:rsidRPr="007F1EF1" w:rsidRDefault="00565D22" w:rsidP="00565D22">
            <w:pPr>
              <w:spacing w:line="360" w:lineRule="auto"/>
              <w:jc w:val="center"/>
              <w:rPr>
                <w:ins w:id="6145" w:author="phuong vu" w:date="2018-11-21T22:09:00Z"/>
                <w:b/>
                <w:lang w:val="en-US"/>
              </w:rPr>
            </w:pPr>
            <w:ins w:id="6146" w:author="phuong vu" w:date="2018-11-21T22:09:00Z">
              <w:r w:rsidRPr="007F1EF1">
                <w:rPr>
                  <w:b/>
                  <w:lang w:val="en-US"/>
                </w:rPr>
                <w:t>Nội dung thực hiện</w:t>
              </w:r>
            </w:ins>
          </w:p>
        </w:tc>
        <w:tc>
          <w:tcPr>
            <w:tcW w:w="1266" w:type="dxa"/>
            <w:vAlign w:val="center"/>
          </w:tcPr>
          <w:p w14:paraId="7696D0EC" w14:textId="77777777" w:rsidR="00565D22" w:rsidRPr="007F1EF1" w:rsidRDefault="00565D22" w:rsidP="00565D22">
            <w:pPr>
              <w:spacing w:line="360" w:lineRule="auto"/>
              <w:jc w:val="center"/>
              <w:rPr>
                <w:ins w:id="6147" w:author="phuong vu" w:date="2018-11-21T22:09:00Z"/>
                <w:b/>
                <w:lang w:val="en-US"/>
              </w:rPr>
            </w:pPr>
            <w:ins w:id="6148" w:author="phuong vu" w:date="2018-11-21T22:09:00Z">
              <w:r w:rsidRPr="007F1EF1">
                <w:rPr>
                  <w:b/>
                  <w:lang w:val="en-US"/>
                </w:rPr>
                <w:t>Giá trị mặc định</w:t>
              </w:r>
            </w:ins>
          </w:p>
        </w:tc>
        <w:tc>
          <w:tcPr>
            <w:tcW w:w="1756" w:type="dxa"/>
            <w:vAlign w:val="center"/>
          </w:tcPr>
          <w:p w14:paraId="12D9ED91" w14:textId="77777777" w:rsidR="00565D22" w:rsidRPr="007F1EF1" w:rsidRDefault="00565D22" w:rsidP="00565D22">
            <w:pPr>
              <w:spacing w:line="360" w:lineRule="auto"/>
              <w:jc w:val="center"/>
              <w:rPr>
                <w:ins w:id="6149" w:author="phuong vu" w:date="2018-11-21T22:09:00Z"/>
                <w:b/>
                <w:lang w:val="en-US"/>
              </w:rPr>
            </w:pPr>
            <w:ins w:id="6150" w:author="phuong vu" w:date="2018-11-21T22:09:00Z">
              <w:r w:rsidRPr="007F1EF1">
                <w:rPr>
                  <w:b/>
                  <w:lang w:val="en-US"/>
                </w:rPr>
                <w:t>Lưu ý</w:t>
              </w:r>
            </w:ins>
          </w:p>
        </w:tc>
      </w:tr>
      <w:tr w:rsidR="00565D22" w14:paraId="0D18E1CA" w14:textId="77777777" w:rsidTr="00565D22">
        <w:trPr>
          <w:ins w:id="6151" w:author="phuong vu" w:date="2018-11-21T22:09:00Z"/>
        </w:trPr>
        <w:tc>
          <w:tcPr>
            <w:tcW w:w="805" w:type="dxa"/>
          </w:tcPr>
          <w:p w14:paraId="16503C9A" w14:textId="77777777" w:rsidR="00565D22" w:rsidRDefault="00565D22" w:rsidP="00565D22">
            <w:pPr>
              <w:spacing w:line="360" w:lineRule="auto"/>
              <w:jc w:val="center"/>
              <w:rPr>
                <w:ins w:id="6152" w:author="phuong vu" w:date="2018-11-21T22:09:00Z"/>
                <w:lang w:val="en-US"/>
              </w:rPr>
            </w:pPr>
            <w:ins w:id="6153" w:author="phuong vu" w:date="2018-11-21T22:09:00Z">
              <w:r>
                <w:rPr>
                  <w:lang w:val="en-US"/>
                </w:rPr>
                <w:t>1</w:t>
              </w:r>
            </w:ins>
          </w:p>
        </w:tc>
        <w:tc>
          <w:tcPr>
            <w:tcW w:w="1980" w:type="dxa"/>
          </w:tcPr>
          <w:p w14:paraId="1F31A40F" w14:textId="77777777" w:rsidR="00565D22" w:rsidRDefault="00565D22" w:rsidP="00565D22">
            <w:pPr>
              <w:spacing w:line="360" w:lineRule="auto"/>
              <w:rPr>
                <w:ins w:id="6154" w:author="phuong vu" w:date="2018-11-21T22:09:00Z"/>
                <w:lang w:val="en-US"/>
              </w:rPr>
            </w:pPr>
            <w:ins w:id="6155" w:author="phuong vu" w:date="2018-11-21T22:09:00Z">
              <w:r>
                <w:rPr>
                  <w:lang w:val="en-US"/>
                </w:rPr>
                <w:t>span</w:t>
              </w:r>
            </w:ins>
          </w:p>
        </w:tc>
        <w:tc>
          <w:tcPr>
            <w:tcW w:w="2970" w:type="dxa"/>
          </w:tcPr>
          <w:p w14:paraId="4E6F8B32" w14:textId="2A54B9F3" w:rsidR="00565D22" w:rsidRDefault="00565D22" w:rsidP="00565D22">
            <w:pPr>
              <w:spacing w:line="360" w:lineRule="auto"/>
              <w:rPr>
                <w:ins w:id="6156" w:author="phuong vu" w:date="2018-11-21T22:09:00Z"/>
                <w:lang w:val="en-US"/>
              </w:rPr>
            </w:pPr>
            <w:ins w:id="6157" w:author="phuong vu" w:date="2018-11-21T22:09:00Z">
              <w:r>
                <w:rPr>
                  <w:lang w:val="en-US"/>
                </w:rPr>
                <w:t xml:space="preserve">Trạng thái </w:t>
              </w:r>
            </w:ins>
            <w:ins w:id="6158" w:author="phuong vu" w:date="2018-11-21T22:14:00Z">
              <w:r w:rsidR="00323EED">
                <w:rPr>
                  <w:lang w:val="en-US"/>
                </w:rPr>
                <w:t>biên nhận</w:t>
              </w:r>
            </w:ins>
          </w:p>
        </w:tc>
        <w:tc>
          <w:tcPr>
            <w:tcW w:w="1266" w:type="dxa"/>
          </w:tcPr>
          <w:p w14:paraId="283BDC66" w14:textId="77777777" w:rsidR="00565D22" w:rsidRDefault="00565D22" w:rsidP="00565D22">
            <w:pPr>
              <w:spacing w:line="360" w:lineRule="auto"/>
              <w:rPr>
                <w:ins w:id="6159" w:author="phuong vu" w:date="2018-11-21T22:09:00Z"/>
                <w:lang w:val="en-US"/>
              </w:rPr>
            </w:pPr>
          </w:p>
        </w:tc>
        <w:tc>
          <w:tcPr>
            <w:tcW w:w="1756" w:type="dxa"/>
          </w:tcPr>
          <w:p w14:paraId="1B8309BA" w14:textId="77777777" w:rsidR="00565D22" w:rsidRDefault="00565D22" w:rsidP="00565D22">
            <w:pPr>
              <w:spacing w:line="360" w:lineRule="auto"/>
              <w:rPr>
                <w:ins w:id="6160" w:author="phuong vu" w:date="2018-11-21T22:09:00Z"/>
                <w:lang w:val="en-US"/>
              </w:rPr>
            </w:pPr>
          </w:p>
        </w:tc>
      </w:tr>
      <w:tr w:rsidR="00565D22" w14:paraId="181FA7C4" w14:textId="77777777" w:rsidTr="00565D22">
        <w:trPr>
          <w:ins w:id="6161" w:author="phuong vu" w:date="2018-11-21T22:09:00Z"/>
        </w:trPr>
        <w:tc>
          <w:tcPr>
            <w:tcW w:w="805" w:type="dxa"/>
          </w:tcPr>
          <w:p w14:paraId="104D75D8" w14:textId="18637107" w:rsidR="00565D22" w:rsidRDefault="00323EED" w:rsidP="00565D22">
            <w:pPr>
              <w:spacing w:line="360" w:lineRule="auto"/>
              <w:jc w:val="center"/>
              <w:rPr>
                <w:ins w:id="6162" w:author="phuong vu" w:date="2018-11-21T22:09:00Z"/>
                <w:lang w:val="en-US"/>
              </w:rPr>
            </w:pPr>
            <w:ins w:id="6163" w:author="phuong vu" w:date="2018-11-21T22:14:00Z">
              <w:r>
                <w:rPr>
                  <w:lang w:val="en-US"/>
                </w:rPr>
                <w:t>2</w:t>
              </w:r>
            </w:ins>
          </w:p>
        </w:tc>
        <w:tc>
          <w:tcPr>
            <w:tcW w:w="1980" w:type="dxa"/>
          </w:tcPr>
          <w:p w14:paraId="06AE8815" w14:textId="77777777" w:rsidR="00565D22" w:rsidRDefault="00565D22" w:rsidP="00565D22">
            <w:pPr>
              <w:spacing w:line="360" w:lineRule="auto"/>
              <w:rPr>
                <w:ins w:id="6164" w:author="phuong vu" w:date="2018-11-21T22:09:00Z"/>
                <w:lang w:val="en-US"/>
              </w:rPr>
            </w:pPr>
            <w:ins w:id="6165" w:author="phuong vu" w:date="2018-11-21T22:09:00Z">
              <w:r>
                <w:rPr>
                  <w:lang w:val="en-US"/>
                </w:rPr>
                <w:t>span</w:t>
              </w:r>
            </w:ins>
          </w:p>
        </w:tc>
        <w:tc>
          <w:tcPr>
            <w:tcW w:w="2970" w:type="dxa"/>
          </w:tcPr>
          <w:p w14:paraId="21986797" w14:textId="6ECAD7AE" w:rsidR="00565D22" w:rsidRDefault="00565D22" w:rsidP="00565D22">
            <w:pPr>
              <w:spacing w:line="360" w:lineRule="auto"/>
              <w:rPr>
                <w:ins w:id="6166" w:author="phuong vu" w:date="2018-11-21T22:14:00Z"/>
                <w:lang w:val="en-US"/>
              </w:rPr>
            </w:pPr>
            <w:ins w:id="6167" w:author="phuong vu" w:date="2018-11-21T22:09:00Z">
              <w:r>
                <w:rPr>
                  <w:lang w:val="en-US"/>
                </w:rPr>
                <w:t xml:space="preserve">Hiển thị thông tin </w:t>
              </w:r>
            </w:ins>
            <w:ins w:id="6168" w:author="phuong vu" w:date="2018-11-21T22:14:00Z">
              <w:r w:rsidR="00323EED">
                <w:rPr>
                  <w:lang w:val="en-US"/>
                </w:rPr>
                <w:t>biên nhận</w:t>
              </w:r>
            </w:ins>
            <w:ins w:id="6169" w:author="phuong vu" w:date="2018-11-21T22:15:00Z">
              <w:r w:rsidR="00323EED">
                <w:rPr>
                  <w:lang w:val="en-US"/>
                </w:rPr>
                <w:t>:</w:t>
              </w:r>
            </w:ins>
          </w:p>
          <w:p w14:paraId="419C7748" w14:textId="77777777" w:rsidR="00323EED" w:rsidRDefault="00323EED" w:rsidP="00565D22">
            <w:pPr>
              <w:spacing w:line="360" w:lineRule="auto"/>
              <w:rPr>
                <w:ins w:id="6170" w:author="phuong vu" w:date="2018-11-21T22:15:00Z"/>
                <w:lang w:val="en-US"/>
              </w:rPr>
            </w:pPr>
            <w:ins w:id="6171" w:author="phuong vu" w:date="2018-11-21T22:15:00Z">
              <w:r>
                <w:rPr>
                  <w:lang w:val="en-US"/>
                </w:rPr>
                <w:lastRenderedPageBreak/>
                <w:t>- Họ tên, email, số điện thoại khách hàng.</w:t>
              </w:r>
            </w:ins>
          </w:p>
          <w:p w14:paraId="5BF3A5D9" w14:textId="77777777" w:rsidR="00323EED" w:rsidRDefault="00323EED" w:rsidP="00565D22">
            <w:pPr>
              <w:spacing w:line="360" w:lineRule="auto"/>
              <w:rPr>
                <w:ins w:id="6172" w:author="phuong vu" w:date="2018-11-21T22:15:00Z"/>
                <w:lang w:val="en-US"/>
              </w:rPr>
            </w:pPr>
            <w:ins w:id="6173" w:author="phuong vu" w:date="2018-11-21T22:15:00Z">
              <w:r>
                <w:rPr>
                  <w:lang w:val="en-US"/>
                </w:rPr>
                <w:t>- Tên chi nhánh, địa chỉ chi nhánh.</w:t>
              </w:r>
            </w:ins>
          </w:p>
          <w:p w14:paraId="65ACA166" w14:textId="77777777" w:rsidR="00323EED" w:rsidRDefault="00323EED" w:rsidP="00565D22">
            <w:pPr>
              <w:spacing w:line="360" w:lineRule="auto"/>
              <w:rPr>
                <w:ins w:id="6174" w:author="phuong vu" w:date="2018-11-21T22:16:00Z"/>
                <w:lang w:val="en-US"/>
              </w:rPr>
            </w:pPr>
            <w:ins w:id="6175" w:author="phuong vu" w:date="2018-11-21T22:15:00Z">
              <w:r>
                <w:rPr>
                  <w:lang w:val="en-US"/>
                </w:rPr>
                <w:t>- Thời gian lấy và trả đồ bao gồm cả ngày và gi</w:t>
              </w:r>
            </w:ins>
            <w:ins w:id="6176" w:author="phuong vu" w:date="2018-11-21T22:16:00Z">
              <w:r>
                <w:rPr>
                  <w:lang w:val="en-US"/>
                </w:rPr>
                <w:t>ờ.</w:t>
              </w:r>
            </w:ins>
          </w:p>
          <w:p w14:paraId="5F271160" w14:textId="77777777" w:rsidR="00323EED" w:rsidRDefault="00323EED" w:rsidP="00565D22">
            <w:pPr>
              <w:spacing w:line="360" w:lineRule="auto"/>
              <w:rPr>
                <w:ins w:id="6177" w:author="phuong vu" w:date="2018-11-21T22:16:00Z"/>
                <w:lang w:val="en-US"/>
              </w:rPr>
            </w:pPr>
            <w:ins w:id="6178" w:author="phuong vu" w:date="2018-11-21T22:16:00Z">
              <w:r>
                <w:rPr>
                  <w:lang w:val="en-US"/>
                </w:rPr>
                <w:t>- Địa chỉ lấy và trả đồ.</w:t>
              </w:r>
            </w:ins>
          </w:p>
          <w:p w14:paraId="70A75256" w14:textId="3B38717B" w:rsidR="00323EED" w:rsidRDefault="00323EED" w:rsidP="00565D22">
            <w:pPr>
              <w:spacing w:line="360" w:lineRule="auto"/>
              <w:rPr>
                <w:ins w:id="6179" w:author="phuong vu" w:date="2018-11-21T22:09:00Z"/>
                <w:lang w:val="en-US"/>
              </w:rPr>
            </w:pPr>
            <w:ins w:id="6180" w:author="phuong vu" w:date="2018-11-21T22:16:00Z">
              <w:r>
                <w:rPr>
                  <w:lang w:val="en-US"/>
                </w:rPr>
                <w:t>- Ho tên nhân viên lấy và trả đồ.</w:t>
              </w:r>
            </w:ins>
          </w:p>
        </w:tc>
        <w:tc>
          <w:tcPr>
            <w:tcW w:w="1266" w:type="dxa"/>
          </w:tcPr>
          <w:p w14:paraId="5E0E9CBC" w14:textId="77777777" w:rsidR="00565D22" w:rsidRDefault="00565D22" w:rsidP="00565D22">
            <w:pPr>
              <w:spacing w:line="360" w:lineRule="auto"/>
              <w:rPr>
                <w:ins w:id="6181" w:author="phuong vu" w:date="2018-11-21T22:09:00Z"/>
                <w:lang w:val="en-US"/>
              </w:rPr>
            </w:pPr>
          </w:p>
        </w:tc>
        <w:tc>
          <w:tcPr>
            <w:tcW w:w="1756" w:type="dxa"/>
          </w:tcPr>
          <w:p w14:paraId="719FBCEC" w14:textId="5A2EA465" w:rsidR="00565D22" w:rsidRDefault="00323EED" w:rsidP="00565D22">
            <w:pPr>
              <w:spacing w:line="360" w:lineRule="auto"/>
              <w:rPr>
                <w:ins w:id="6182" w:author="phuong vu" w:date="2018-11-21T22:09:00Z"/>
                <w:lang w:val="en-US"/>
              </w:rPr>
            </w:pPr>
            <w:ins w:id="6183" w:author="phuong vu" w:date="2018-11-21T22:16:00Z">
              <w:r>
                <w:rPr>
                  <w:lang w:val="en-US"/>
                </w:rPr>
                <w:t>-</w:t>
              </w:r>
            </w:ins>
            <w:ins w:id="6184" w:author="phuong vu" w:date="2018-11-21T22:17:00Z">
              <w:r>
                <w:rPr>
                  <w:lang w:val="en-US"/>
                </w:rPr>
                <w:t xml:space="preserve"> Nếu chưa được cập nhật thời gian lấy </w:t>
              </w:r>
              <w:r>
                <w:rPr>
                  <w:lang w:val="en-US"/>
                </w:rPr>
                <w:lastRenderedPageBreak/>
                <w:t>và trả đồ. Thông tin sẽ lấy từ bên đơn hàng.</w:t>
              </w:r>
            </w:ins>
          </w:p>
        </w:tc>
      </w:tr>
      <w:tr w:rsidR="00565D22" w14:paraId="6D396ED9" w14:textId="77777777" w:rsidTr="00565D22">
        <w:trPr>
          <w:ins w:id="6185" w:author="phuong vu" w:date="2018-11-21T22:09:00Z"/>
        </w:trPr>
        <w:tc>
          <w:tcPr>
            <w:tcW w:w="805" w:type="dxa"/>
          </w:tcPr>
          <w:p w14:paraId="1173D1C3" w14:textId="77777777" w:rsidR="00565D22" w:rsidRDefault="00565D22" w:rsidP="00565D22">
            <w:pPr>
              <w:spacing w:line="360" w:lineRule="auto"/>
              <w:jc w:val="center"/>
              <w:rPr>
                <w:ins w:id="6186" w:author="phuong vu" w:date="2018-11-21T22:09:00Z"/>
                <w:lang w:val="en-US"/>
              </w:rPr>
            </w:pPr>
            <w:ins w:id="6187" w:author="phuong vu" w:date="2018-11-21T22:09:00Z">
              <w:r>
                <w:rPr>
                  <w:lang w:val="en-US"/>
                </w:rPr>
                <w:lastRenderedPageBreak/>
                <w:t>4</w:t>
              </w:r>
            </w:ins>
          </w:p>
        </w:tc>
        <w:tc>
          <w:tcPr>
            <w:tcW w:w="1980" w:type="dxa"/>
          </w:tcPr>
          <w:p w14:paraId="2342EB3A" w14:textId="77777777" w:rsidR="00565D22" w:rsidRDefault="00565D22" w:rsidP="00565D22">
            <w:pPr>
              <w:spacing w:line="360" w:lineRule="auto"/>
              <w:rPr>
                <w:ins w:id="6188" w:author="phuong vu" w:date="2018-11-21T22:09:00Z"/>
                <w:lang w:val="en-US"/>
              </w:rPr>
            </w:pPr>
            <w:ins w:id="6189" w:author="phuong vu" w:date="2018-11-21T22:09:00Z">
              <w:r>
                <w:rPr>
                  <w:lang w:val="en-US"/>
                </w:rPr>
                <w:t>table</w:t>
              </w:r>
            </w:ins>
          </w:p>
        </w:tc>
        <w:tc>
          <w:tcPr>
            <w:tcW w:w="2970" w:type="dxa"/>
          </w:tcPr>
          <w:p w14:paraId="5946CB30" w14:textId="67724317" w:rsidR="00565D22" w:rsidRDefault="00565D22" w:rsidP="00565D22">
            <w:pPr>
              <w:spacing w:line="360" w:lineRule="auto"/>
              <w:rPr>
                <w:ins w:id="6190" w:author="phuong vu" w:date="2018-11-21T22:09:00Z"/>
                <w:lang w:val="en-US"/>
              </w:rPr>
            </w:pPr>
            <w:ins w:id="6191" w:author="phuong vu" w:date="2018-11-21T22:09:00Z">
              <w:r>
                <w:rPr>
                  <w:lang w:val="en-US"/>
                </w:rPr>
                <w:t xml:space="preserve">Hiển thị chi tiết đơn hàng (số thứ tự, loại dịch vụ, quần áo, số lượng, đơn vị tính, </w:t>
              </w:r>
            </w:ins>
            <w:ins w:id="6192" w:author="phuong vu" w:date="2018-11-21T22:18:00Z">
              <w:r w:rsidR="00323EED">
                <w:rPr>
                  <w:lang w:val="en-US"/>
                </w:rPr>
                <w:t>tổng tạm</w:t>
              </w:r>
            </w:ins>
            <w:ins w:id="6193" w:author="phuong vu" w:date="2018-11-21T22:09:00Z">
              <w:r>
                <w:rPr>
                  <w:lang w:val="en-US"/>
                </w:rPr>
                <w:t>, số lượng</w:t>
              </w:r>
            </w:ins>
            <w:ins w:id="6194" w:author="phuong vu" w:date="2018-11-21T22:18:00Z">
              <w:r w:rsidR="00323EED">
                <w:rPr>
                  <w:lang w:val="en-US"/>
                </w:rPr>
                <w:t xml:space="preserve"> đã nhận, số lượng đã trả</w:t>
              </w:r>
            </w:ins>
            <w:ins w:id="6195" w:author="phuong vu" w:date="2018-11-21T22:09:00Z">
              <w:r>
                <w:rPr>
                  <w:lang w:val="en-US"/>
                </w:rPr>
                <w:t>, chi tiết thêm).</w:t>
              </w:r>
            </w:ins>
          </w:p>
          <w:p w14:paraId="0BEDD658" w14:textId="77777777" w:rsidR="00565D22" w:rsidRDefault="00565D22" w:rsidP="00565D22">
            <w:pPr>
              <w:spacing w:line="360" w:lineRule="auto"/>
              <w:rPr>
                <w:ins w:id="6196" w:author="phuong vu" w:date="2018-11-21T22:09:00Z"/>
                <w:lang w:val="en-US"/>
              </w:rPr>
            </w:pPr>
            <w:ins w:id="6197" w:author="phuong vu" w:date="2018-11-21T22:09:00Z">
              <w:r>
                <w:rPr>
                  <w:lang w:val="en-US"/>
                </w:rPr>
                <w:t>Chi tiết thêm bao gồm:</w:t>
              </w:r>
            </w:ins>
          </w:p>
          <w:p w14:paraId="3E44A2A5" w14:textId="77777777" w:rsidR="00565D22" w:rsidRDefault="00565D22" w:rsidP="00565D22">
            <w:pPr>
              <w:pStyle w:val="ListParagraph"/>
              <w:numPr>
                <w:ilvl w:val="0"/>
                <w:numId w:val="31"/>
              </w:numPr>
              <w:spacing w:line="360" w:lineRule="auto"/>
              <w:rPr>
                <w:ins w:id="6198" w:author="phuong vu" w:date="2018-11-21T22:09:00Z"/>
                <w:lang w:val="en-US"/>
              </w:rPr>
            </w:pPr>
            <w:ins w:id="6199" w:author="phuong vu" w:date="2018-11-21T22:09:00Z">
              <w:r>
                <w:rPr>
                  <w:lang w:val="en-US"/>
                </w:rPr>
                <w:t>Chất liệu</w:t>
              </w:r>
            </w:ins>
          </w:p>
          <w:p w14:paraId="6A206204" w14:textId="77777777" w:rsidR="00565D22" w:rsidRDefault="00565D22" w:rsidP="00565D22">
            <w:pPr>
              <w:pStyle w:val="ListParagraph"/>
              <w:numPr>
                <w:ilvl w:val="0"/>
                <w:numId w:val="31"/>
              </w:numPr>
              <w:spacing w:line="360" w:lineRule="auto"/>
              <w:rPr>
                <w:ins w:id="6200" w:author="phuong vu" w:date="2018-11-21T22:09:00Z"/>
                <w:lang w:val="en-US"/>
              </w:rPr>
            </w:pPr>
            <w:ins w:id="6201" w:author="phuong vu" w:date="2018-11-21T22:09:00Z">
              <w:r>
                <w:rPr>
                  <w:lang w:val="en-US"/>
                </w:rPr>
                <w:t>Màu sắc</w:t>
              </w:r>
            </w:ins>
          </w:p>
          <w:p w14:paraId="775D17A1" w14:textId="77777777" w:rsidR="00565D22" w:rsidRDefault="00565D22" w:rsidP="00565D22">
            <w:pPr>
              <w:pStyle w:val="ListParagraph"/>
              <w:numPr>
                <w:ilvl w:val="0"/>
                <w:numId w:val="31"/>
              </w:numPr>
              <w:spacing w:line="360" w:lineRule="auto"/>
              <w:rPr>
                <w:ins w:id="6202" w:author="phuong vu" w:date="2018-11-21T22:09:00Z"/>
                <w:lang w:val="en-US"/>
              </w:rPr>
            </w:pPr>
            <w:ins w:id="6203" w:author="phuong vu" w:date="2018-11-21T22:09:00Z">
              <w:r>
                <w:rPr>
                  <w:lang w:val="en-US"/>
                </w:rPr>
                <w:t>Nhãn hiệu</w:t>
              </w:r>
            </w:ins>
          </w:p>
          <w:p w14:paraId="49607612" w14:textId="77777777" w:rsidR="00565D22" w:rsidRPr="00495D42" w:rsidRDefault="00565D22" w:rsidP="00565D22">
            <w:pPr>
              <w:pStyle w:val="ListParagraph"/>
              <w:numPr>
                <w:ilvl w:val="0"/>
                <w:numId w:val="31"/>
              </w:numPr>
              <w:spacing w:line="360" w:lineRule="auto"/>
              <w:rPr>
                <w:ins w:id="6204" w:author="phuong vu" w:date="2018-11-21T22:09:00Z"/>
                <w:lang w:val="en-US"/>
              </w:rPr>
            </w:pPr>
            <w:ins w:id="6205" w:author="phuong vu" w:date="2018-11-21T22:09:00Z">
              <w:r>
                <w:rPr>
                  <w:lang w:val="en-US"/>
                </w:rPr>
                <w:t>Ghi chú</w:t>
              </w:r>
            </w:ins>
          </w:p>
        </w:tc>
        <w:tc>
          <w:tcPr>
            <w:tcW w:w="1266" w:type="dxa"/>
          </w:tcPr>
          <w:p w14:paraId="149E70AD" w14:textId="77777777" w:rsidR="00565D22" w:rsidRDefault="00565D22" w:rsidP="00565D22">
            <w:pPr>
              <w:spacing w:line="360" w:lineRule="auto"/>
              <w:jc w:val="left"/>
              <w:rPr>
                <w:ins w:id="6206" w:author="phuong vu" w:date="2018-11-21T22:09:00Z"/>
                <w:lang w:val="en-US"/>
              </w:rPr>
            </w:pPr>
            <w:ins w:id="6207" w:author="phuong vu" w:date="2018-11-21T22:09:00Z">
              <w:r>
                <w:rPr>
                  <w:lang w:val="en-US"/>
                </w:rPr>
                <w:t>Không có dữ liệu nếu rỗng</w:t>
              </w:r>
            </w:ins>
          </w:p>
        </w:tc>
        <w:tc>
          <w:tcPr>
            <w:tcW w:w="1756" w:type="dxa"/>
          </w:tcPr>
          <w:p w14:paraId="1D55520D" w14:textId="30C365B0" w:rsidR="00565D22" w:rsidRDefault="00323EED" w:rsidP="00565D22">
            <w:pPr>
              <w:spacing w:line="360" w:lineRule="auto"/>
              <w:rPr>
                <w:ins w:id="6208" w:author="phuong vu" w:date="2018-11-21T22:09:00Z"/>
                <w:lang w:val="en-US"/>
              </w:rPr>
            </w:pPr>
            <w:ins w:id="6209" w:author="phuong vu" w:date="2018-11-21T22:19:00Z">
              <w:r>
                <w:rPr>
                  <w:lang w:val="en-US"/>
                </w:rPr>
                <w:t>Tổng tạm sẽ là 0 nếu chưa cập nhật số lượng đã nhận.</w:t>
              </w:r>
            </w:ins>
          </w:p>
        </w:tc>
      </w:tr>
      <w:tr w:rsidR="00565D22" w14:paraId="25319E1A" w14:textId="77777777" w:rsidTr="00565D22">
        <w:trPr>
          <w:ins w:id="6210" w:author="phuong vu" w:date="2018-11-21T22:09:00Z"/>
        </w:trPr>
        <w:tc>
          <w:tcPr>
            <w:tcW w:w="805" w:type="dxa"/>
          </w:tcPr>
          <w:p w14:paraId="4F5E6887" w14:textId="77777777" w:rsidR="00565D22" w:rsidRDefault="00565D22" w:rsidP="00565D22">
            <w:pPr>
              <w:spacing w:line="360" w:lineRule="auto"/>
              <w:jc w:val="center"/>
              <w:rPr>
                <w:ins w:id="6211" w:author="phuong vu" w:date="2018-11-21T22:09:00Z"/>
                <w:lang w:val="en-US"/>
              </w:rPr>
            </w:pPr>
            <w:ins w:id="6212" w:author="phuong vu" w:date="2018-11-21T22:09:00Z">
              <w:r>
                <w:rPr>
                  <w:lang w:val="en-US"/>
                </w:rPr>
                <w:t>5</w:t>
              </w:r>
            </w:ins>
          </w:p>
        </w:tc>
        <w:tc>
          <w:tcPr>
            <w:tcW w:w="1980" w:type="dxa"/>
          </w:tcPr>
          <w:p w14:paraId="73DCD9E2" w14:textId="77777777" w:rsidR="00565D22" w:rsidRDefault="00565D22" w:rsidP="00565D22">
            <w:pPr>
              <w:spacing w:line="360" w:lineRule="auto"/>
              <w:rPr>
                <w:ins w:id="6213" w:author="phuong vu" w:date="2018-11-21T22:09:00Z"/>
                <w:lang w:val="en-US"/>
              </w:rPr>
            </w:pPr>
            <w:ins w:id="6214" w:author="phuong vu" w:date="2018-11-21T22:09:00Z">
              <w:r>
                <w:rPr>
                  <w:lang w:val="en-US"/>
                </w:rPr>
                <w:t>button</w:t>
              </w:r>
            </w:ins>
          </w:p>
        </w:tc>
        <w:tc>
          <w:tcPr>
            <w:tcW w:w="2970" w:type="dxa"/>
          </w:tcPr>
          <w:p w14:paraId="7A9FA0F1" w14:textId="07C03759" w:rsidR="00565D22" w:rsidRDefault="00323EED" w:rsidP="00565D22">
            <w:pPr>
              <w:spacing w:line="360" w:lineRule="auto"/>
              <w:rPr>
                <w:ins w:id="6215" w:author="phuong vu" w:date="2018-11-21T22:09:00Z"/>
                <w:lang w:val="en-US"/>
              </w:rPr>
            </w:pPr>
            <w:ins w:id="6216" w:author="phuong vu" w:date="2018-11-21T22:20:00Z">
              <w:r>
                <w:rPr>
                  <w:lang w:val="en-US"/>
                </w:rPr>
                <w:t>Cập nhật biên nhận</w:t>
              </w:r>
            </w:ins>
          </w:p>
        </w:tc>
        <w:tc>
          <w:tcPr>
            <w:tcW w:w="1266" w:type="dxa"/>
          </w:tcPr>
          <w:p w14:paraId="58EE48D7" w14:textId="7503AD81" w:rsidR="00565D22" w:rsidRDefault="00565D22" w:rsidP="00565D22">
            <w:pPr>
              <w:spacing w:line="360" w:lineRule="auto"/>
              <w:jc w:val="left"/>
              <w:rPr>
                <w:ins w:id="6217" w:author="phuong vu" w:date="2018-11-21T22:09:00Z"/>
                <w:lang w:val="en-US"/>
              </w:rPr>
            </w:pPr>
          </w:p>
        </w:tc>
        <w:tc>
          <w:tcPr>
            <w:tcW w:w="1756" w:type="dxa"/>
          </w:tcPr>
          <w:p w14:paraId="486D53B8" w14:textId="7031B6A3" w:rsidR="00565D22" w:rsidRDefault="001C0454" w:rsidP="00565D22">
            <w:pPr>
              <w:spacing w:line="360" w:lineRule="auto"/>
              <w:rPr>
                <w:ins w:id="6218" w:author="phuong vu" w:date="2018-11-21T22:09:00Z"/>
                <w:lang w:val="en-US"/>
              </w:rPr>
            </w:pPr>
            <w:ins w:id="6219" w:author="phuong vu" w:date="2018-11-21T22:23:00Z">
              <w:r>
                <w:rPr>
                  <w:lang w:val="en-US"/>
                </w:rPr>
                <w:t xml:space="preserve">Hiển thị khi </w:t>
              </w:r>
            </w:ins>
            <w:ins w:id="6220" w:author="phuong vu" w:date="2018-11-21T22:24:00Z">
              <w:r>
                <w:rPr>
                  <w:lang w:val="en-US"/>
                </w:rPr>
                <w:t>biên nhận đã được xác nhận đã lấy đồ.</w:t>
              </w:r>
            </w:ins>
          </w:p>
        </w:tc>
      </w:tr>
      <w:tr w:rsidR="00323EED" w14:paraId="5F94F10B" w14:textId="77777777" w:rsidTr="00565D22">
        <w:trPr>
          <w:ins w:id="6221" w:author="phuong vu" w:date="2018-11-21T22:19:00Z"/>
        </w:trPr>
        <w:tc>
          <w:tcPr>
            <w:tcW w:w="805" w:type="dxa"/>
          </w:tcPr>
          <w:p w14:paraId="20AC7FD5" w14:textId="741801A8" w:rsidR="00323EED" w:rsidRDefault="00323EED" w:rsidP="00565D22">
            <w:pPr>
              <w:spacing w:line="360" w:lineRule="auto"/>
              <w:jc w:val="center"/>
              <w:rPr>
                <w:ins w:id="6222" w:author="phuong vu" w:date="2018-11-21T22:19:00Z"/>
                <w:lang w:val="en-US"/>
              </w:rPr>
            </w:pPr>
            <w:ins w:id="6223" w:author="phuong vu" w:date="2018-11-21T22:20:00Z">
              <w:r>
                <w:rPr>
                  <w:lang w:val="en-US"/>
                </w:rPr>
                <w:t>6</w:t>
              </w:r>
            </w:ins>
          </w:p>
        </w:tc>
        <w:tc>
          <w:tcPr>
            <w:tcW w:w="1980" w:type="dxa"/>
          </w:tcPr>
          <w:p w14:paraId="14B0CC1F" w14:textId="6D833417" w:rsidR="00323EED" w:rsidRDefault="00323EED" w:rsidP="00565D22">
            <w:pPr>
              <w:spacing w:line="360" w:lineRule="auto"/>
              <w:rPr>
                <w:ins w:id="6224" w:author="phuong vu" w:date="2018-11-21T22:19:00Z"/>
                <w:lang w:val="en-US"/>
              </w:rPr>
            </w:pPr>
            <w:ins w:id="6225" w:author="phuong vu" w:date="2018-11-21T22:20:00Z">
              <w:r>
                <w:rPr>
                  <w:lang w:val="en-US"/>
                </w:rPr>
                <w:t>button</w:t>
              </w:r>
            </w:ins>
          </w:p>
        </w:tc>
        <w:tc>
          <w:tcPr>
            <w:tcW w:w="2970" w:type="dxa"/>
          </w:tcPr>
          <w:p w14:paraId="5D938E83" w14:textId="432D23AC" w:rsidR="00323EED" w:rsidRDefault="00323EED" w:rsidP="00565D22">
            <w:pPr>
              <w:spacing w:line="360" w:lineRule="auto"/>
              <w:rPr>
                <w:ins w:id="6226" w:author="phuong vu" w:date="2018-11-21T22:19:00Z"/>
                <w:lang w:val="en-US"/>
              </w:rPr>
            </w:pPr>
            <w:ins w:id="6227" w:author="phuong vu" w:date="2018-11-21T22:20:00Z">
              <w:r>
                <w:rPr>
                  <w:lang w:val="en-US"/>
                </w:rPr>
                <w:t>Trả đồ. Đồng ý thực hiện trả đồ đối với biên nhận đó.</w:t>
              </w:r>
            </w:ins>
          </w:p>
        </w:tc>
        <w:tc>
          <w:tcPr>
            <w:tcW w:w="1266" w:type="dxa"/>
          </w:tcPr>
          <w:p w14:paraId="00CF1BD9" w14:textId="77777777" w:rsidR="00323EED" w:rsidRDefault="00323EED" w:rsidP="00565D22">
            <w:pPr>
              <w:spacing w:line="360" w:lineRule="auto"/>
              <w:jc w:val="left"/>
              <w:rPr>
                <w:ins w:id="6228" w:author="phuong vu" w:date="2018-11-21T22:19:00Z"/>
                <w:lang w:val="en-US"/>
              </w:rPr>
            </w:pPr>
          </w:p>
        </w:tc>
        <w:tc>
          <w:tcPr>
            <w:tcW w:w="1756" w:type="dxa"/>
          </w:tcPr>
          <w:p w14:paraId="246C08A9" w14:textId="2F8685E3" w:rsidR="001C0454" w:rsidRPr="001C0454" w:rsidRDefault="001C0454">
            <w:pPr>
              <w:rPr>
                <w:ins w:id="6229" w:author="phuong vu" w:date="2018-11-21T22:19:00Z"/>
                <w:lang w:val="en-US"/>
              </w:rPr>
              <w:pPrChange w:id="6230" w:author="phuong vu" w:date="2018-11-21T22:25:00Z">
                <w:pPr>
                  <w:spacing w:line="360" w:lineRule="auto"/>
                </w:pPr>
              </w:pPrChange>
            </w:pPr>
            <w:ins w:id="6231" w:author="phuong vu" w:date="2018-11-21T22:25:00Z">
              <w:r>
                <w:rPr>
                  <w:lang w:val="en-US"/>
                </w:rPr>
                <w:t>Hiển thị khi đơn hàng đã được xử lí xong.</w:t>
              </w:r>
            </w:ins>
          </w:p>
        </w:tc>
      </w:tr>
      <w:tr w:rsidR="00323EED" w14:paraId="382E7BCE" w14:textId="77777777" w:rsidTr="00565D22">
        <w:trPr>
          <w:ins w:id="6232" w:author="phuong vu" w:date="2018-11-21T22:19:00Z"/>
        </w:trPr>
        <w:tc>
          <w:tcPr>
            <w:tcW w:w="805" w:type="dxa"/>
          </w:tcPr>
          <w:p w14:paraId="2FD6A938" w14:textId="35BE5A3F" w:rsidR="00323EED" w:rsidRDefault="00323EED" w:rsidP="00565D22">
            <w:pPr>
              <w:spacing w:line="360" w:lineRule="auto"/>
              <w:jc w:val="center"/>
              <w:rPr>
                <w:ins w:id="6233" w:author="phuong vu" w:date="2018-11-21T22:19:00Z"/>
                <w:lang w:val="en-US"/>
              </w:rPr>
            </w:pPr>
            <w:ins w:id="6234" w:author="phuong vu" w:date="2018-11-21T22:20:00Z">
              <w:r>
                <w:rPr>
                  <w:lang w:val="en-US"/>
                </w:rPr>
                <w:lastRenderedPageBreak/>
                <w:t>7</w:t>
              </w:r>
            </w:ins>
          </w:p>
        </w:tc>
        <w:tc>
          <w:tcPr>
            <w:tcW w:w="1980" w:type="dxa"/>
          </w:tcPr>
          <w:p w14:paraId="5926874F" w14:textId="3FBB2B79" w:rsidR="00323EED" w:rsidRDefault="00323EED" w:rsidP="00565D22">
            <w:pPr>
              <w:spacing w:line="360" w:lineRule="auto"/>
              <w:rPr>
                <w:ins w:id="6235" w:author="phuong vu" w:date="2018-11-21T22:19:00Z"/>
                <w:lang w:val="en-US"/>
              </w:rPr>
            </w:pPr>
            <w:ins w:id="6236" w:author="phuong vu" w:date="2018-11-21T22:21:00Z">
              <w:r>
                <w:rPr>
                  <w:lang w:val="en-US"/>
                </w:rPr>
                <w:t>b</w:t>
              </w:r>
            </w:ins>
            <w:ins w:id="6237" w:author="phuong vu" w:date="2018-11-21T22:20:00Z">
              <w:r>
                <w:rPr>
                  <w:lang w:val="en-US"/>
                </w:rPr>
                <w:t>utton</w:t>
              </w:r>
            </w:ins>
          </w:p>
        </w:tc>
        <w:tc>
          <w:tcPr>
            <w:tcW w:w="2970" w:type="dxa"/>
          </w:tcPr>
          <w:p w14:paraId="3621C3DB" w14:textId="36B8F9F3" w:rsidR="00323EED" w:rsidRDefault="00323EED" w:rsidP="00565D22">
            <w:pPr>
              <w:spacing w:line="360" w:lineRule="auto"/>
              <w:rPr>
                <w:ins w:id="6238" w:author="phuong vu" w:date="2018-11-21T22:19:00Z"/>
                <w:lang w:val="en-US"/>
              </w:rPr>
            </w:pPr>
            <w:ins w:id="6239" w:author="phuong vu" w:date="2018-11-21T22:21:00Z">
              <w:r>
                <w:rPr>
                  <w:lang w:val="en-US"/>
                </w:rPr>
                <w:t>Lấy đồ. Đồng ý thực hiện lấy đồ đối với biên nhận đó.</w:t>
              </w:r>
            </w:ins>
          </w:p>
        </w:tc>
        <w:tc>
          <w:tcPr>
            <w:tcW w:w="1266" w:type="dxa"/>
          </w:tcPr>
          <w:p w14:paraId="48638073" w14:textId="77777777" w:rsidR="00323EED" w:rsidRDefault="00323EED" w:rsidP="00565D22">
            <w:pPr>
              <w:spacing w:line="360" w:lineRule="auto"/>
              <w:jc w:val="left"/>
              <w:rPr>
                <w:ins w:id="6240" w:author="phuong vu" w:date="2018-11-21T22:19:00Z"/>
                <w:lang w:val="en-US"/>
              </w:rPr>
            </w:pPr>
          </w:p>
        </w:tc>
        <w:tc>
          <w:tcPr>
            <w:tcW w:w="1756" w:type="dxa"/>
          </w:tcPr>
          <w:p w14:paraId="2C439817" w14:textId="660C94CC" w:rsidR="00323EED" w:rsidRDefault="001C0454" w:rsidP="00565D22">
            <w:pPr>
              <w:spacing w:line="360" w:lineRule="auto"/>
              <w:rPr>
                <w:ins w:id="6241" w:author="phuong vu" w:date="2018-11-21T22:19:00Z"/>
                <w:lang w:val="en-US"/>
              </w:rPr>
            </w:pPr>
            <w:ins w:id="6242" w:author="phuong vu" w:date="2018-11-21T22:25:00Z">
              <w:r>
                <w:rPr>
                  <w:lang w:val="en-US"/>
                </w:rPr>
                <w:t>Hiển thị đơn h</w:t>
              </w:r>
            </w:ins>
            <w:ins w:id="6243" w:author="phuong vu" w:date="2018-11-21T22:26:00Z">
              <w:r>
                <w:rPr>
                  <w:lang w:val="en-US"/>
                </w:rPr>
                <w:t>àng đã được xác nhận.</w:t>
              </w:r>
            </w:ins>
          </w:p>
        </w:tc>
      </w:tr>
      <w:tr w:rsidR="00323EED" w14:paraId="520C577A" w14:textId="77777777" w:rsidTr="00565D22">
        <w:trPr>
          <w:ins w:id="6244" w:author="phuong vu" w:date="2018-11-21T22:19:00Z"/>
        </w:trPr>
        <w:tc>
          <w:tcPr>
            <w:tcW w:w="805" w:type="dxa"/>
          </w:tcPr>
          <w:p w14:paraId="121F96B0" w14:textId="7159BBBC" w:rsidR="00323EED" w:rsidRDefault="00323EED" w:rsidP="00565D22">
            <w:pPr>
              <w:spacing w:line="360" w:lineRule="auto"/>
              <w:jc w:val="center"/>
              <w:rPr>
                <w:ins w:id="6245" w:author="phuong vu" w:date="2018-11-21T22:19:00Z"/>
                <w:lang w:val="en-US"/>
              </w:rPr>
            </w:pPr>
            <w:ins w:id="6246" w:author="phuong vu" w:date="2018-11-21T22:21:00Z">
              <w:r>
                <w:rPr>
                  <w:lang w:val="en-US"/>
                </w:rPr>
                <w:t>8</w:t>
              </w:r>
            </w:ins>
          </w:p>
        </w:tc>
        <w:tc>
          <w:tcPr>
            <w:tcW w:w="1980" w:type="dxa"/>
          </w:tcPr>
          <w:p w14:paraId="60E49C6D" w14:textId="515D212D" w:rsidR="00323EED" w:rsidRDefault="00323EED" w:rsidP="00565D22">
            <w:pPr>
              <w:spacing w:line="360" w:lineRule="auto"/>
              <w:rPr>
                <w:ins w:id="6247" w:author="phuong vu" w:date="2018-11-21T22:19:00Z"/>
                <w:lang w:val="en-US"/>
              </w:rPr>
            </w:pPr>
            <w:ins w:id="6248" w:author="phuong vu" w:date="2018-11-21T22:21:00Z">
              <w:r>
                <w:rPr>
                  <w:lang w:val="en-US"/>
                </w:rPr>
                <w:t>button</w:t>
              </w:r>
            </w:ins>
          </w:p>
        </w:tc>
        <w:tc>
          <w:tcPr>
            <w:tcW w:w="2970" w:type="dxa"/>
          </w:tcPr>
          <w:p w14:paraId="3D51EE2B" w14:textId="04F7EEEE" w:rsidR="00323EED" w:rsidRDefault="00323EED" w:rsidP="00565D22">
            <w:pPr>
              <w:spacing w:line="360" w:lineRule="auto"/>
              <w:rPr>
                <w:ins w:id="6249" w:author="phuong vu" w:date="2018-11-21T22:19:00Z"/>
                <w:lang w:val="en-US"/>
              </w:rPr>
            </w:pPr>
            <w:ins w:id="6250" w:author="phuong vu" w:date="2018-11-21T22:21:00Z">
              <w:r>
                <w:rPr>
                  <w:lang w:val="en-US"/>
                </w:rPr>
                <w:t>Đã lấy. Xác nhận đã lấy thành công.</w:t>
              </w:r>
            </w:ins>
          </w:p>
        </w:tc>
        <w:tc>
          <w:tcPr>
            <w:tcW w:w="1266" w:type="dxa"/>
          </w:tcPr>
          <w:p w14:paraId="0B2AC908" w14:textId="77777777" w:rsidR="00323EED" w:rsidRDefault="00323EED" w:rsidP="00565D22">
            <w:pPr>
              <w:spacing w:line="360" w:lineRule="auto"/>
              <w:jc w:val="left"/>
              <w:rPr>
                <w:ins w:id="6251" w:author="phuong vu" w:date="2018-11-21T22:19:00Z"/>
                <w:lang w:val="en-US"/>
              </w:rPr>
            </w:pPr>
          </w:p>
        </w:tc>
        <w:tc>
          <w:tcPr>
            <w:tcW w:w="1756" w:type="dxa"/>
          </w:tcPr>
          <w:p w14:paraId="036EF07B" w14:textId="6EFB92A1" w:rsidR="00323EED" w:rsidRDefault="001C0454" w:rsidP="00565D22">
            <w:pPr>
              <w:spacing w:line="360" w:lineRule="auto"/>
              <w:rPr>
                <w:ins w:id="6252" w:author="phuong vu" w:date="2018-11-21T22:19:00Z"/>
                <w:lang w:val="en-US"/>
              </w:rPr>
            </w:pPr>
            <w:ins w:id="6253" w:author="phuong vu" w:date="2018-11-21T22:26:00Z">
              <w:r>
                <w:rPr>
                  <w:lang w:val="en-US"/>
                </w:rPr>
                <w:t>Hiển thị sau khi đã có nhân viên xác nhận lấy đồ.</w:t>
              </w:r>
            </w:ins>
          </w:p>
        </w:tc>
      </w:tr>
      <w:tr w:rsidR="00323EED" w14:paraId="6FA09957" w14:textId="77777777" w:rsidTr="00565D22">
        <w:trPr>
          <w:ins w:id="6254" w:author="phuong vu" w:date="2018-11-21T22:21:00Z"/>
        </w:trPr>
        <w:tc>
          <w:tcPr>
            <w:tcW w:w="805" w:type="dxa"/>
          </w:tcPr>
          <w:p w14:paraId="130B98F4" w14:textId="7F278734" w:rsidR="00323EED" w:rsidRDefault="00323EED" w:rsidP="00565D22">
            <w:pPr>
              <w:spacing w:line="360" w:lineRule="auto"/>
              <w:jc w:val="center"/>
              <w:rPr>
                <w:ins w:id="6255" w:author="phuong vu" w:date="2018-11-21T22:21:00Z"/>
                <w:lang w:val="en-US"/>
              </w:rPr>
            </w:pPr>
            <w:ins w:id="6256" w:author="phuong vu" w:date="2018-11-21T22:21:00Z">
              <w:r>
                <w:rPr>
                  <w:lang w:val="en-US"/>
                </w:rPr>
                <w:t>9</w:t>
              </w:r>
            </w:ins>
          </w:p>
        </w:tc>
        <w:tc>
          <w:tcPr>
            <w:tcW w:w="1980" w:type="dxa"/>
          </w:tcPr>
          <w:p w14:paraId="3EF78615" w14:textId="329F36BE" w:rsidR="00323EED" w:rsidRDefault="00323EED" w:rsidP="00565D22">
            <w:pPr>
              <w:spacing w:line="360" w:lineRule="auto"/>
              <w:rPr>
                <w:ins w:id="6257" w:author="phuong vu" w:date="2018-11-21T22:21:00Z"/>
                <w:lang w:val="en-US"/>
              </w:rPr>
            </w:pPr>
            <w:ins w:id="6258" w:author="phuong vu" w:date="2018-11-21T22:21:00Z">
              <w:r>
                <w:rPr>
                  <w:lang w:val="en-US"/>
                </w:rPr>
                <w:t>button</w:t>
              </w:r>
            </w:ins>
          </w:p>
        </w:tc>
        <w:tc>
          <w:tcPr>
            <w:tcW w:w="2970" w:type="dxa"/>
          </w:tcPr>
          <w:p w14:paraId="38DFAB5F" w14:textId="155B924E" w:rsidR="00323EED" w:rsidRDefault="00323EED" w:rsidP="00565D22">
            <w:pPr>
              <w:spacing w:line="360" w:lineRule="auto"/>
              <w:rPr>
                <w:ins w:id="6259" w:author="phuong vu" w:date="2018-11-21T22:21:00Z"/>
                <w:lang w:val="en-US"/>
              </w:rPr>
            </w:pPr>
            <w:ins w:id="6260" w:author="phuong vu" w:date="2018-11-21T22:22:00Z">
              <w:r>
                <w:rPr>
                  <w:lang w:val="en-US"/>
                </w:rPr>
                <w:t>Đã trả. Xác nhận đã trả thành công</w:t>
              </w:r>
            </w:ins>
          </w:p>
        </w:tc>
        <w:tc>
          <w:tcPr>
            <w:tcW w:w="1266" w:type="dxa"/>
          </w:tcPr>
          <w:p w14:paraId="77BE29E2" w14:textId="77777777" w:rsidR="00323EED" w:rsidRDefault="00323EED" w:rsidP="00565D22">
            <w:pPr>
              <w:spacing w:line="360" w:lineRule="auto"/>
              <w:jc w:val="left"/>
              <w:rPr>
                <w:ins w:id="6261" w:author="phuong vu" w:date="2018-11-21T22:21:00Z"/>
                <w:lang w:val="en-US"/>
              </w:rPr>
            </w:pPr>
          </w:p>
        </w:tc>
        <w:tc>
          <w:tcPr>
            <w:tcW w:w="1756" w:type="dxa"/>
          </w:tcPr>
          <w:p w14:paraId="5559C327" w14:textId="1FE8635B" w:rsidR="00323EED" w:rsidRDefault="001C0454" w:rsidP="00565D22">
            <w:pPr>
              <w:spacing w:line="360" w:lineRule="auto"/>
              <w:rPr>
                <w:ins w:id="6262" w:author="phuong vu" w:date="2018-11-21T22:21:00Z"/>
                <w:lang w:val="en-US"/>
              </w:rPr>
            </w:pPr>
            <w:ins w:id="6263" w:author="phuong vu" w:date="2018-11-21T22:26:00Z">
              <w:r>
                <w:rPr>
                  <w:lang w:val="en-US"/>
                </w:rPr>
                <w:t>Hiển thị khi đơn hàng đã xử lí hoàn tất.</w:t>
              </w:r>
            </w:ins>
          </w:p>
        </w:tc>
      </w:tr>
    </w:tbl>
    <w:p w14:paraId="18F871A6" w14:textId="77777777" w:rsidR="00565D22" w:rsidRPr="00933422" w:rsidRDefault="00565D22">
      <w:pPr>
        <w:rPr>
          <w:lang w:val="en-US"/>
        </w:rPr>
        <w:pPrChange w:id="6264" w:author="phuong vu" w:date="2018-11-21T22:09:00Z">
          <w:pPr>
            <w:pStyle w:val="Heading6"/>
          </w:pPr>
        </w:pPrChange>
      </w:pP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057CBE58" w:rsidR="00070C2F" w:rsidRDefault="00070C2F" w:rsidP="00070C2F">
      <w:pPr>
        <w:pStyle w:val="Heading6"/>
        <w:rPr>
          <w:ins w:id="6265" w:author="phuong vu" w:date="2018-11-21T23:28:00Z"/>
          <w:lang w:val="en-US"/>
        </w:rPr>
      </w:pPr>
      <w:r>
        <w:rPr>
          <w:lang w:val="en-US"/>
        </w:rPr>
        <w:t>Mục đích</w:t>
      </w:r>
    </w:p>
    <w:p w14:paraId="75742050" w14:textId="18872A9E" w:rsidR="00836F48" w:rsidRPr="006C3B6C" w:rsidRDefault="00836F48" w:rsidP="00836F48">
      <w:pPr>
        <w:ind w:firstLine="720"/>
        <w:rPr>
          <w:ins w:id="6266" w:author="phuong vu" w:date="2018-11-21T23:28:00Z"/>
          <w:lang w:val="en-US"/>
        </w:rPr>
      </w:pPr>
      <w:ins w:id="6267" w:author="phuong vu" w:date="2018-11-21T23:28:00Z">
        <w:r>
          <w:rPr>
            <w:lang w:val="en-US"/>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6268" w:author="phuong vu" w:date="2018-11-21T23:29:00Z">
        <w:r>
          <w:rPr>
            <w:lang w:val="en-US"/>
          </w:rPr>
          <w:t>biên nhận</w:t>
        </w:r>
      </w:ins>
      <w:ins w:id="6269" w:author="phuong vu" w:date="2018-11-21T23:28:00Z">
        <w:r>
          <w:rPr>
            <w:lang w:val="en-US"/>
          </w:rPr>
          <w:t>.</w:t>
        </w:r>
      </w:ins>
    </w:p>
    <w:p w14:paraId="1D9EF044" w14:textId="77777777" w:rsidR="00836F48" w:rsidRPr="00933422" w:rsidRDefault="00836F48">
      <w:pPr>
        <w:rPr>
          <w:lang w:val="en-US"/>
        </w:rPr>
        <w:pPrChange w:id="6270" w:author="phuong vu" w:date="2018-11-21T23:28:00Z">
          <w:pPr>
            <w:pStyle w:val="Heading6"/>
          </w:pPr>
        </w:pPrChange>
      </w:pPr>
    </w:p>
    <w:p w14:paraId="0BE150AD" w14:textId="7D6CF14B" w:rsidR="00070C2F" w:rsidRDefault="00070C2F" w:rsidP="00070C2F">
      <w:pPr>
        <w:pStyle w:val="Heading6"/>
        <w:rPr>
          <w:lang w:val="en-US"/>
        </w:rPr>
      </w:pPr>
      <w:r>
        <w:rPr>
          <w:lang w:val="en-US"/>
        </w:rPr>
        <w:lastRenderedPageBreak/>
        <w:t>Giao diện</w:t>
      </w:r>
    </w:p>
    <w:p w14:paraId="15CA3666" w14:textId="52B5D80B" w:rsidR="00840C60" w:rsidRDefault="00C06BD4" w:rsidP="009B63D4">
      <w:pPr>
        <w:keepNext/>
      </w:pPr>
      <w:r>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6D767966" w:rsidR="00840C60" w:rsidRDefault="00840C60" w:rsidP="00840C60">
      <w:pPr>
        <w:pStyle w:val="Caption"/>
        <w:rPr>
          <w:szCs w:val="26"/>
          <w:lang w:val="en-US"/>
        </w:rPr>
      </w:pPr>
      <w:bookmarkStart w:id="6271" w:name="_Toc530662944"/>
      <w:r w:rsidRPr="009B63D4">
        <w:rPr>
          <w:szCs w:val="26"/>
        </w:rPr>
        <w:t xml:space="preserve">Hình </w:t>
      </w:r>
      <w:ins w:id="6272"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273"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274" w:author="phuong vu" w:date="2018-11-22T18:14:00Z">
        <w:r w:rsidR="00627671">
          <w:rPr>
            <w:noProof/>
            <w:szCs w:val="26"/>
          </w:rPr>
          <w:t>17</w:t>
        </w:r>
        <w:r w:rsidR="00627671">
          <w:rPr>
            <w:szCs w:val="26"/>
          </w:rPr>
          <w:fldChar w:fldCharType="end"/>
        </w:r>
      </w:ins>
      <w:del w:id="627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bookmarkEnd w:id="6271"/>
    </w:p>
    <w:p w14:paraId="38124878" w14:textId="77777777" w:rsidR="004F28F8" w:rsidRDefault="004F28F8" w:rsidP="009B63D4">
      <w:pPr>
        <w:keepNext/>
      </w:pPr>
      <w:r>
        <w:rPr>
          <w:noProof/>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4FFA3481" w:rsidR="004F28F8" w:rsidRPr="009B63D4" w:rsidRDefault="004F28F8" w:rsidP="009B63D4">
      <w:pPr>
        <w:pStyle w:val="Caption"/>
        <w:rPr>
          <w:szCs w:val="26"/>
          <w:lang w:val="en-US"/>
        </w:rPr>
      </w:pPr>
      <w:bookmarkStart w:id="6276" w:name="_Toc530662945"/>
      <w:r w:rsidRPr="009B63D4">
        <w:rPr>
          <w:szCs w:val="26"/>
        </w:rPr>
        <w:t xml:space="preserve">Hình </w:t>
      </w:r>
      <w:ins w:id="6277"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278"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279" w:author="phuong vu" w:date="2018-11-22T18:14:00Z">
        <w:r w:rsidR="00627671">
          <w:rPr>
            <w:noProof/>
            <w:szCs w:val="26"/>
          </w:rPr>
          <w:t>18</w:t>
        </w:r>
        <w:r w:rsidR="00627671">
          <w:rPr>
            <w:szCs w:val="26"/>
          </w:rPr>
          <w:fldChar w:fldCharType="end"/>
        </w:r>
      </w:ins>
      <w:del w:id="628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bookmarkEnd w:id="6276"/>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834A8A" w14:paraId="28D3239F" w14:textId="77777777" w:rsidTr="00A72A60">
        <w:trPr>
          <w:ins w:id="6281" w:author="phuong vu" w:date="2018-11-21T22:37:00Z"/>
        </w:trPr>
        <w:tc>
          <w:tcPr>
            <w:tcW w:w="805" w:type="dxa"/>
          </w:tcPr>
          <w:p w14:paraId="48230C64" w14:textId="470A59D0" w:rsidR="00834A8A" w:rsidRDefault="00834A8A" w:rsidP="00A72A60">
            <w:pPr>
              <w:spacing w:line="360" w:lineRule="auto"/>
              <w:jc w:val="center"/>
              <w:rPr>
                <w:ins w:id="6282" w:author="phuong vu" w:date="2018-11-21T22:37:00Z"/>
                <w:lang w:val="en-US"/>
              </w:rPr>
            </w:pPr>
            <w:ins w:id="6283" w:author="phuong vu" w:date="2018-11-21T22:37:00Z">
              <w:r>
                <w:rPr>
                  <w:lang w:val="en-US"/>
                </w:rPr>
                <w:t>2</w:t>
              </w:r>
            </w:ins>
          </w:p>
        </w:tc>
        <w:tc>
          <w:tcPr>
            <w:tcW w:w="2120" w:type="dxa"/>
          </w:tcPr>
          <w:p w14:paraId="039F2FEC" w14:textId="051752AD" w:rsidR="00834A8A" w:rsidRDefault="00834A8A" w:rsidP="00A72A60">
            <w:pPr>
              <w:spacing w:line="360" w:lineRule="auto"/>
              <w:rPr>
                <w:ins w:id="6284" w:author="phuong vu" w:date="2018-11-21T22:37:00Z"/>
                <w:lang w:val="en-US"/>
              </w:rPr>
            </w:pPr>
            <w:ins w:id="6285" w:author="phuong vu" w:date="2018-11-21T22:38:00Z">
              <w:r>
                <w:rPr>
                  <w:lang w:val="en-US"/>
                </w:rPr>
                <w:t>o</w:t>
              </w:r>
            </w:ins>
            <w:ins w:id="6286" w:author="phuong vu" w:date="2018-11-21T22:37:00Z">
              <w:r>
                <w:rPr>
                  <w:lang w:val="en-US"/>
                </w:rPr>
                <w:t>rder_detail</w:t>
              </w:r>
            </w:ins>
          </w:p>
        </w:tc>
        <w:tc>
          <w:tcPr>
            <w:tcW w:w="1463" w:type="dxa"/>
          </w:tcPr>
          <w:p w14:paraId="0CFE312D" w14:textId="77777777" w:rsidR="00834A8A" w:rsidRDefault="00834A8A" w:rsidP="00A72A60">
            <w:pPr>
              <w:spacing w:line="360" w:lineRule="auto"/>
              <w:jc w:val="center"/>
              <w:rPr>
                <w:ins w:id="6287" w:author="phuong vu" w:date="2018-11-21T22:37:00Z"/>
                <w:lang w:val="en-US"/>
              </w:rPr>
            </w:pPr>
          </w:p>
        </w:tc>
        <w:tc>
          <w:tcPr>
            <w:tcW w:w="1463" w:type="dxa"/>
          </w:tcPr>
          <w:p w14:paraId="0EB146EB" w14:textId="1C17662B" w:rsidR="00834A8A" w:rsidRDefault="00834A8A" w:rsidP="00A72A60">
            <w:pPr>
              <w:spacing w:line="360" w:lineRule="auto"/>
              <w:jc w:val="center"/>
              <w:rPr>
                <w:ins w:id="6288" w:author="phuong vu" w:date="2018-11-21T22:37:00Z"/>
                <w:lang w:val="en-US"/>
              </w:rPr>
            </w:pPr>
            <w:ins w:id="6289" w:author="phuong vu" w:date="2018-11-21T22:37:00Z">
              <w:r>
                <w:rPr>
                  <w:lang w:val="en-US"/>
                </w:rPr>
                <w:t>X</w:t>
              </w:r>
            </w:ins>
          </w:p>
        </w:tc>
        <w:tc>
          <w:tcPr>
            <w:tcW w:w="1463" w:type="dxa"/>
          </w:tcPr>
          <w:p w14:paraId="41FA685B" w14:textId="77777777" w:rsidR="00834A8A" w:rsidRDefault="00834A8A" w:rsidP="00A72A60">
            <w:pPr>
              <w:spacing w:line="360" w:lineRule="auto"/>
              <w:jc w:val="center"/>
              <w:rPr>
                <w:ins w:id="6290" w:author="phuong vu" w:date="2018-11-21T22:37:00Z"/>
                <w:lang w:val="en-US"/>
              </w:rPr>
            </w:pPr>
          </w:p>
        </w:tc>
        <w:tc>
          <w:tcPr>
            <w:tcW w:w="1463" w:type="dxa"/>
          </w:tcPr>
          <w:p w14:paraId="3E8253BC" w14:textId="77777777" w:rsidR="00834A8A" w:rsidRDefault="00834A8A" w:rsidP="00A72A60">
            <w:pPr>
              <w:jc w:val="center"/>
              <w:rPr>
                <w:ins w:id="6291" w:author="phuong vu" w:date="2018-11-21T22:37:00Z"/>
                <w:lang w:val="en-US"/>
              </w:rPr>
            </w:pPr>
          </w:p>
        </w:tc>
      </w:tr>
      <w:tr w:rsidR="00DE2334" w14:paraId="35CA55AE" w14:textId="77777777" w:rsidTr="00A72A60">
        <w:tc>
          <w:tcPr>
            <w:tcW w:w="805" w:type="dxa"/>
          </w:tcPr>
          <w:p w14:paraId="7DBE7B6B" w14:textId="48B73EC9" w:rsidR="00DE2334" w:rsidRDefault="00834A8A" w:rsidP="00A72A60">
            <w:pPr>
              <w:spacing w:line="360" w:lineRule="auto"/>
              <w:jc w:val="center"/>
              <w:rPr>
                <w:lang w:val="en-US"/>
              </w:rPr>
            </w:pPr>
            <w:ins w:id="6292" w:author="phuong vu" w:date="2018-11-21T22:38:00Z">
              <w:r>
                <w:rPr>
                  <w:lang w:val="en-US"/>
                </w:rPr>
                <w:t>3</w:t>
              </w:r>
            </w:ins>
            <w:del w:id="6293" w:author="phuong vu" w:date="2018-11-21T22:38:00Z">
              <w:r w:rsidR="00DE2334" w:rsidDel="00834A8A">
                <w:rPr>
                  <w:lang w:val="en-US"/>
                </w:rPr>
                <w:delText>2</w:delText>
              </w:r>
            </w:del>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38F08394" w:rsidR="00DE2334" w:rsidRDefault="00834A8A" w:rsidP="00A72A60">
            <w:pPr>
              <w:spacing w:line="360" w:lineRule="auto"/>
              <w:jc w:val="center"/>
              <w:rPr>
                <w:lang w:val="en-US"/>
              </w:rPr>
            </w:pPr>
            <w:ins w:id="6294" w:author="phuong vu" w:date="2018-11-21T22:38:00Z">
              <w:r>
                <w:rPr>
                  <w:lang w:val="en-US"/>
                </w:rPr>
                <w:t>4</w:t>
              </w:r>
            </w:ins>
            <w:del w:id="6295" w:author="phuong vu" w:date="2018-11-21T22:38:00Z">
              <w:r w:rsidR="00DE2334" w:rsidDel="00834A8A">
                <w:rPr>
                  <w:lang w:val="en-US"/>
                </w:rPr>
                <w:delText>3</w:delText>
              </w:r>
            </w:del>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DF4A771" w:rsidR="00DE2334" w:rsidRDefault="00834A8A" w:rsidP="00A72A60">
            <w:pPr>
              <w:spacing w:line="360" w:lineRule="auto"/>
              <w:jc w:val="center"/>
              <w:rPr>
                <w:lang w:val="en-US"/>
              </w:rPr>
            </w:pPr>
            <w:ins w:id="6296" w:author="phuong vu" w:date="2018-11-21T22:38:00Z">
              <w:r>
                <w:rPr>
                  <w:lang w:val="en-US"/>
                </w:rPr>
                <w:t>5</w:t>
              </w:r>
            </w:ins>
            <w:del w:id="6297" w:author="phuong vu" w:date="2018-11-21T22:38:00Z">
              <w:r w:rsidR="00DE2334" w:rsidDel="00834A8A">
                <w:rPr>
                  <w:lang w:val="en-US"/>
                </w:rPr>
                <w:delText>4</w:delText>
              </w:r>
            </w:del>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r w:rsidR="00834A8A" w14:paraId="459285C0" w14:textId="77777777" w:rsidTr="00A72A60">
        <w:trPr>
          <w:ins w:id="6298" w:author="phuong vu" w:date="2018-11-21T22:38:00Z"/>
        </w:trPr>
        <w:tc>
          <w:tcPr>
            <w:tcW w:w="805" w:type="dxa"/>
          </w:tcPr>
          <w:p w14:paraId="4295E5D4" w14:textId="2121EA39" w:rsidR="00834A8A" w:rsidRDefault="00834A8A" w:rsidP="00A72A60">
            <w:pPr>
              <w:spacing w:line="360" w:lineRule="auto"/>
              <w:jc w:val="center"/>
              <w:rPr>
                <w:ins w:id="6299" w:author="phuong vu" w:date="2018-11-21T22:38:00Z"/>
                <w:lang w:val="en-US"/>
              </w:rPr>
            </w:pPr>
            <w:ins w:id="6300" w:author="phuong vu" w:date="2018-11-21T22:38:00Z">
              <w:r>
                <w:rPr>
                  <w:lang w:val="en-US"/>
                </w:rPr>
                <w:t>6</w:t>
              </w:r>
            </w:ins>
          </w:p>
        </w:tc>
        <w:tc>
          <w:tcPr>
            <w:tcW w:w="2120" w:type="dxa"/>
          </w:tcPr>
          <w:p w14:paraId="0B9EC30C" w14:textId="2B349F65" w:rsidR="00834A8A" w:rsidRDefault="00834A8A" w:rsidP="00A72A60">
            <w:pPr>
              <w:spacing w:line="360" w:lineRule="auto"/>
              <w:rPr>
                <w:ins w:id="6301" w:author="phuong vu" w:date="2018-11-21T22:38:00Z"/>
                <w:lang w:val="en-US"/>
              </w:rPr>
            </w:pPr>
            <w:ins w:id="6302" w:author="phuong vu" w:date="2018-11-21T22:38:00Z">
              <w:r>
                <w:rPr>
                  <w:lang w:val="en-US"/>
                </w:rPr>
                <w:t>Receipt_detail</w:t>
              </w:r>
            </w:ins>
          </w:p>
        </w:tc>
        <w:tc>
          <w:tcPr>
            <w:tcW w:w="1463" w:type="dxa"/>
          </w:tcPr>
          <w:p w14:paraId="64AD4C58" w14:textId="77777777" w:rsidR="00834A8A" w:rsidRDefault="00834A8A" w:rsidP="00A72A60">
            <w:pPr>
              <w:spacing w:line="360" w:lineRule="auto"/>
              <w:jc w:val="center"/>
              <w:rPr>
                <w:ins w:id="6303" w:author="phuong vu" w:date="2018-11-21T22:38:00Z"/>
                <w:lang w:val="en-US"/>
              </w:rPr>
            </w:pPr>
          </w:p>
        </w:tc>
        <w:tc>
          <w:tcPr>
            <w:tcW w:w="1463" w:type="dxa"/>
          </w:tcPr>
          <w:p w14:paraId="6756B384" w14:textId="77777777" w:rsidR="00834A8A" w:rsidRDefault="00834A8A" w:rsidP="00A72A60">
            <w:pPr>
              <w:spacing w:line="360" w:lineRule="auto"/>
              <w:jc w:val="center"/>
              <w:rPr>
                <w:ins w:id="6304" w:author="phuong vu" w:date="2018-11-21T22:38:00Z"/>
                <w:lang w:val="en-US"/>
              </w:rPr>
            </w:pPr>
          </w:p>
        </w:tc>
        <w:tc>
          <w:tcPr>
            <w:tcW w:w="1463" w:type="dxa"/>
          </w:tcPr>
          <w:p w14:paraId="0431D035" w14:textId="77777777" w:rsidR="00834A8A" w:rsidRDefault="00834A8A" w:rsidP="00A72A60">
            <w:pPr>
              <w:spacing w:line="360" w:lineRule="auto"/>
              <w:jc w:val="center"/>
              <w:rPr>
                <w:ins w:id="6305" w:author="phuong vu" w:date="2018-11-21T22:38:00Z"/>
                <w:lang w:val="en-US"/>
              </w:rPr>
            </w:pPr>
          </w:p>
        </w:tc>
        <w:tc>
          <w:tcPr>
            <w:tcW w:w="1463" w:type="dxa"/>
          </w:tcPr>
          <w:p w14:paraId="060D4165" w14:textId="77777777" w:rsidR="00834A8A" w:rsidRDefault="00834A8A" w:rsidP="00A72A60">
            <w:pPr>
              <w:jc w:val="center"/>
              <w:rPr>
                <w:ins w:id="6306" w:author="phuong vu" w:date="2018-11-21T22:38:00Z"/>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147AA008" w:rsidR="00070C2F" w:rsidRDefault="00070C2F" w:rsidP="00070C2F">
      <w:pPr>
        <w:pStyle w:val="Heading6"/>
        <w:rPr>
          <w:ins w:id="6307" w:author="phuong vu" w:date="2018-11-21T23:29:00Z"/>
          <w:lang w:val="en-US"/>
        </w:rPr>
      </w:pPr>
      <w:r>
        <w:rPr>
          <w:lang w:val="en-US"/>
        </w:rPr>
        <w:t>Mục đích</w:t>
      </w:r>
    </w:p>
    <w:p w14:paraId="3F5A01F6" w14:textId="3CD5BA28" w:rsidR="00836F48" w:rsidRPr="00933422" w:rsidRDefault="00836F48">
      <w:pPr>
        <w:ind w:firstLine="720"/>
        <w:rPr>
          <w:lang w:val="en-US"/>
        </w:rPr>
        <w:pPrChange w:id="6308" w:author="phuong vu" w:date="2018-11-21T23:33:00Z">
          <w:pPr>
            <w:pStyle w:val="Heading6"/>
          </w:pPr>
        </w:pPrChange>
      </w:pPr>
      <w:ins w:id="6309" w:author="phuong vu" w:date="2018-11-21T23:29:00Z">
        <w:r>
          <w:rPr>
            <w:lang w:val="en-US"/>
          </w:rPr>
          <w:t>Cập nhật lại thông tin biên nhận đúng với thông tin nhân viên lấy đ</w:t>
        </w:r>
      </w:ins>
      <w:ins w:id="6310" w:author="phuong vu" w:date="2018-11-21T23:30:00Z">
        <w:r>
          <w:rPr>
            <w:lang w:val="en-US"/>
          </w:rPr>
          <w:t>ược trực tiếp từ khách hàng</w:t>
        </w:r>
      </w:ins>
      <w:ins w:id="6311" w:author="phuong vu" w:date="2018-11-21T23:31:00Z">
        <w:r>
          <w:rPr>
            <w:lang w:val="en-US"/>
          </w:rPr>
          <w:t xml:space="preserve"> cũng như các thông tin cho đúng với thực tế </w:t>
        </w:r>
      </w:ins>
      <w:ins w:id="6312" w:author="phuong vu" w:date="2018-11-21T23:32:00Z">
        <w:r>
          <w:rPr>
            <w:lang w:val="en-US"/>
          </w:rPr>
          <w:t>khi xử lí đơn hàng.</w:t>
        </w:r>
      </w:ins>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3682D810" w:rsidR="006C3B6C" w:rsidRDefault="006C3B6C" w:rsidP="006C3B6C">
      <w:pPr>
        <w:pStyle w:val="Caption"/>
        <w:rPr>
          <w:szCs w:val="26"/>
          <w:lang w:val="en-US"/>
        </w:rPr>
      </w:pPr>
      <w:bookmarkStart w:id="6313" w:name="_Toc530662946"/>
      <w:r w:rsidRPr="009B63D4">
        <w:rPr>
          <w:szCs w:val="26"/>
        </w:rPr>
        <w:t xml:space="preserve">Hình </w:t>
      </w:r>
      <w:ins w:id="631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31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316" w:author="phuong vu" w:date="2018-11-22T18:14:00Z">
        <w:r w:rsidR="00627671">
          <w:rPr>
            <w:noProof/>
            <w:szCs w:val="26"/>
          </w:rPr>
          <w:t>19</w:t>
        </w:r>
        <w:r w:rsidR="00627671">
          <w:rPr>
            <w:szCs w:val="26"/>
          </w:rPr>
          <w:fldChar w:fldCharType="end"/>
        </w:r>
      </w:ins>
      <w:del w:id="631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bookmarkEnd w:id="6313"/>
    </w:p>
    <w:p w14:paraId="73D142D9" w14:textId="74E95CC0" w:rsidR="0013721C" w:rsidRDefault="0013721C" w:rsidP="009B63D4">
      <w:pPr>
        <w:keepNext/>
      </w:pPr>
      <w:del w:id="6318" w:author="phuong vu" w:date="2018-11-21T20:37:00Z">
        <w:r w:rsidDel="00C20A03">
          <w:rPr>
            <w:noProof/>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6319" w:author="phuong vu" w:date="2018-11-21T20:38:00Z">
        <w:r w:rsidR="00C20A03" w:rsidRPr="00C20A03">
          <w:t xml:space="preserve"> </w:t>
        </w:r>
        <w:r w:rsidR="00C20A03">
          <w:rPr>
            <w:noProof/>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459009EE" w:rsidR="0013721C" w:rsidRPr="009B63D4" w:rsidRDefault="0013721C" w:rsidP="009B63D4">
      <w:pPr>
        <w:pStyle w:val="Caption"/>
        <w:rPr>
          <w:szCs w:val="26"/>
          <w:lang w:val="en-US"/>
        </w:rPr>
      </w:pPr>
      <w:bookmarkStart w:id="6320" w:name="_Toc530662947"/>
      <w:r w:rsidRPr="009B63D4">
        <w:rPr>
          <w:szCs w:val="26"/>
        </w:rPr>
        <w:t xml:space="preserve">Hình </w:t>
      </w:r>
      <w:ins w:id="632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32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323" w:author="phuong vu" w:date="2018-11-22T18:14:00Z">
        <w:r w:rsidR="00627671">
          <w:rPr>
            <w:noProof/>
            <w:szCs w:val="26"/>
          </w:rPr>
          <w:t>20</w:t>
        </w:r>
        <w:r w:rsidR="00627671">
          <w:rPr>
            <w:szCs w:val="26"/>
          </w:rPr>
          <w:fldChar w:fldCharType="end"/>
        </w:r>
      </w:ins>
      <w:ins w:id="6324" w:author="phuong vu" w:date="2018-11-21T20:36:00Z">
        <w:r w:rsidR="00C20A03">
          <w:rPr>
            <w:szCs w:val="26"/>
            <w:lang w:val="en-US"/>
          </w:rPr>
          <w:t xml:space="preserve"> </w:t>
        </w:r>
      </w:ins>
      <w:del w:id="632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bookmarkEnd w:id="6320"/>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B65F17" w14:paraId="7D9B709A" w14:textId="77777777" w:rsidTr="00A72A60">
        <w:trPr>
          <w:ins w:id="6326" w:author="phuong vu" w:date="2018-11-21T23:04:00Z"/>
        </w:trPr>
        <w:tc>
          <w:tcPr>
            <w:tcW w:w="805" w:type="dxa"/>
          </w:tcPr>
          <w:p w14:paraId="27CDFF7D" w14:textId="4F3BBFA7" w:rsidR="00B65F17" w:rsidRDefault="00B65F17" w:rsidP="00A72A60">
            <w:pPr>
              <w:spacing w:line="360" w:lineRule="auto"/>
              <w:jc w:val="center"/>
              <w:rPr>
                <w:ins w:id="6327" w:author="phuong vu" w:date="2018-11-21T23:04:00Z"/>
                <w:lang w:val="en-US"/>
              </w:rPr>
            </w:pPr>
            <w:ins w:id="6328" w:author="phuong vu" w:date="2018-11-21T23:04:00Z">
              <w:r>
                <w:rPr>
                  <w:lang w:val="en-US"/>
                </w:rPr>
                <w:t>5</w:t>
              </w:r>
            </w:ins>
          </w:p>
        </w:tc>
        <w:tc>
          <w:tcPr>
            <w:tcW w:w="1980" w:type="dxa"/>
          </w:tcPr>
          <w:p w14:paraId="24CF34BB" w14:textId="26B14029" w:rsidR="00B65F17" w:rsidRDefault="00B65F17" w:rsidP="00A72A60">
            <w:pPr>
              <w:spacing w:line="360" w:lineRule="auto"/>
              <w:rPr>
                <w:ins w:id="6329" w:author="phuong vu" w:date="2018-11-21T23:04:00Z"/>
                <w:lang w:val="en-US"/>
              </w:rPr>
            </w:pPr>
            <w:ins w:id="6330" w:author="phuong vu" w:date="2018-11-21T23:04:00Z">
              <w:r>
                <w:rPr>
                  <w:lang w:val="en-US"/>
                </w:rPr>
                <w:t>inputText</w:t>
              </w:r>
            </w:ins>
          </w:p>
        </w:tc>
        <w:tc>
          <w:tcPr>
            <w:tcW w:w="2970" w:type="dxa"/>
          </w:tcPr>
          <w:p w14:paraId="3C26A700" w14:textId="6197C7C1" w:rsidR="00B65F17" w:rsidRDefault="00B65F17" w:rsidP="00A72A60">
            <w:pPr>
              <w:spacing w:line="360" w:lineRule="auto"/>
              <w:rPr>
                <w:ins w:id="6331" w:author="phuong vu" w:date="2018-11-21T23:04:00Z"/>
                <w:lang w:val="en-US"/>
              </w:rPr>
            </w:pPr>
            <w:ins w:id="6332" w:author="phuong vu" w:date="2018-11-21T23:04:00Z">
              <w:r>
                <w:rPr>
                  <w:lang w:val="en-US"/>
                </w:rPr>
                <w:t>Số lượng đồ đã lấy</w:t>
              </w:r>
            </w:ins>
          </w:p>
        </w:tc>
        <w:tc>
          <w:tcPr>
            <w:tcW w:w="1266" w:type="dxa"/>
          </w:tcPr>
          <w:p w14:paraId="31E18644" w14:textId="77777777" w:rsidR="00B65F17" w:rsidRDefault="00B65F17" w:rsidP="00A72A60">
            <w:pPr>
              <w:spacing w:line="360" w:lineRule="auto"/>
              <w:rPr>
                <w:ins w:id="6333" w:author="phuong vu" w:date="2018-11-21T23:04:00Z"/>
                <w:lang w:val="en-US"/>
              </w:rPr>
            </w:pPr>
          </w:p>
        </w:tc>
        <w:tc>
          <w:tcPr>
            <w:tcW w:w="1756" w:type="dxa"/>
          </w:tcPr>
          <w:p w14:paraId="33E89B52" w14:textId="77777777" w:rsidR="00B65F17" w:rsidRDefault="00B65F17" w:rsidP="00A72A60">
            <w:pPr>
              <w:spacing w:line="360" w:lineRule="auto"/>
              <w:rPr>
                <w:ins w:id="6334" w:author="phuong vu" w:date="2018-11-21T23:04:00Z"/>
                <w:lang w:val="en-US"/>
              </w:rPr>
            </w:pPr>
          </w:p>
        </w:tc>
      </w:tr>
      <w:tr w:rsidR="00C20A03" w14:paraId="6E3517D3" w14:textId="77777777" w:rsidTr="00A72A60">
        <w:trPr>
          <w:ins w:id="6335" w:author="phuong vu" w:date="2018-11-21T20:38:00Z"/>
        </w:trPr>
        <w:tc>
          <w:tcPr>
            <w:tcW w:w="805" w:type="dxa"/>
          </w:tcPr>
          <w:p w14:paraId="581387D4" w14:textId="696DAB23" w:rsidR="00C20A03" w:rsidRDefault="00B65F17" w:rsidP="00A72A60">
            <w:pPr>
              <w:spacing w:line="360" w:lineRule="auto"/>
              <w:jc w:val="center"/>
              <w:rPr>
                <w:ins w:id="6336" w:author="phuong vu" w:date="2018-11-21T20:38:00Z"/>
                <w:lang w:val="en-US"/>
              </w:rPr>
            </w:pPr>
            <w:ins w:id="6337" w:author="phuong vu" w:date="2018-11-21T23:04:00Z">
              <w:r>
                <w:rPr>
                  <w:lang w:val="en-US"/>
                </w:rPr>
                <w:t>6</w:t>
              </w:r>
            </w:ins>
          </w:p>
        </w:tc>
        <w:tc>
          <w:tcPr>
            <w:tcW w:w="1980" w:type="dxa"/>
          </w:tcPr>
          <w:p w14:paraId="004EB8EB" w14:textId="61B9E656" w:rsidR="00C20A03" w:rsidRDefault="00C20A03" w:rsidP="00A72A60">
            <w:pPr>
              <w:spacing w:line="360" w:lineRule="auto"/>
              <w:rPr>
                <w:ins w:id="6338" w:author="phuong vu" w:date="2018-11-21T20:38:00Z"/>
                <w:lang w:val="en-US"/>
              </w:rPr>
            </w:pPr>
            <w:ins w:id="6339" w:author="phuong vu" w:date="2018-11-21T20:38:00Z">
              <w:r>
                <w:rPr>
                  <w:lang w:val="en-US"/>
                </w:rPr>
                <w:t>inputText</w:t>
              </w:r>
            </w:ins>
          </w:p>
        </w:tc>
        <w:tc>
          <w:tcPr>
            <w:tcW w:w="2970" w:type="dxa"/>
          </w:tcPr>
          <w:p w14:paraId="6718CE3C" w14:textId="2A06BA35" w:rsidR="00C20A03" w:rsidRDefault="00C20A03" w:rsidP="00A72A60">
            <w:pPr>
              <w:spacing w:line="360" w:lineRule="auto"/>
              <w:rPr>
                <w:ins w:id="6340" w:author="phuong vu" w:date="2018-11-21T20:38:00Z"/>
                <w:lang w:val="en-US"/>
              </w:rPr>
            </w:pPr>
            <w:ins w:id="6341" w:author="phuong vu" w:date="2018-11-21T20:38:00Z">
              <w:r>
                <w:rPr>
                  <w:lang w:val="en-US"/>
                </w:rPr>
                <w:t>Số lượng đồ đã trả</w:t>
              </w:r>
            </w:ins>
          </w:p>
        </w:tc>
        <w:tc>
          <w:tcPr>
            <w:tcW w:w="1266" w:type="dxa"/>
          </w:tcPr>
          <w:p w14:paraId="3DACBCD9" w14:textId="77777777" w:rsidR="00C20A03" w:rsidRDefault="00C20A03" w:rsidP="00A72A60">
            <w:pPr>
              <w:spacing w:line="360" w:lineRule="auto"/>
              <w:rPr>
                <w:ins w:id="6342" w:author="phuong vu" w:date="2018-11-21T20:38:00Z"/>
                <w:lang w:val="en-US"/>
              </w:rPr>
            </w:pPr>
          </w:p>
        </w:tc>
        <w:tc>
          <w:tcPr>
            <w:tcW w:w="1756" w:type="dxa"/>
          </w:tcPr>
          <w:p w14:paraId="26D5AC06" w14:textId="77777777" w:rsidR="00C20A03" w:rsidRDefault="00C20A03" w:rsidP="00A72A60">
            <w:pPr>
              <w:spacing w:line="360" w:lineRule="auto"/>
              <w:rPr>
                <w:ins w:id="6343" w:author="phuong vu" w:date="2018-11-21T20:38:00Z"/>
                <w:lang w:val="en-US"/>
              </w:rPr>
            </w:pPr>
          </w:p>
        </w:tc>
      </w:tr>
      <w:tr w:rsidR="00451F3E" w14:paraId="4B76FFA3" w14:textId="77777777" w:rsidTr="00A72A60">
        <w:tc>
          <w:tcPr>
            <w:tcW w:w="805" w:type="dxa"/>
          </w:tcPr>
          <w:p w14:paraId="17AC425E" w14:textId="796491C8" w:rsidR="00451F3E" w:rsidRDefault="00B65F17" w:rsidP="00A72A60">
            <w:pPr>
              <w:spacing w:line="360" w:lineRule="auto"/>
              <w:jc w:val="center"/>
              <w:rPr>
                <w:lang w:val="en-US"/>
              </w:rPr>
            </w:pPr>
            <w:ins w:id="6344" w:author="phuong vu" w:date="2018-11-21T23:04:00Z">
              <w:r>
                <w:rPr>
                  <w:lang w:val="en-US"/>
                </w:rPr>
                <w:t>7</w:t>
              </w:r>
            </w:ins>
            <w:del w:id="6345" w:author="phuong vu" w:date="2018-11-21T20:38:00Z">
              <w:r w:rsidR="00451F3E" w:rsidDel="00C20A03">
                <w:rPr>
                  <w:lang w:val="en-US"/>
                </w:rPr>
                <w:delText>3</w:delText>
              </w:r>
            </w:del>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lastRenderedPageBreak/>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21E5E511" w:rsidR="00070C2F" w:rsidRDefault="00070C2F" w:rsidP="009B63D4">
      <w:pPr>
        <w:pStyle w:val="Heading6"/>
        <w:rPr>
          <w:ins w:id="6346" w:author="phuong vu" w:date="2018-11-21T18:55:00Z"/>
          <w:lang w:val="en-US"/>
        </w:rPr>
      </w:pPr>
      <w:r>
        <w:rPr>
          <w:lang w:val="en-US"/>
        </w:rPr>
        <w:t>Cách xử lí</w:t>
      </w:r>
    </w:p>
    <w:p w14:paraId="0B918616" w14:textId="27B66055" w:rsidR="00DD0637" w:rsidRDefault="00D25C6A" w:rsidP="00DD0637">
      <w:pPr>
        <w:pStyle w:val="Heading4"/>
        <w:rPr>
          <w:ins w:id="6347" w:author="phuong vu" w:date="2018-11-21T18:57:00Z"/>
          <w:lang w:val="en-US"/>
        </w:rPr>
      </w:pPr>
      <w:bookmarkStart w:id="6348" w:name="_Toc530662898"/>
      <w:ins w:id="6349" w:author="phuong vu" w:date="2018-11-21T18:55:00Z">
        <w:r>
          <w:rPr>
            <w:lang w:val="en-US"/>
          </w:rPr>
          <w:t>Quản lí phân công xử lí đơn hàng</w:t>
        </w:r>
      </w:ins>
      <w:bookmarkEnd w:id="6348"/>
    </w:p>
    <w:p w14:paraId="0FA17F49" w14:textId="4F6466DF" w:rsidR="00D25C6A" w:rsidRDefault="00D25C6A" w:rsidP="00D25C6A">
      <w:pPr>
        <w:pStyle w:val="Heading5"/>
        <w:rPr>
          <w:ins w:id="6350" w:author="phuong vu" w:date="2018-11-21T19:29:00Z"/>
          <w:lang w:val="en-US"/>
        </w:rPr>
      </w:pPr>
      <w:ins w:id="6351" w:author="phuong vu" w:date="2018-11-21T18:57:00Z">
        <w:r>
          <w:rPr>
            <w:lang w:val="en-US"/>
          </w:rPr>
          <w:t>Mục đích</w:t>
        </w:r>
      </w:ins>
    </w:p>
    <w:p w14:paraId="59CB6056" w14:textId="127E3AC1" w:rsidR="00206AEA" w:rsidRPr="00933422" w:rsidRDefault="003E7F93">
      <w:pPr>
        <w:ind w:firstLine="720"/>
        <w:rPr>
          <w:ins w:id="6352" w:author="phuong vu" w:date="2018-11-21T18:57:00Z"/>
          <w:lang w:val="en-US"/>
        </w:rPr>
        <w:pPrChange w:id="6353" w:author="phuong vu" w:date="2018-11-21T23:35:00Z">
          <w:pPr>
            <w:pStyle w:val="Heading5"/>
          </w:pPr>
        </w:pPrChange>
      </w:pPr>
      <w:ins w:id="6354" w:author="phuong vu" w:date="2018-11-21T23:33:00Z">
        <w:r>
          <w:rPr>
            <w:lang w:val="en-US"/>
          </w:rPr>
          <w:t xml:space="preserve">Số lượng đơn hàng nhận vào với thời gian trả đồ khác nhau, do đó cần có quản </w:t>
        </w:r>
      </w:ins>
      <w:ins w:id="6355" w:author="phuong vu" w:date="2018-11-21T23:34:00Z">
        <w:r>
          <w:rPr>
            <w:lang w:val="en-US"/>
          </w:rPr>
          <w:t>lí phân công xử lí đơn hàng để mọi đơn hàng đều được xử lí đúng hạn. Cũng như, nhân viên kịp</w:t>
        </w:r>
      </w:ins>
      <w:ins w:id="6356" w:author="phuong vu" w:date="2018-11-21T23:35:00Z">
        <w:r>
          <w:rPr>
            <w:lang w:val="en-US"/>
          </w:rPr>
          <w:t xml:space="preserve"> thời can thiệp để thay đổi phân công nếu không hợp lí.</w:t>
        </w:r>
      </w:ins>
    </w:p>
    <w:p w14:paraId="54A632A6" w14:textId="401D1B39" w:rsidR="00D25C6A" w:rsidRDefault="00D25C6A" w:rsidP="00D25C6A">
      <w:pPr>
        <w:pStyle w:val="Heading5"/>
        <w:rPr>
          <w:ins w:id="6357" w:author="phuong vu" w:date="2018-11-21T19:28:00Z"/>
          <w:lang w:val="en-US"/>
        </w:rPr>
      </w:pPr>
      <w:ins w:id="6358" w:author="phuong vu" w:date="2018-11-21T18:57:00Z">
        <w:r>
          <w:rPr>
            <w:lang w:val="en-US"/>
          </w:rPr>
          <w:t>Giao diện</w:t>
        </w:r>
      </w:ins>
    </w:p>
    <w:p w14:paraId="779E464A" w14:textId="77777777" w:rsidR="0019690B" w:rsidRDefault="008C24F2">
      <w:pPr>
        <w:keepNext/>
        <w:jc w:val="center"/>
        <w:rPr>
          <w:ins w:id="6359" w:author="phuong vu" w:date="2018-11-21T20:00:00Z"/>
        </w:rPr>
        <w:pPrChange w:id="6360" w:author="phuong vu" w:date="2018-11-21T20:00:00Z">
          <w:pPr>
            <w:jc w:val="center"/>
          </w:pPr>
        </w:pPrChange>
      </w:pPr>
      <w:ins w:id="6361" w:author="phuong vu" w:date="2018-11-21T19:28:00Z">
        <w:r>
          <w:rPr>
            <w:noProof/>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5EAC94CC" w:rsidR="008C24F2" w:rsidRDefault="0019690B" w:rsidP="0019690B">
      <w:pPr>
        <w:pStyle w:val="Caption"/>
        <w:rPr>
          <w:ins w:id="6362" w:author="phuong vu" w:date="2018-11-21T20:02:00Z"/>
          <w:lang w:val="en-US"/>
        </w:rPr>
      </w:pPr>
      <w:bookmarkStart w:id="6363" w:name="_Ref530595407"/>
      <w:bookmarkStart w:id="6364" w:name="_Toc530662948"/>
      <w:ins w:id="6365" w:author="phuong vu" w:date="2018-11-21T20:00:00Z">
        <w:r>
          <w:t xml:space="preserve">Hình </w:t>
        </w:r>
      </w:ins>
      <w:ins w:id="6366" w:author="phuong vu" w:date="2018-11-22T18:14:00Z">
        <w:r w:rsidR="00627671">
          <w:fldChar w:fldCharType="begin"/>
        </w:r>
        <w:r w:rsidR="00627671">
          <w:instrText xml:space="preserve"> STYLEREF 1 \s </w:instrText>
        </w:r>
      </w:ins>
      <w:r w:rsidR="00627671">
        <w:fldChar w:fldCharType="separate"/>
      </w:r>
      <w:r w:rsidR="00627671">
        <w:rPr>
          <w:noProof/>
        </w:rPr>
        <w:t>3</w:t>
      </w:r>
      <w:ins w:id="6367"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6368" w:author="phuong vu" w:date="2018-11-22T18:14:00Z">
        <w:r w:rsidR="00627671">
          <w:rPr>
            <w:noProof/>
          </w:rPr>
          <w:t>21</w:t>
        </w:r>
        <w:r w:rsidR="00627671">
          <w:fldChar w:fldCharType="end"/>
        </w:r>
      </w:ins>
      <w:bookmarkEnd w:id="6363"/>
      <w:ins w:id="6369" w:author="phuong vu" w:date="2018-11-21T20:00:00Z">
        <w:r>
          <w:rPr>
            <w:lang w:val="en-US"/>
          </w:rPr>
          <w:t xml:space="preserve"> Tổng quan phân công xử l</w:t>
        </w:r>
      </w:ins>
      <w:ins w:id="6370" w:author="phuong vu" w:date="2018-11-21T20:27:00Z">
        <w:r w:rsidR="00B3636C">
          <w:rPr>
            <w:lang w:val="en-US"/>
          </w:rPr>
          <w:t>í</w:t>
        </w:r>
      </w:ins>
      <w:ins w:id="6371" w:author="phuong vu" w:date="2018-11-21T20:00:00Z">
        <w:r>
          <w:rPr>
            <w:lang w:val="en-US"/>
          </w:rPr>
          <w:t xml:space="preserve"> đơn hàng</w:t>
        </w:r>
      </w:ins>
      <w:bookmarkEnd w:id="6364"/>
    </w:p>
    <w:p w14:paraId="0ADB98F9" w14:textId="77777777" w:rsidR="00F04D17" w:rsidRDefault="00F04D17">
      <w:pPr>
        <w:keepNext/>
        <w:rPr>
          <w:ins w:id="6372" w:author="phuong vu" w:date="2018-11-21T20:03:00Z"/>
        </w:rPr>
        <w:pPrChange w:id="6373" w:author="phuong vu" w:date="2018-11-21T20:03:00Z">
          <w:pPr/>
        </w:pPrChange>
      </w:pPr>
      <w:ins w:id="6374" w:author="phuong vu" w:date="2018-11-21T20:03:00Z">
        <w:r>
          <w:rPr>
            <w:noProof/>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21965"/>
                      </a:xfrm>
                      <a:prstGeom prst="rect">
                        <a:avLst/>
                      </a:prstGeom>
                    </pic:spPr>
                  </pic:pic>
                </a:graphicData>
              </a:graphic>
            </wp:inline>
          </w:drawing>
        </w:r>
      </w:ins>
    </w:p>
    <w:p w14:paraId="3D933ECE" w14:textId="4711AA6F" w:rsidR="00F04D17" w:rsidRPr="00933422" w:rsidRDefault="00F04D17">
      <w:pPr>
        <w:pStyle w:val="Caption"/>
        <w:rPr>
          <w:ins w:id="6375" w:author="phuong vu" w:date="2018-11-21T18:57:00Z"/>
          <w:lang w:val="en-US"/>
        </w:rPr>
        <w:pPrChange w:id="6376" w:author="phuong vu" w:date="2018-11-21T20:04:00Z">
          <w:pPr>
            <w:pStyle w:val="Heading5"/>
          </w:pPr>
        </w:pPrChange>
      </w:pPr>
      <w:bookmarkStart w:id="6377" w:name="_Ref530595425"/>
      <w:bookmarkStart w:id="6378" w:name="_Toc530662949"/>
      <w:ins w:id="6379" w:author="phuong vu" w:date="2018-11-21T20:03:00Z">
        <w:r>
          <w:t xml:space="preserve">Hình </w:t>
        </w:r>
      </w:ins>
      <w:ins w:id="6380" w:author="phuong vu" w:date="2018-11-22T18:14:00Z">
        <w:r w:rsidR="00627671">
          <w:fldChar w:fldCharType="begin"/>
        </w:r>
        <w:r w:rsidR="00627671">
          <w:instrText xml:space="preserve"> STYLEREF 1 \s </w:instrText>
        </w:r>
      </w:ins>
      <w:r w:rsidR="00627671">
        <w:fldChar w:fldCharType="separate"/>
      </w:r>
      <w:r w:rsidR="00627671">
        <w:rPr>
          <w:noProof/>
        </w:rPr>
        <w:t>3</w:t>
      </w:r>
      <w:ins w:id="6381"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6382" w:author="phuong vu" w:date="2018-11-22T18:14:00Z">
        <w:r w:rsidR="00627671">
          <w:rPr>
            <w:noProof/>
          </w:rPr>
          <w:t>22</w:t>
        </w:r>
        <w:r w:rsidR="00627671">
          <w:fldChar w:fldCharType="end"/>
        </w:r>
      </w:ins>
      <w:bookmarkEnd w:id="6377"/>
      <w:ins w:id="6383" w:author="phuong vu" w:date="2018-11-21T20:03:00Z">
        <w:r>
          <w:rPr>
            <w:lang w:val="en-US"/>
          </w:rPr>
          <w:t xml:space="preserve"> Giao</w:t>
        </w:r>
      </w:ins>
      <w:ins w:id="6384" w:author="phuong vu" w:date="2018-11-21T20:04:00Z">
        <w:r>
          <w:rPr>
            <w:lang w:val="en-US"/>
          </w:rPr>
          <w:t xml:space="preserve"> diện</w:t>
        </w:r>
      </w:ins>
      <w:ins w:id="6385" w:author="phuong vu" w:date="2018-11-21T20:03:00Z">
        <w:r>
          <w:rPr>
            <w:lang w:val="en-US"/>
          </w:rPr>
          <w:t xml:space="preserve"> phân công đơn hàng vào máy giặt</w:t>
        </w:r>
      </w:ins>
      <w:bookmarkEnd w:id="6378"/>
    </w:p>
    <w:p w14:paraId="0AD90CD0" w14:textId="3CBCEFA1" w:rsidR="00D25C6A" w:rsidRDefault="00D25C6A" w:rsidP="00D25C6A">
      <w:pPr>
        <w:pStyle w:val="Heading5"/>
        <w:rPr>
          <w:ins w:id="6386" w:author="phuong vu" w:date="2018-11-21T20:09:00Z"/>
          <w:lang w:val="en-US"/>
        </w:rPr>
      </w:pPr>
      <w:ins w:id="6387" w:author="phuong vu" w:date="2018-11-21T18:58: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6388">
          <w:tblGrid>
            <w:gridCol w:w="805"/>
            <w:gridCol w:w="1980"/>
            <w:gridCol w:w="2970"/>
            <w:gridCol w:w="1266"/>
            <w:gridCol w:w="1756"/>
          </w:tblGrid>
        </w:tblGridChange>
      </w:tblGrid>
      <w:tr w:rsidR="00692A1B" w14:paraId="148EAE4E" w14:textId="77777777" w:rsidTr="00D41CA7">
        <w:trPr>
          <w:ins w:id="6389" w:author="phuong vu" w:date="2018-11-21T20:09:00Z"/>
        </w:trPr>
        <w:tc>
          <w:tcPr>
            <w:tcW w:w="805" w:type="dxa"/>
            <w:vAlign w:val="center"/>
          </w:tcPr>
          <w:p w14:paraId="730FD9F1" w14:textId="77777777" w:rsidR="00692A1B" w:rsidRPr="007F1EF1" w:rsidRDefault="00692A1B" w:rsidP="00D41CA7">
            <w:pPr>
              <w:spacing w:line="360" w:lineRule="auto"/>
              <w:jc w:val="center"/>
              <w:rPr>
                <w:ins w:id="6390" w:author="phuong vu" w:date="2018-11-21T20:09:00Z"/>
                <w:b/>
                <w:lang w:val="en-US"/>
              </w:rPr>
            </w:pPr>
            <w:ins w:id="6391" w:author="phuong vu" w:date="2018-11-21T20:09:00Z">
              <w:r w:rsidRPr="007F1EF1">
                <w:rPr>
                  <w:b/>
                  <w:lang w:val="en-US"/>
                </w:rPr>
                <w:t>STT</w:t>
              </w:r>
            </w:ins>
          </w:p>
        </w:tc>
        <w:tc>
          <w:tcPr>
            <w:tcW w:w="1980" w:type="dxa"/>
            <w:vAlign w:val="center"/>
          </w:tcPr>
          <w:p w14:paraId="4228F1B4" w14:textId="77777777" w:rsidR="00692A1B" w:rsidRPr="007F1EF1" w:rsidRDefault="00692A1B" w:rsidP="00D41CA7">
            <w:pPr>
              <w:spacing w:line="360" w:lineRule="auto"/>
              <w:jc w:val="center"/>
              <w:rPr>
                <w:ins w:id="6392" w:author="phuong vu" w:date="2018-11-21T20:09:00Z"/>
                <w:b/>
                <w:lang w:val="en-US"/>
              </w:rPr>
            </w:pPr>
            <w:ins w:id="6393" w:author="phuong vu" w:date="2018-11-21T20:09:00Z">
              <w:r w:rsidRPr="007F1EF1">
                <w:rPr>
                  <w:b/>
                  <w:lang w:val="en-US"/>
                </w:rPr>
                <w:t>Loại điều khiển</w:t>
              </w:r>
            </w:ins>
          </w:p>
        </w:tc>
        <w:tc>
          <w:tcPr>
            <w:tcW w:w="2970" w:type="dxa"/>
            <w:vAlign w:val="center"/>
          </w:tcPr>
          <w:p w14:paraId="37CD69AC" w14:textId="77777777" w:rsidR="00692A1B" w:rsidRPr="007F1EF1" w:rsidRDefault="00692A1B" w:rsidP="00D41CA7">
            <w:pPr>
              <w:spacing w:line="360" w:lineRule="auto"/>
              <w:jc w:val="center"/>
              <w:rPr>
                <w:ins w:id="6394" w:author="phuong vu" w:date="2018-11-21T20:09:00Z"/>
                <w:b/>
                <w:lang w:val="en-US"/>
              </w:rPr>
            </w:pPr>
            <w:ins w:id="6395" w:author="phuong vu" w:date="2018-11-21T20:09:00Z">
              <w:r w:rsidRPr="007F1EF1">
                <w:rPr>
                  <w:b/>
                  <w:lang w:val="en-US"/>
                </w:rPr>
                <w:t>Nội dung thực hiện</w:t>
              </w:r>
            </w:ins>
          </w:p>
        </w:tc>
        <w:tc>
          <w:tcPr>
            <w:tcW w:w="1266" w:type="dxa"/>
            <w:vAlign w:val="center"/>
          </w:tcPr>
          <w:p w14:paraId="5E5BB8CF" w14:textId="77777777" w:rsidR="00692A1B" w:rsidRPr="007F1EF1" w:rsidRDefault="00692A1B" w:rsidP="00D41CA7">
            <w:pPr>
              <w:spacing w:line="360" w:lineRule="auto"/>
              <w:jc w:val="center"/>
              <w:rPr>
                <w:ins w:id="6396" w:author="phuong vu" w:date="2018-11-21T20:09:00Z"/>
                <w:b/>
                <w:lang w:val="en-US"/>
              </w:rPr>
            </w:pPr>
            <w:ins w:id="6397" w:author="phuong vu" w:date="2018-11-21T20:09:00Z">
              <w:r w:rsidRPr="007F1EF1">
                <w:rPr>
                  <w:b/>
                  <w:lang w:val="en-US"/>
                </w:rPr>
                <w:t>Giá trị mặc định</w:t>
              </w:r>
            </w:ins>
          </w:p>
        </w:tc>
        <w:tc>
          <w:tcPr>
            <w:tcW w:w="1756" w:type="dxa"/>
            <w:vAlign w:val="center"/>
          </w:tcPr>
          <w:p w14:paraId="7FCDC86B" w14:textId="77777777" w:rsidR="00692A1B" w:rsidRPr="007F1EF1" w:rsidRDefault="00692A1B" w:rsidP="00D41CA7">
            <w:pPr>
              <w:spacing w:line="360" w:lineRule="auto"/>
              <w:jc w:val="center"/>
              <w:rPr>
                <w:ins w:id="6398" w:author="phuong vu" w:date="2018-11-21T20:09:00Z"/>
                <w:b/>
                <w:lang w:val="en-US"/>
              </w:rPr>
            </w:pPr>
            <w:ins w:id="6399" w:author="phuong vu" w:date="2018-11-21T20:09:00Z">
              <w:r w:rsidRPr="007F1EF1">
                <w:rPr>
                  <w:b/>
                  <w:lang w:val="en-US"/>
                </w:rPr>
                <w:t>Lưu ý</w:t>
              </w:r>
            </w:ins>
          </w:p>
        </w:tc>
      </w:tr>
      <w:tr w:rsidR="00546E94" w14:paraId="074D8334" w14:textId="77777777" w:rsidTr="00D41CA7">
        <w:trPr>
          <w:ins w:id="6400" w:author="phuong vu" w:date="2018-11-21T20:09:00Z"/>
        </w:trPr>
        <w:tc>
          <w:tcPr>
            <w:tcW w:w="8777" w:type="dxa"/>
            <w:gridSpan w:val="5"/>
          </w:tcPr>
          <w:p w14:paraId="73E3DACB" w14:textId="4B0DA795" w:rsidR="00546E94" w:rsidRPr="00933422" w:rsidRDefault="00546E94">
            <w:pPr>
              <w:pStyle w:val="Caption"/>
              <w:tabs>
                <w:tab w:val="left" w:pos="4545"/>
              </w:tabs>
              <w:jc w:val="left"/>
              <w:rPr>
                <w:ins w:id="6401" w:author="phuong vu" w:date="2018-11-21T20:09:00Z"/>
                <w:lang w:val="en-US"/>
              </w:rPr>
              <w:pPrChange w:id="6402" w:author="phuong vu" w:date="2018-11-21T20:27:00Z">
                <w:pPr>
                  <w:spacing w:line="360" w:lineRule="auto"/>
                </w:pPr>
              </w:pPrChange>
            </w:pPr>
            <w:ins w:id="6403" w:author="phuong vu" w:date="2018-11-21T20:11:00Z">
              <w:r w:rsidRPr="00546E94">
                <w:rPr>
                  <w:i w:val="0"/>
                  <w:lang w:val="en-US"/>
                  <w:rPrChange w:id="6404" w:author="phuong vu" w:date="2018-11-21T20:12:00Z">
                    <w:rPr>
                      <w:i/>
                      <w:iCs/>
                      <w:lang w:val="en-US"/>
                    </w:rPr>
                  </w:rPrChange>
                </w:rPr>
                <w:t>Tổng quan phân công xử l</w:t>
              </w:r>
            </w:ins>
            <w:ins w:id="6405" w:author="phuong vu" w:date="2018-11-21T20:26:00Z">
              <w:r w:rsidR="00B3636C">
                <w:rPr>
                  <w:i w:val="0"/>
                  <w:lang w:val="en-US"/>
                </w:rPr>
                <w:t>í</w:t>
              </w:r>
            </w:ins>
            <w:ins w:id="6406" w:author="phuong vu" w:date="2018-11-21T20:11:00Z">
              <w:r w:rsidRPr="00546E94">
                <w:rPr>
                  <w:i w:val="0"/>
                  <w:lang w:val="en-US"/>
                  <w:rPrChange w:id="6407" w:author="phuong vu" w:date="2018-11-21T20:12:00Z">
                    <w:rPr>
                      <w:i/>
                      <w:iCs/>
                      <w:lang w:val="en-US"/>
                    </w:rPr>
                  </w:rPrChange>
                </w:rPr>
                <w:t xml:space="preserve"> đơn hàng</w:t>
              </w:r>
            </w:ins>
            <w:ins w:id="6408" w:author="phuong vu" w:date="2018-11-21T20:27:00Z">
              <w:r w:rsidR="00B3636C">
                <w:rPr>
                  <w:i w:val="0"/>
                  <w:lang w:val="en-US"/>
                </w:rPr>
                <w:t xml:space="preserve"> (</w:t>
              </w:r>
              <w:r w:rsidR="00B3636C">
                <w:rPr>
                  <w:i w:val="0"/>
                  <w:lang w:val="en-US"/>
                </w:rPr>
                <w:fldChar w:fldCharType="begin"/>
              </w:r>
              <w:r w:rsidR="00B3636C">
                <w:rPr>
                  <w:i w:val="0"/>
                  <w:lang w:val="en-US"/>
                </w:rPr>
                <w:instrText xml:space="preserve"> REF _Ref530595407 \h </w:instrText>
              </w:r>
            </w:ins>
            <w:r w:rsidR="00B3636C">
              <w:rPr>
                <w:i w:val="0"/>
                <w:lang w:val="en-US"/>
              </w:rPr>
            </w:r>
            <w:r w:rsidR="00B3636C">
              <w:rPr>
                <w:i w:val="0"/>
                <w:lang w:val="en-US"/>
              </w:rPr>
              <w:fldChar w:fldCharType="separate"/>
            </w:r>
            <w:ins w:id="6409" w:author="phuong vu" w:date="2018-11-21T20:27:00Z">
              <w:r w:rsidR="00B3636C">
                <w:t xml:space="preserve">Hình </w:t>
              </w:r>
              <w:r w:rsidR="00B3636C">
                <w:rPr>
                  <w:noProof/>
                </w:rPr>
                <w:t>3</w:t>
              </w:r>
              <w:r w:rsidR="00B3636C">
                <w:t>.</w:t>
              </w:r>
              <w:r w:rsidR="00B3636C">
                <w:rPr>
                  <w:noProof/>
                </w:rPr>
                <w:t>19</w:t>
              </w:r>
              <w:r w:rsidR="00B3636C">
                <w:rPr>
                  <w:i w:val="0"/>
                  <w:lang w:val="en-US"/>
                </w:rPr>
                <w:fldChar w:fldCharType="end"/>
              </w:r>
              <w:r w:rsidR="00B3636C">
                <w:rPr>
                  <w:i w:val="0"/>
                  <w:lang w:val="en-US"/>
                </w:rPr>
                <w:t>)</w:t>
              </w:r>
            </w:ins>
          </w:p>
        </w:tc>
      </w:tr>
      <w:tr w:rsidR="00692A1B" w14:paraId="12D873A7" w14:textId="77777777" w:rsidTr="00D41CA7">
        <w:trPr>
          <w:ins w:id="6410" w:author="phuong vu" w:date="2018-11-21T20:09:00Z"/>
        </w:trPr>
        <w:tc>
          <w:tcPr>
            <w:tcW w:w="805" w:type="dxa"/>
          </w:tcPr>
          <w:p w14:paraId="43AF1345" w14:textId="405AB30E" w:rsidR="00692A1B" w:rsidRDefault="00546E94" w:rsidP="00D41CA7">
            <w:pPr>
              <w:spacing w:line="360" w:lineRule="auto"/>
              <w:jc w:val="center"/>
              <w:rPr>
                <w:ins w:id="6411" w:author="phuong vu" w:date="2018-11-21T20:09:00Z"/>
                <w:lang w:val="en-US"/>
              </w:rPr>
            </w:pPr>
            <w:ins w:id="6412" w:author="phuong vu" w:date="2018-11-21T20:13:00Z">
              <w:r>
                <w:rPr>
                  <w:lang w:val="en-US"/>
                </w:rPr>
                <w:t>1</w:t>
              </w:r>
            </w:ins>
          </w:p>
        </w:tc>
        <w:tc>
          <w:tcPr>
            <w:tcW w:w="1980" w:type="dxa"/>
          </w:tcPr>
          <w:p w14:paraId="2E830C71" w14:textId="079562B3" w:rsidR="00692A1B" w:rsidRDefault="00546E94" w:rsidP="00D41CA7">
            <w:pPr>
              <w:spacing w:line="360" w:lineRule="auto"/>
              <w:rPr>
                <w:ins w:id="6413" w:author="phuong vu" w:date="2018-11-21T20:09:00Z"/>
                <w:lang w:val="en-US"/>
              </w:rPr>
            </w:pPr>
            <w:ins w:id="6414" w:author="phuong vu" w:date="2018-11-21T20:13:00Z">
              <w:r>
                <w:rPr>
                  <w:lang w:val="en-US"/>
                </w:rPr>
                <w:t>table</w:t>
              </w:r>
            </w:ins>
          </w:p>
        </w:tc>
        <w:tc>
          <w:tcPr>
            <w:tcW w:w="2970" w:type="dxa"/>
          </w:tcPr>
          <w:p w14:paraId="748124BD" w14:textId="5E9C1EDF" w:rsidR="00692A1B" w:rsidRDefault="00546E94">
            <w:pPr>
              <w:spacing w:line="276" w:lineRule="auto"/>
              <w:rPr>
                <w:ins w:id="6415" w:author="phuong vu" w:date="2018-11-21T20:09:00Z"/>
                <w:lang w:val="en-US"/>
              </w:rPr>
              <w:pPrChange w:id="6416" w:author="phuong vu" w:date="2018-11-21T20:14:00Z">
                <w:pPr>
                  <w:spacing w:line="360" w:lineRule="auto"/>
                </w:pPr>
              </w:pPrChange>
            </w:pPr>
            <w:ins w:id="6417" w:author="phuong vu" w:date="2018-11-21T20:13:00Z">
              <w:r>
                <w:rPr>
                  <w:lang w:val="en-US"/>
                </w:rPr>
                <w:t xml:space="preserve">Danh sách các đơn hàng </w:t>
              </w:r>
            </w:ins>
            <w:ins w:id="6418" w:author="phuong vu" w:date="2018-11-21T20:14:00Z">
              <w:r>
                <w:rPr>
                  <w:lang w:val="en-US"/>
                </w:rPr>
                <w:t>đang chờ xử lí</w:t>
              </w:r>
            </w:ins>
          </w:p>
        </w:tc>
        <w:tc>
          <w:tcPr>
            <w:tcW w:w="1266" w:type="dxa"/>
          </w:tcPr>
          <w:p w14:paraId="196B50C3" w14:textId="77777777" w:rsidR="00692A1B" w:rsidRDefault="00692A1B" w:rsidP="00D41CA7">
            <w:pPr>
              <w:spacing w:line="360" w:lineRule="auto"/>
              <w:rPr>
                <w:ins w:id="6419" w:author="phuong vu" w:date="2018-11-21T20:09:00Z"/>
                <w:lang w:val="en-US"/>
              </w:rPr>
            </w:pPr>
          </w:p>
        </w:tc>
        <w:tc>
          <w:tcPr>
            <w:tcW w:w="1756" w:type="dxa"/>
          </w:tcPr>
          <w:p w14:paraId="4506041C" w14:textId="77777777" w:rsidR="00692A1B" w:rsidRDefault="00692A1B" w:rsidP="00D41CA7">
            <w:pPr>
              <w:spacing w:line="360" w:lineRule="auto"/>
              <w:rPr>
                <w:ins w:id="6420" w:author="phuong vu" w:date="2018-11-21T20:09:00Z"/>
                <w:lang w:val="en-US"/>
              </w:rPr>
            </w:pPr>
          </w:p>
        </w:tc>
      </w:tr>
      <w:tr w:rsidR="00B3636C" w14:paraId="50862F66" w14:textId="77777777" w:rsidTr="00B3636C">
        <w:tblPrEx>
          <w:tblW w:w="0" w:type="auto"/>
          <w:tblPrExChange w:id="6421" w:author="phuong vu" w:date="2018-11-21T20:25:00Z">
            <w:tblPrEx>
              <w:tblW w:w="0" w:type="auto"/>
            </w:tblPrEx>
          </w:tblPrExChange>
        </w:tblPrEx>
        <w:trPr>
          <w:trHeight w:val="1196"/>
          <w:ins w:id="6422" w:author="phuong vu" w:date="2018-11-21T20:23:00Z"/>
        </w:trPr>
        <w:tc>
          <w:tcPr>
            <w:tcW w:w="805" w:type="dxa"/>
            <w:tcPrChange w:id="6423" w:author="phuong vu" w:date="2018-11-21T20:25:00Z">
              <w:tcPr>
                <w:tcW w:w="805" w:type="dxa"/>
              </w:tcPr>
            </w:tcPrChange>
          </w:tcPr>
          <w:p w14:paraId="52364936" w14:textId="46D53718" w:rsidR="00B3636C" w:rsidRDefault="00B3636C" w:rsidP="00D41CA7">
            <w:pPr>
              <w:spacing w:line="360" w:lineRule="auto"/>
              <w:jc w:val="center"/>
              <w:rPr>
                <w:ins w:id="6424" w:author="phuong vu" w:date="2018-11-21T20:23:00Z"/>
                <w:lang w:val="en-US"/>
              </w:rPr>
            </w:pPr>
            <w:ins w:id="6425" w:author="phuong vu" w:date="2018-11-21T20:23:00Z">
              <w:r>
                <w:rPr>
                  <w:lang w:val="en-US"/>
                </w:rPr>
                <w:t>2</w:t>
              </w:r>
            </w:ins>
          </w:p>
        </w:tc>
        <w:tc>
          <w:tcPr>
            <w:tcW w:w="1980" w:type="dxa"/>
            <w:tcPrChange w:id="6426" w:author="phuong vu" w:date="2018-11-21T20:25:00Z">
              <w:tcPr>
                <w:tcW w:w="1980" w:type="dxa"/>
              </w:tcPr>
            </w:tcPrChange>
          </w:tcPr>
          <w:p w14:paraId="07A372A3" w14:textId="2C0D58A3" w:rsidR="00B3636C" w:rsidRDefault="00B3636C" w:rsidP="00D41CA7">
            <w:pPr>
              <w:spacing w:line="360" w:lineRule="auto"/>
              <w:rPr>
                <w:ins w:id="6427" w:author="phuong vu" w:date="2018-11-21T20:23:00Z"/>
                <w:lang w:val="en-US"/>
              </w:rPr>
            </w:pPr>
            <w:ins w:id="6428" w:author="phuong vu" w:date="2018-11-21T20:23:00Z">
              <w:r>
                <w:rPr>
                  <w:lang w:val="en-US"/>
                </w:rPr>
                <w:t>Button</w:t>
              </w:r>
            </w:ins>
          </w:p>
        </w:tc>
        <w:tc>
          <w:tcPr>
            <w:tcW w:w="2970" w:type="dxa"/>
            <w:tcPrChange w:id="6429" w:author="phuong vu" w:date="2018-11-21T20:25:00Z">
              <w:tcPr>
                <w:tcW w:w="2970" w:type="dxa"/>
              </w:tcPr>
            </w:tcPrChange>
          </w:tcPr>
          <w:p w14:paraId="24719EC6" w14:textId="67771352" w:rsidR="00B3636C" w:rsidRDefault="00B3636C" w:rsidP="00546E94">
            <w:pPr>
              <w:spacing w:line="276" w:lineRule="auto"/>
              <w:rPr>
                <w:ins w:id="6430" w:author="phuong vu" w:date="2018-11-21T20:23:00Z"/>
                <w:lang w:val="en-US"/>
              </w:rPr>
            </w:pPr>
            <w:ins w:id="6431" w:author="phuong vu" w:date="2018-11-21T20:23:00Z">
              <w:r>
                <w:rPr>
                  <w:lang w:val="en-US"/>
                </w:rPr>
                <w:t>Phân công</w:t>
              </w:r>
            </w:ins>
            <w:ins w:id="6432" w:author="phuong vu" w:date="2018-11-21T20:32:00Z">
              <w:r w:rsidR="00BA74AB">
                <w:rPr>
                  <w:lang w:val="en-US"/>
                </w:rPr>
                <w:t>.</w:t>
              </w:r>
            </w:ins>
          </w:p>
        </w:tc>
        <w:tc>
          <w:tcPr>
            <w:tcW w:w="1266" w:type="dxa"/>
            <w:tcPrChange w:id="6433" w:author="phuong vu" w:date="2018-11-21T20:25:00Z">
              <w:tcPr>
                <w:tcW w:w="1266" w:type="dxa"/>
              </w:tcPr>
            </w:tcPrChange>
          </w:tcPr>
          <w:p w14:paraId="35E4D750" w14:textId="77777777" w:rsidR="00B3636C" w:rsidRDefault="00B3636C" w:rsidP="00D41CA7">
            <w:pPr>
              <w:spacing w:line="360" w:lineRule="auto"/>
              <w:rPr>
                <w:ins w:id="6434" w:author="phuong vu" w:date="2018-11-21T20:23:00Z"/>
                <w:lang w:val="en-US"/>
              </w:rPr>
            </w:pPr>
          </w:p>
        </w:tc>
        <w:tc>
          <w:tcPr>
            <w:tcW w:w="1756" w:type="dxa"/>
            <w:vMerge w:val="restart"/>
            <w:tcPrChange w:id="6435" w:author="phuong vu" w:date="2018-11-21T20:25:00Z">
              <w:tcPr>
                <w:tcW w:w="1756" w:type="dxa"/>
                <w:vMerge w:val="restart"/>
              </w:tcPr>
            </w:tcPrChange>
          </w:tcPr>
          <w:p w14:paraId="2724F98C" w14:textId="57851627" w:rsidR="00B3636C" w:rsidRDefault="00B3636C">
            <w:pPr>
              <w:spacing w:line="360" w:lineRule="auto"/>
              <w:jc w:val="left"/>
              <w:rPr>
                <w:ins w:id="6436" w:author="phuong vu" w:date="2018-11-21T20:23:00Z"/>
                <w:lang w:val="en-US"/>
              </w:rPr>
              <w:pPrChange w:id="6437" w:author="phuong vu" w:date="2018-11-21T20:24:00Z">
                <w:pPr>
                  <w:spacing w:line="360" w:lineRule="auto"/>
                </w:pPr>
              </w:pPrChange>
            </w:pPr>
            <w:ins w:id="6438" w:author="phuong vu" w:date="2018-11-21T20:24:00Z">
              <w:r>
                <w:rPr>
                  <w:lang w:val="en-US"/>
                </w:rPr>
                <w:t>Không hoạt động nếu không có máy giặt trạng thái “Đang hoạt động”</w:t>
              </w:r>
            </w:ins>
            <w:ins w:id="6439" w:author="phuong vu" w:date="2018-11-21T20:26:00Z">
              <w:r>
                <w:rPr>
                  <w:lang w:val="en-US"/>
                </w:rPr>
                <w:t>.</w:t>
              </w:r>
            </w:ins>
          </w:p>
        </w:tc>
      </w:tr>
      <w:tr w:rsidR="00B3636C" w14:paraId="4DD2A068" w14:textId="77777777" w:rsidTr="00D41CA7">
        <w:trPr>
          <w:ins w:id="6440" w:author="phuong vu" w:date="2018-11-21T20:23:00Z"/>
        </w:trPr>
        <w:tc>
          <w:tcPr>
            <w:tcW w:w="805" w:type="dxa"/>
          </w:tcPr>
          <w:p w14:paraId="4D9A8F73" w14:textId="35D0DBBA" w:rsidR="00B3636C" w:rsidRDefault="00B3636C" w:rsidP="00D41CA7">
            <w:pPr>
              <w:spacing w:line="360" w:lineRule="auto"/>
              <w:jc w:val="center"/>
              <w:rPr>
                <w:ins w:id="6441" w:author="phuong vu" w:date="2018-11-21T20:23:00Z"/>
                <w:lang w:val="en-US"/>
              </w:rPr>
            </w:pPr>
            <w:ins w:id="6442" w:author="phuong vu" w:date="2018-11-21T20:23:00Z">
              <w:r>
                <w:rPr>
                  <w:lang w:val="en-US"/>
                </w:rPr>
                <w:t>3</w:t>
              </w:r>
            </w:ins>
          </w:p>
        </w:tc>
        <w:tc>
          <w:tcPr>
            <w:tcW w:w="1980" w:type="dxa"/>
          </w:tcPr>
          <w:p w14:paraId="3D7E05EB" w14:textId="3DF50C59" w:rsidR="00B3636C" w:rsidRDefault="00B3636C" w:rsidP="00D41CA7">
            <w:pPr>
              <w:spacing w:line="360" w:lineRule="auto"/>
              <w:rPr>
                <w:ins w:id="6443" w:author="phuong vu" w:date="2018-11-21T20:23:00Z"/>
                <w:lang w:val="en-US"/>
              </w:rPr>
            </w:pPr>
            <w:ins w:id="6444" w:author="phuong vu" w:date="2018-11-21T20:23:00Z">
              <w:r>
                <w:rPr>
                  <w:lang w:val="en-US"/>
                </w:rPr>
                <w:t>Button</w:t>
              </w:r>
            </w:ins>
          </w:p>
        </w:tc>
        <w:tc>
          <w:tcPr>
            <w:tcW w:w="2970" w:type="dxa"/>
          </w:tcPr>
          <w:p w14:paraId="26B5EBBA" w14:textId="17F32FA2" w:rsidR="00B3636C" w:rsidRDefault="00B3636C" w:rsidP="00546E94">
            <w:pPr>
              <w:spacing w:line="276" w:lineRule="auto"/>
              <w:rPr>
                <w:ins w:id="6445" w:author="phuong vu" w:date="2018-11-21T20:23:00Z"/>
                <w:lang w:val="en-US"/>
              </w:rPr>
            </w:pPr>
            <w:ins w:id="6446" w:author="phuong vu" w:date="2018-11-21T20:23:00Z">
              <w:r>
                <w:rPr>
                  <w:lang w:val="en-US"/>
                </w:rPr>
                <w:t>Phân công lại</w:t>
              </w:r>
            </w:ins>
            <w:ins w:id="6447" w:author="phuong vu" w:date="2018-11-21T20:32:00Z">
              <w:r w:rsidR="00BA74AB">
                <w:rPr>
                  <w:lang w:val="en-US"/>
                </w:rPr>
                <w:t>.</w:t>
              </w:r>
            </w:ins>
          </w:p>
        </w:tc>
        <w:tc>
          <w:tcPr>
            <w:tcW w:w="1266" w:type="dxa"/>
          </w:tcPr>
          <w:p w14:paraId="2C2112DE" w14:textId="77777777" w:rsidR="00B3636C" w:rsidRDefault="00B3636C" w:rsidP="00D41CA7">
            <w:pPr>
              <w:spacing w:line="360" w:lineRule="auto"/>
              <w:rPr>
                <w:ins w:id="6448" w:author="phuong vu" w:date="2018-11-21T20:23:00Z"/>
                <w:lang w:val="en-US"/>
              </w:rPr>
            </w:pPr>
          </w:p>
        </w:tc>
        <w:tc>
          <w:tcPr>
            <w:tcW w:w="1756" w:type="dxa"/>
            <w:vMerge/>
          </w:tcPr>
          <w:p w14:paraId="0BDD8F64" w14:textId="77777777" w:rsidR="00B3636C" w:rsidRDefault="00B3636C" w:rsidP="00D41CA7">
            <w:pPr>
              <w:spacing w:line="360" w:lineRule="auto"/>
              <w:rPr>
                <w:ins w:id="6449" w:author="phuong vu" w:date="2018-11-21T20:23:00Z"/>
                <w:lang w:val="en-US"/>
              </w:rPr>
            </w:pPr>
          </w:p>
        </w:tc>
      </w:tr>
      <w:tr w:rsidR="00B3636C" w14:paraId="18DBFD50" w14:textId="77777777" w:rsidTr="00D41CA7">
        <w:trPr>
          <w:ins w:id="6450" w:author="phuong vu" w:date="2018-11-21T20:31:00Z"/>
        </w:trPr>
        <w:tc>
          <w:tcPr>
            <w:tcW w:w="805" w:type="dxa"/>
          </w:tcPr>
          <w:p w14:paraId="08A90BF5" w14:textId="4A9192DF" w:rsidR="00B3636C" w:rsidRDefault="00B3636C" w:rsidP="00D41CA7">
            <w:pPr>
              <w:spacing w:line="360" w:lineRule="auto"/>
              <w:jc w:val="center"/>
              <w:rPr>
                <w:ins w:id="6451" w:author="phuong vu" w:date="2018-11-21T20:31:00Z"/>
                <w:lang w:val="en-US"/>
              </w:rPr>
            </w:pPr>
            <w:ins w:id="6452" w:author="phuong vu" w:date="2018-11-21T20:31:00Z">
              <w:r>
                <w:rPr>
                  <w:lang w:val="en-US"/>
                </w:rPr>
                <w:t>4</w:t>
              </w:r>
            </w:ins>
          </w:p>
        </w:tc>
        <w:tc>
          <w:tcPr>
            <w:tcW w:w="1980" w:type="dxa"/>
          </w:tcPr>
          <w:p w14:paraId="583C6715" w14:textId="5F63FD8C" w:rsidR="00B3636C" w:rsidRDefault="00B3636C" w:rsidP="00D41CA7">
            <w:pPr>
              <w:spacing w:line="360" w:lineRule="auto"/>
              <w:rPr>
                <w:ins w:id="6453" w:author="phuong vu" w:date="2018-11-21T20:31:00Z"/>
                <w:lang w:val="en-US"/>
              </w:rPr>
            </w:pPr>
            <w:ins w:id="6454" w:author="phuong vu" w:date="2018-11-21T20:31:00Z">
              <w:r>
                <w:rPr>
                  <w:lang w:val="en-US"/>
                </w:rPr>
                <w:t>Text</w:t>
              </w:r>
            </w:ins>
          </w:p>
        </w:tc>
        <w:tc>
          <w:tcPr>
            <w:tcW w:w="2970" w:type="dxa"/>
          </w:tcPr>
          <w:p w14:paraId="204B697F" w14:textId="474BF45D" w:rsidR="00B3636C" w:rsidRDefault="00B3636C" w:rsidP="00546E94">
            <w:pPr>
              <w:spacing w:line="276" w:lineRule="auto"/>
              <w:rPr>
                <w:ins w:id="6455" w:author="phuong vu" w:date="2018-11-21T20:31:00Z"/>
                <w:lang w:val="en-US"/>
              </w:rPr>
            </w:pPr>
            <w:ins w:id="6456" w:author="phuong vu" w:date="2018-11-21T20:31:00Z">
              <w:r>
                <w:rPr>
                  <w:lang w:val="en-US"/>
                </w:rPr>
                <w:t>Mã máy giặt</w:t>
              </w:r>
            </w:ins>
          </w:p>
        </w:tc>
        <w:tc>
          <w:tcPr>
            <w:tcW w:w="1266" w:type="dxa"/>
          </w:tcPr>
          <w:p w14:paraId="081AF0F3" w14:textId="77777777" w:rsidR="00B3636C" w:rsidRDefault="00B3636C" w:rsidP="00D41CA7">
            <w:pPr>
              <w:spacing w:line="360" w:lineRule="auto"/>
              <w:rPr>
                <w:ins w:id="6457" w:author="phuong vu" w:date="2018-11-21T20:31:00Z"/>
                <w:lang w:val="en-US"/>
              </w:rPr>
            </w:pPr>
          </w:p>
        </w:tc>
        <w:tc>
          <w:tcPr>
            <w:tcW w:w="1756" w:type="dxa"/>
          </w:tcPr>
          <w:p w14:paraId="0C9A5C84" w14:textId="77777777" w:rsidR="00B3636C" w:rsidRDefault="00B3636C" w:rsidP="00D41CA7">
            <w:pPr>
              <w:spacing w:line="360" w:lineRule="auto"/>
              <w:rPr>
                <w:ins w:id="6458" w:author="phuong vu" w:date="2018-11-21T20:31:00Z"/>
                <w:lang w:val="en-US"/>
              </w:rPr>
            </w:pPr>
          </w:p>
        </w:tc>
      </w:tr>
      <w:tr w:rsidR="00B3636C" w14:paraId="55A37D1C" w14:textId="77777777" w:rsidTr="00D41CA7">
        <w:trPr>
          <w:ins w:id="6459" w:author="phuong vu" w:date="2018-11-21T20:31:00Z"/>
        </w:trPr>
        <w:tc>
          <w:tcPr>
            <w:tcW w:w="805" w:type="dxa"/>
          </w:tcPr>
          <w:p w14:paraId="0E438980" w14:textId="7C038617" w:rsidR="00B3636C" w:rsidRDefault="00B3636C" w:rsidP="00D41CA7">
            <w:pPr>
              <w:spacing w:line="360" w:lineRule="auto"/>
              <w:jc w:val="center"/>
              <w:rPr>
                <w:ins w:id="6460" w:author="phuong vu" w:date="2018-11-21T20:31:00Z"/>
                <w:lang w:val="en-US"/>
              </w:rPr>
            </w:pPr>
            <w:ins w:id="6461" w:author="phuong vu" w:date="2018-11-21T20:31:00Z">
              <w:r>
                <w:rPr>
                  <w:lang w:val="en-US"/>
                </w:rPr>
                <w:t>5</w:t>
              </w:r>
            </w:ins>
          </w:p>
        </w:tc>
        <w:tc>
          <w:tcPr>
            <w:tcW w:w="1980" w:type="dxa"/>
          </w:tcPr>
          <w:p w14:paraId="4FFEB74F" w14:textId="6CE085B2" w:rsidR="00B3636C" w:rsidRDefault="00B3636C" w:rsidP="00D41CA7">
            <w:pPr>
              <w:spacing w:line="360" w:lineRule="auto"/>
              <w:rPr>
                <w:ins w:id="6462" w:author="phuong vu" w:date="2018-11-21T20:31:00Z"/>
                <w:lang w:val="en-US"/>
              </w:rPr>
            </w:pPr>
            <w:ins w:id="6463" w:author="phuong vu" w:date="2018-11-21T20:31:00Z">
              <w:r>
                <w:rPr>
                  <w:lang w:val="en-US"/>
                </w:rPr>
                <w:t>Table</w:t>
              </w:r>
            </w:ins>
          </w:p>
        </w:tc>
        <w:tc>
          <w:tcPr>
            <w:tcW w:w="2970" w:type="dxa"/>
          </w:tcPr>
          <w:p w14:paraId="79CB3A4C" w14:textId="376B3EA8" w:rsidR="00B3636C" w:rsidRDefault="00B3636C" w:rsidP="00546E94">
            <w:pPr>
              <w:spacing w:line="276" w:lineRule="auto"/>
              <w:rPr>
                <w:ins w:id="6464" w:author="phuong vu" w:date="2018-11-21T20:31:00Z"/>
                <w:lang w:val="en-US"/>
              </w:rPr>
            </w:pPr>
            <w:ins w:id="6465" w:author="phuong vu" w:date="2018-11-21T20:31:00Z">
              <w:r>
                <w:rPr>
                  <w:lang w:val="en-US"/>
                </w:rPr>
                <w:t xml:space="preserve">Danh sách các đơn hàng ứng </w:t>
              </w:r>
            </w:ins>
            <w:ins w:id="6466" w:author="phuong vu" w:date="2018-11-21T20:32:00Z">
              <w:r>
                <w:rPr>
                  <w:lang w:val="en-US"/>
                </w:rPr>
                <w:t>mới máy giặt</w:t>
              </w:r>
            </w:ins>
          </w:p>
        </w:tc>
        <w:tc>
          <w:tcPr>
            <w:tcW w:w="1266" w:type="dxa"/>
          </w:tcPr>
          <w:p w14:paraId="04886555" w14:textId="77777777" w:rsidR="00B3636C" w:rsidRDefault="00B3636C" w:rsidP="00D41CA7">
            <w:pPr>
              <w:spacing w:line="360" w:lineRule="auto"/>
              <w:rPr>
                <w:ins w:id="6467" w:author="phuong vu" w:date="2018-11-21T20:31:00Z"/>
                <w:lang w:val="en-US"/>
              </w:rPr>
            </w:pPr>
          </w:p>
        </w:tc>
        <w:tc>
          <w:tcPr>
            <w:tcW w:w="1756" w:type="dxa"/>
          </w:tcPr>
          <w:p w14:paraId="7FA41AC2" w14:textId="77777777" w:rsidR="00B3636C" w:rsidRDefault="00B3636C" w:rsidP="00D41CA7">
            <w:pPr>
              <w:spacing w:line="360" w:lineRule="auto"/>
              <w:rPr>
                <w:ins w:id="6468" w:author="phuong vu" w:date="2018-11-21T20:31:00Z"/>
                <w:lang w:val="en-US"/>
              </w:rPr>
            </w:pPr>
          </w:p>
        </w:tc>
      </w:tr>
      <w:tr w:rsidR="00B3636C" w14:paraId="30ACB2F0" w14:textId="77777777" w:rsidTr="00D41CA7">
        <w:trPr>
          <w:ins w:id="6469" w:author="phuong vu" w:date="2018-11-21T20:26:00Z"/>
        </w:trPr>
        <w:tc>
          <w:tcPr>
            <w:tcW w:w="8777" w:type="dxa"/>
            <w:gridSpan w:val="5"/>
          </w:tcPr>
          <w:p w14:paraId="0594988B" w14:textId="6AFA87EE" w:rsidR="00B3636C" w:rsidRDefault="00B3636C" w:rsidP="00D41CA7">
            <w:pPr>
              <w:spacing w:line="360" w:lineRule="auto"/>
              <w:rPr>
                <w:ins w:id="6470" w:author="phuong vu" w:date="2018-11-21T20:26:00Z"/>
                <w:lang w:val="en-US"/>
              </w:rPr>
            </w:pPr>
            <w:ins w:id="6471" w:author="phuong vu" w:date="2018-11-21T20:26:00Z">
              <w:r>
                <w:rPr>
                  <w:lang w:val="en-US"/>
                </w:rPr>
                <w:t>Giao diện phân công đơn hàng vào máy giặt</w:t>
              </w:r>
            </w:ins>
            <w:ins w:id="6472" w:author="phuong vu" w:date="2018-11-21T20:28:00Z">
              <w:r>
                <w:rPr>
                  <w:lang w:val="en-US"/>
                </w:rPr>
                <w:t xml:space="preserve"> (</w:t>
              </w:r>
              <w:r>
                <w:rPr>
                  <w:lang w:val="en-US"/>
                </w:rPr>
                <w:fldChar w:fldCharType="begin"/>
              </w:r>
              <w:r>
                <w:rPr>
                  <w:lang w:val="en-US"/>
                </w:rPr>
                <w:instrText xml:space="preserve"> REF _Ref530595425 \h </w:instrText>
              </w:r>
            </w:ins>
            <w:r>
              <w:rPr>
                <w:lang w:val="en-US"/>
              </w:rPr>
            </w:r>
            <w:r>
              <w:rPr>
                <w:lang w:val="en-US"/>
              </w:rPr>
              <w:fldChar w:fldCharType="separate"/>
            </w:r>
            <w:ins w:id="6473" w:author="phuong vu" w:date="2018-11-21T20:28:00Z">
              <w:r>
                <w:t xml:space="preserve">Hình </w:t>
              </w:r>
              <w:r>
                <w:rPr>
                  <w:noProof/>
                </w:rPr>
                <w:t>3</w:t>
              </w:r>
              <w:r>
                <w:t>.</w:t>
              </w:r>
              <w:r>
                <w:rPr>
                  <w:noProof/>
                </w:rPr>
                <w:t>20</w:t>
              </w:r>
              <w:r>
                <w:rPr>
                  <w:lang w:val="en-US"/>
                </w:rPr>
                <w:fldChar w:fldCharType="end"/>
              </w:r>
              <w:r>
                <w:rPr>
                  <w:lang w:val="en-US"/>
                </w:rPr>
                <w:t>)</w:t>
              </w:r>
            </w:ins>
          </w:p>
        </w:tc>
      </w:tr>
      <w:tr w:rsidR="00692A1B" w14:paraId="6A6F88F1" w14:textId="77777777" w:rsidTr="00D41CA7">
        <w:trPr>
          <w:ins w:id="6474" w:author="phuong vu" w:date="2018-11-21T20:09:00Z"/>
        </w:trPr>
        <w:tc>
          <w:tcPr>
            <w:tcW w:w="805" w:type="dxa"/>
          </w:tcPr>
          <w:p w14:paraId="14D97A1A" w14:textId="0A6A7E2B" w:rsidR="00692A1B" w:rsidRDefault="00B3636C" w:rsidP="00D41CA7">
            <w:pPr>
              <w:spacing w:line="360" w:lineRule="auto"/>
              <w:jc w:val="center"/>
              <w:rPr>
                <w:ins w:id="6475" w:author="phuong vu" w:date="2018-11-21T20:09:00Z"/>
                <w:lang w:val="en-US"/>
              </w:rPr>
            </w:pPr>
            <w:ins w:id="6476" w:author="phuong vu" w:date="2018-11-21T20:27:00Z">
              <w:r>
                <w:rPr>
                  <w:lang w:val="en-US"/>
                </w:rPr>
                <w:lastRenderedPageBreak/>
                <w:t>1</w:t>
              </w:r>
            </w:ins>
          </w:p>
        </w:tc>
        <w:tc>
          <w:tcPr>
            <w:tcW w:w="1980" w:type="dxa"/>
          </w:tcPr>
          <w:p w14:paraId="762E0644" w14:textId="79B070E2" w:rsidR="00692A1B" w:rsidRDefault="00B3636C" w:rsidP="00D41CA7">
            <w:pPr>
              <w:spacing w:line="360" w:lineRule="auto"/>
              <w:rPr>
                <w:ins w:id="6477" w:author="phuong vu" w:date="2018-11-21T20:09:00Z"/>
                <w:lang w:val="en-US"/>
              </w:rPr>
            </w:pPr>
            <w:ins w:id="6478" w:author="phuong vu" w:date="2018-11-21T20:29:00Z">
              <w:r>
                <w:rPr>
                  <w:lang w:val="en-US"/>
                </w:rPr>
                <w:t>select</w:t>
              </w:r>
            </w:ins>
          </w:p>
        </w:tc>
        <w:tc>
          <w:tcPr>
            <w:tcW w:w="2970" w:type="dxa"/>
          </w:tcPr>
          <w:p w14:paraId="5EB36233" w14:textId="4FB720BB" w:rsidR="00692A1B" w:rsidRDefault="00B3636C">
            <w:pPr>
              <w:spacing w:line="360" w:lineRule="auto"/>
              <w:jc w:val="left"/>
              <w:rPr>
                <w:ins w:id="6479" w:author="phuong vu" w:date="2018-11-21T20:09:00Z"/>
                <w:lang w:val="en-US"/>
              </w:rPr>
              <w:pPrChange w:id="6480" w:author="phuong vu" w:date="2018-11-21T20:29:00Z">
                <w:pPr>
                  <w:spacing w:line="360" w:lineRule="auto"/>
                </w:pPr>
              </w:pPrChange>
            </w:pPr>
            <w:ins w:id="6481" w:author="phuong vu" w:date="2018-11-21T20:29:00Z">
              <w:r>
                <w:rPr>
                  <w:lang w:val="en-US"/>
                </w:rPr>
                <w:t>Danh sách máy giặt có trạng thái “Đang hoạt động”.</w:t>
              </w:r>
            </w:ins>
          </w:p>
        </w:tc>
        <w:tc>
          <w:tcPr>
            <w:tcW w:w="1266" w:type="dxa"/>
          </w:tcPr>
          <w:p w14:paraId="22CB3657" w14:textId="77777777" w:rsidR="00692A1B" w:rsidRDefault="00692A1B" w:rsidP="00D41CA7">
            <w:pPr>
              <w:spacing w:line="360" w:lineRule="auto"/>
              <w:rPr>
                <w:ins w:id="6482" w:author="phuong vu" w:date="2018-11-21T20:09:00Z"/>
                <w:lang w:val="en-US"/>
              </w:rPr>
            </w:pPr>
          </w:p>
        </w:tc>
        <w:tc>
          <w:tcPr>
            <w:tcW w:w="1756" w:type="dxa"/>
          </w:tcPr>
          <w:p w14:paraId="68F06C16" w14:textId="77777777" w:rsidR="00692A1B" w:rsidRDefault="00692A1B" w:rsidP="00D41CA7">
            <w:pPr>
              <w:spacing w:line="360" w:lineRule="auto"/>
              <w:rPr>
                <w:ins w:id="6483" w:author="phuong vu" w:date="2018-11-21T20:09:00Z"/>
                <w:lang w:val="en-US"/>
              </w:rPr>
            </w:pPr>
          </w:p>
        </w:tc>
      </w:tr>
      <w:tr w:rsidR="00692A1B" w14:paraId="182976AD" w14:textId="77777777" w:rsidTr="00D41CA7">
        <w:trPr>
          <w:ins w:id="6484" w:author="phuong vu" w:date="2018-11-21T20:09:00Z"/>
        </w:trPr>
        <w:tc>
          <w:tcPr>
            <w:tcW w:w="805" w:type="dxa"/>
          </w:tcPr>
          <w:p w14:paraId="53E5768B" w14:textId="16A49594" w:rsidR="00692A1B" w:rsidRDefault="00B3636C" w:rsidP="00D41CA7">
            <w:pPr>
              <w:spacing w:line="360" w:lineRule="auto"/>
              <w:jc w:val="center"/>
              <w:rPr>
                <w:ins w:id="6485" w:author="phuong vu" w:date="2018-11-21T20:09:00Z"/>
                <w:lang w:val="en-US"/>
              </w:rPr>
            </w:pPr>
            <w:ins w:id="6486" w:author="phuong vu" w:date="2018-11-21T20:27:00Z">
              <w:r>
                <w:rPr>
                  <w:lang w:val="en-US"/>
                </w:rPr>
                <w:t>2</w:t>
              </w:r>
            </w:ins>
          </w:p>
        </w:tc>
        <w:tc>
          <w:tcPr>
            <w:tcW w:w="1980" w:type="dxa"/>
          </w:tcPr>
          <w:p w14:paraId="2501890A" w14:textId="0919538E" w:rsidR="00692A1B" w:rsidRDefault="00B3636C" w:rsidP="00D41CA7">
            <w:pPr>
              <w:spacing w:line="360" w:lineRule="auto"/>
              <w:rPr>
                <w:ins w:id="6487" w:author="phuong vu" w:date="2018-11-21T20:09:00Z"/>
                <w:lang w:val="en-US"/>
              </w:rPr>
            </w:pPr>
            <w:ins w:id="6488" w:author="phuong vu" w:date="2018-11-21T20:29:00Z">
              <w:r>
                <w:rPr>
                  <w:lang w:val="en-US"/>
                </w:rPr>
                <w:t>button</w:t>
              </w:r>
            </w:ins>
          </w:p>
        </w:tc>
        <w:tc>
          <w:tcPr>
            <w:tcW w:w="2970" w:type="dxa"/>
          </w:tcPr>
          <w:p w14:paraId="46F3169B" w14:textId="77777777" w:rsidR="00692A1B" w:rsidRDefault="00692A1B" w:rsidP="00D41CA7">
            <w:pPr>
              <w:spacing w:line="360" w:lineRule="auto"/>
              <w:rPr>
                <w:ins w:id="6489" w:author="phuong vu" w:date="2018-11-21T20:09:00Z"/>
                <w:lang w:val="en-US"/>
              </w:rPr>
            </w:pPr>
            <w:ins w:id="6490" w:author="phuong vu" w:date="2018-11-21T20:09:00Z">
              <w:r>
                <w:rPr>
                  <w:lang w:val="en-US"/>
                </w:rPr>
                <w:t>Thời gian trả đồ</w:t>
              </w:r>
            </w:ins>
          </w:p>
        </w:tc>
        <w:tc>
          <w:tcPr>
            <w:tcW w:w="1266" w:type="dxa"/>
          </w:tcPr>
          <w:p w14:paraId="76B70734" w14:textId="77777777" w:rsidR="00692A1B" w:rsidRDefault="00692A1B" w:rsidP="00D41CA7">
            <w:pPr>
              <w:spacing w:line="360" w:lineRule="auto"/>
              <w:rPr>
                <w:ins w:id="6491" w:author="phuong vu" w:date="2018-11-21T20:09:00Z"/>
                <w:lang w:val="en-US"/>
              </w:rPr>
            </w:pPr>
          </w:p>
        </w:tc>
        <w:tc>
          <w:tcPr>
            <w:tcW w:w="1756" w:type="dxa"/>
          </w:tcPr>
          <w:p w14:paraId="669C605B" w14:textId="77777777" w:rsidR="00692A1B" w:rsidRDefault="00692A1B" w:rsidP="00D41CA7">
            <w:pPr>
              <w:spacing w:line="360" w:lineRule="auto"/>
              <w:rPr>
                <w:ins w:id="6492" w:author="phuong vu" w:date="2018-11-21T20:09:00Z"/>
                <w:lang w:val="en-US"/>
              </w:rPr>
            </w:pPr>
          </w:p>
        </w:tc>
      </w:tr>
      <w:tr w:rsidR="00692A1B" w14:paraId="12B82FD8" w14:textId="77777777" w:rsidTr="00D41CA7">
        <w:trPr>
          <w:ins w:id="6493" w:author="phuong vu" w:date="2018-11-21T20:09:00Z"/>
        </w:trPr>
        <w:tc>
          <w:tcPr>
            <w:tcW w:w="805" w:type="dxa"/>
          </w:tcPr>
          <w:p w14:paraId="09BA88BE" w14:textId="175C41F7" w:rsidR="00692A1B" w:rsidRDefault="00B3636C" w:rsidP="00D41CA7">
            <w:pPr>
              <w:spacing w:line="360" w:lineRule="auto"/>
              <w:jc w:val="center"/>
              <w:rPr>
                <w:ins w:id="6494" w:author="phuong vu" w:date="2018-11-21T20:09:00Z"/>
                <w:lang w:val="en-US"/>
              </w:rPr>
            </w:pPr>
            <w:ins w:id="6495" w:author="phuong vu" w:date="2018-11-21T20:27:00Z">
              <w:r>
                <w:rPr>
                  <w:lang w:val="en-US"/>
                </w:rPr>
                <w:t>3</w:t>
              </w:r>
            </w:ins>
          </w:p>
        </w:tc>
        <w:tc>
          <w:tcPr>
            <w:tcW w:w="1980" w:type="dxa"/>
          </w:tcPr>
          <w:p w14:paraId="541C95D9" w14:textId="634CD4F7" w:rsidR="00692A1B" w:rsidRDefault="00B3636C" w:rsidP="00D41CA7">
            <w:pPr>
              <w:spacing w:line="360" w:lineRule="auto"/>
              <w:rPr>
                <w:ins w:id="6496" w:author="phuong vu" w:date="2018-11-21T20:09:00Z"/>
                <w:lang w:val="en-US"/>
              </w:rPr>
            </w:pPr>
            <w:ins w:id="6497" w:author="phuong vu" w:date="2018-11-21T20:30:00Z">
              <w:r>
                <w:rPr>
                  <w:lang w:val="en-US"/>
                </w:rPr>
                <w:t>table</w:t>
              </w:r>
            </w:ins>
          </w:p>
        </w:tc>
        <w:tc>
          <w:tcPr>
            <w:tcW w:w="2970" w:type="dxa"/>
          </w:tcPr>
          <w:p w14:paraId="67AD81D8" w14:textId="022317E0" w:rsidR="00692A1B" w:rsidRDefault="00B3636C" w:rsidP="00D41CA7">
            <w:pPr>
              <w:spacing w:line="360" w:lineRule="auto"/>
              <w:rPr>
                <w:ins w:id="6498" w:author="phuong vu" w:date="2018-11-21T20:09:00Z"/>
                <w:lang w:val="en-US"/>
              </w:rPr>
            </w:pPr>
            <w:ins w:id="6499" w:author="phuong vu" w:date="2018-11-21T20:30:00Z">
              <w:r>
                <w:rPr>
                  <w:lang w:val="en-US"/>
                </w:rPr>
                <w:t>Danh sách các túi giặt ứng với đơn hàng</w:t>
              </w:r>
            </w:ins>
          </w:p>
        </w:tc>
        <w:tc>
          <w:tcPr>
            <w:tcW w:w="1266" w:type="dxa"/>
          </w:tcPr>
          <w:p w14:paraId="065B1769" w14:textId="77777777" w:rsidR="00692A1B" w:rsidRDefault="00692A1B" w:rsidP="00D41CA7">
            <w:pPr>
              <w:spacing w:line="360" w:lineRule="auto"/>
              <w:rPr>
                <w:ins w:id="6500" w:author="phuong vu" w:date="2018-11-21T20:09:00Z"/>
                <w:lang w:val="en-US"/>
              </w:rPr>
            </w:pPr>
          </w:p>
        </w:tc>
        <w:tc>
          <w:tcPr>
            <w:tcW w:w="1756" w:type="dxa"/>
          </w:tcPr>
          <w:p w14:paraId="6F9DC5BF" w14:textId="77777777" w:rsidR="00692A1B" w:rsidRDefault="00692A1B" w:rsidP="00D41CA7">
            <w:pPr>
              <w:spacing w:line="360" w:lineRule="auto"/>
              <w:rPr>
                <w:ins w:id="6501" w:author="phuong vu" w:date="2018-11-21T20:09:00Z"/>
                <w:lang w:val="en-US"/>
              </w:rPr>
            </w:pPr>
          </w:p>
        </w:tc>
      </w:tr>
    </w:tbl>
    <w:p w14:paraId="3741D186" w14:textId="728B9F1A" w:rsidR="00692A1B" w:rsidRDefault="00692A1B" w:rsidP="00692A1B">
      <w:pPr>
        <w:pStyle w:val="Heading5"/>
        <w:rPr>
          <w:ins w:id="6502" w:author="phuong vu" w:date="2018-11-21T20:09:00Z"/>
          <w:lang w:val="en-US"/>
        </w:rPr>
      </w:pPr>
      <w:ins w:id="6503" w:author="phuong vu" w:date="2018-11-21T20:0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14:paraId="7D7786CD" w14:textId="77777777" w:rsidTr="00D41CA7">
        <w:trPr>
          <w:ins w:id="6504" w:author="phuong vu" w:date="2018-11-21T20:09:00Z"/>
        </w:trPr>
        <w:tc>
          <w:tcPr>
            <w:tcW w:w="797" w:type="dxa"/>
            <w:vMerge w:val="restart"/>
            <w:vAlign w:val="center"/>
          </w:tcPr>
          <w:p w14:paraId="15F976E6" w14:textId="77777777" w:rsidR="00692A1B" w:rsidRPr="007F1EF1" w:rsidRDefault="00692A1B" w:rsidP="00D41CA7">
            <w:pPr>
              <w:spacing w:line="360" w:lineRule="auto"/>
              <w:jc w:val="center"/>
              <w:rPr>
                <w:ins w:id="6505" w:author="phuong vu" w:date="2018-11-21T20:09:00Z"/>
                <w:b/>
                <w:lang w:val="en-US"/>
              </w:rPr>
            </w:pPr>
            <w:ins w:id="6506" w:author="phuong vu" w:date="2018-11-21T20:09:00Z">
              <w:r w:rsidRPr="007F1EF1">
                <w:rPr>
                  <w:b/>
                  <w:lang w:val="en-US"/>
                </w:rPr>
                <w:t>STT</w:t>
              </w:r>
            </w:ins>
          </w:p>
        </w:tc>
        <w:tc>
          <w:tcPr>
            <w:tcW w:w="2368" w:type="dxa"/>
            <w:vMerge w:val="restart"/>
            <w:vAlign w:val="center"/>
          </w:tcPr>
          <w:p w14:paraId="1E530849" w14:textId="77777777" w:rsidR="00692A1B" w:rsidRPr="007F1EF1" w:rsidRDefault="00692A1B" w:rsidP="00D41CA7">
            <w:pPr>
              <w:spacing w:line="360" w:lineRule="auto"/>
              <w:jc w:val="center"/>
              <w:rPr>
                <w:ins w:id="6507" w:author="phuong vu" w:date="2018-11-21T20:09:00Z"/>
                <w:b/>
                <w:lang w:val="en-US"/>
              </w:rPr>
            </w:pPr>
            <w:ins w:id="6508" w:author="phuong vu" w:date="2018-11-21T20:09:00Z">
              <w:r w:rsidRPr="007F1EF1">
                <w:rPr>
                  <w:b/>
                  <w:lang w:val="en-US"/>
                </w:rPr>
                <w:t>Tên bảng/</w:t>
              </w:r>
            </w:ins>
          </w:p>
          <w:p w14:paraId="72718ADE" w14:textId="77777777" w:rsidR="00692A1B" w:rsidRPr="007F1EF1" w:rsidRDefault="00692A1B" w:rsidP="00D41CA7">
            <w:pPr>
              <w:spacing w:line="360" w:lineRule="auto"/>
              <w:jc w:val="center"/>
              <w:rPr>
                <w:ins w:id="6509" w:author="phuong vu" w:date="2018-11-21T20:09:00Z"/>
                <w:b/>
                <w:lang w:val="en-US"/>
              </w:rPr>
            </w:pPr>
            <w:ins w:id="6510" w:author="phuong vu" w:date="2018-11-21T20:09:00Z">
              <w:r w:rsidRPr="007F1EF1">
                <w:rPr>
                  <w:b/>
                  <w:lang w:val="en-US"/>
                </w:rPr>
                <w:t>Cấu tr</w:t>
              </w:r>
              <w:r>
                <w:rPr>
                  <w:b/>
                  <w:lang w:val="en-US"/>
                </w:rPr>
                <w:t>ú</w:t>
              </w:r>
              <w:r w:rsidRPr="007F1EF1">
                <w:rPr>
                  <w:b/>
                  <w:lang w:val="en-US"/>
                </w:rPr>
                <w:t>c dữ liệu</w:t>
              </w:r>
            </w:ins>
          </w:p>
        </w:tc>
        <w:tc>
          <w:tcPr>
            <w:tcW w:w="5612" w:type="dxa"/>
            <w:gridSpan w:val="4"/>
            <w:vAlign w:val="center"/>
          </w:tcPr>
          <w:p w14:paraId="08E96941" w14:textId="77777777" w:rsidR="00692A1B" w:rsidRPr="007F1EF1" w:rsidRDefault="00692A1B" w:rsidP="00D41CA7">
            <w:pPr>
              <w:spacing w:line="360" w:lineRule="auto"/>
              <w:jc w:val="center"/>
              <w:rPr>
                <w:ins w:id="6511" w:author="phuong vu" w:date="2018-11-21T20:09:00Z"/>
                <w:b/>
                <w:lang w:val="en-US"/>
              </w:rPr>
            </w:pPr>
            <w:ins w:id="6512" w:author="phuong vu" w:date="2018-11-21T20:09:00Z">
              <w:r w:rsidRPr="007F1EF1">
                <w:rPr>
                  <w:b/>
                  <w:lang w:val="en-US"/>
                </w:rPr>
                <w:t>Phương thức</w:t>
              </w:r>
            </w:ins>
          </w:p>
        </w:tc>
      </w:tr>
      <w:tr w:rsidR="00692A1B" w14:paraId="0D80272A" w14:textId="77777777" w:rsidTr="00D41CA7">
        <w:trPr>
          <w:ins w:id="6513" w:author="phuong vu" w:date="2018-11-21T20:09:00Z"/>
        </w:trPr>
        <w:tc>
          <w:tcPr>
            <w:tcW w:w="797" w:type="dxa"/>
            <w:vMerge/>
            <w:vAlign w:val="center"/>
          </w:tcPr>
          <w:p w14:paraId="6D7B5C68" w14:textId="77777777" w:rsidR="00692A1B" w:rsidRPr="007F1EF1" w:rsidRDefault="00692A1B" w:rsidP="00D41CA7">
            <w:pPr>
              <w:spacing w:line="360" w:lineRule="auto"/>
              <w:jc w:val="center"/>
              <w:rPr>
                <w:ins w:id="6514" w:author="phuong vu" w:date="2018-11-21T20:09:00Z"/>
                <w:b/>
                <w:lang w:val="en-US"/>
              </w:rPr>
            </w:pPr>
          </w:p>
        </w:tc>
        <w:tc>
          <w:tcPr>
            <w:tcW w:w="2368" w:type="dxa"/>
            <w:vMerge/>
            <w:vAlign w:val="center"/>
          </w:tcPr>
          <w:p w14:paraId="3094FE63" w14:textId="77777777" w:rsidR="00692A1B" w:rsidRPr="007F1EF1" w:rsidRDefault="00692A1B" w:rsidP="00D41CA7">
            <w:pPr>
              <w:spacing w:line="360" w:lineRule="auto"/>
              <w:jc w:val="center"/>
              <w:rPr>
                <w:ins w:id="6515" w:author="phuong vu" w:date="2018-11-21T20:09:00Z"/>
                <w:b/>
                <w:lang w:val="en-US"/>
              </w:rPr>
            </w:pPr>
          </w:p>
        </w:tc>
        <w:tc>
          <w:tcPr>
            <w:tcW w:w="1414" w:type="dxa"/>
            <w:vAlign w:val="center"/>
          </w:tcPr>
          <w:p w14:paraId="5EEFF880" w14:textId="77777777" w:rsidR="00692A1B" w:rsidRPr="007F1EF1" w:rsidRDefault="00692A1B" w:rsidP="00D41CA7">
            <w:pPr>
              <w:spacing w:line="360" w:lineRule="auto"/>
              <w:jc w:val="center"/>
              <w:rPr>
                <w:ins w:id="6516" w:author="phuong vu" w:date="2018-11-21T20:09:00Z"/>
                <w:b/>
                <w:lang w:val="en-US"/>
              </w:rPr>
            </w:pPr>
            <w:ins w:id="6517" w:author="phuong vu" w:date="2018-11-21T20:09:00Z">
              <w:r w:rsidRPr="007F1EF1">
                <w:rPr>
                  <w:b/>
                  <w:lang w:val="en-US"/>
                </w:rPr>
                <w:t>Thêm</w:t>
              </w:r>
            </w:ins>
          </w:p>
        </w:tc>
        <w:tc>
          <w:tcPr>
            <w:tcW w:w="1395" w:type="dxa"/>
            <w:vAlign w:val="center"/>
          </w:tcPr>
          <w:p w14:paraId="371D2CDA" w14:textId="77777777" w:rsidR="00692A1B" w:rsidRPr="007F1EF1" w:rsidRDefault="00692A1B" w:rsidP="00D41CA7">
            <w:pPr>
              <w:spacing w:line="360" w:lineRule="auto"/>
              <w:jc w:val="center"/>
              <w:rPr>
                <w:ins w:id="6518" w:author="phuong vu" w:date="2018-11-21T20:09:00Z"/>
                <w:b/>
                <w:lang w:val="en-US"/>
              </w:rPr>
            </w:pPr>
            <w:ins w:id="6519" w:author="phuong vu" w:date="2018-11-21T20:09:00Z">
              <w:r w:rsidRPr="007F1EF1">
                <w:rPr>
                  <w:b/>
                  <w:lang w:val="en-US"/>
                </w:rPr>
                <w:t>Sửa</w:t>
              </w:r>
            </w:ins>
          </w:p>
        </w:tc>
        <w:tc>
          <w:tcPr>
            <w:tcW w:w="1397" w:type="dxa"/>
            <w:vAlign w:val="center"/>
          </w:tcPr>
          <w:p w14:paraId="754E85AD" w14:textId="77777777" w:rsidR="00692A1B" w:rsidRPr="007F1EF1" w:rsidRDefault="00692A1B" w:rsidP="00D41CA7">
            <w:pPr>
              <w:spacing w:line="360" w:lineRule="auto"/>
              <w:jc w:val="center"/>
              <w:rPr>
                <w:ins w:id="6520" w:author="phuong vu" w:date="2018-11-21T20:09:00Z"/>
                <w:b/>
                <w:lang w:val="en-US"/>
              </w:rPr>
            </w:pPr>
            <w:ins w:id="6521" w:author="phuong vu" w:date="2018-11-21T20:09:00Z">
              <w:r w:rsidRPr="007F1EF1">
                <w:rPr>
                  <w:b/>
                  <w:lang w:val="en-US"/>
                </w:rPr>
                <w:t>Xóa</w:t>
              </w:r>
            </w:ins>
          </w:p>
        </w:tc>
        <w:tc>
          <w:tcPr>
            <w:tcW w:w="1406" w:type="dxa"/>
            <w:vAlign w:val="center"/>
          </w:tcPr>
          <w:p w14:paraId="606B3FEC" w14:textId="77777777" w:rsidR="00692A1B" w:rsidRPr="007F1EF1" w:rsidRDefault="00692A1B" w:rsidP="00D41CA7">
            <w:pPr>
              <w:spacing w:line="360" w:lineRule="auto"/>
              <w:jc w:val="center"/>
              <w:rPr>
                <w:ins w:id="6522" w:author="phuong vu" w:date="2018-11-21T20:09:00Z"/>
                <w:b/>
                <w:lang w:val="en-US"/>
              </w:rPr>
            </w:pPr>
            <w:ins w:id="6523" w:author="phuong vu" w:date="2018-11-21T20:09:00Z">
              <w:r w:rsidRPr="007F1EF1">
                <w:rPr>
                  <w:b/>
                  <w:lang w:val="en-US"/>
                </w:rPr>
                <w:t>Truy vấn</w:t>
              </w:r>
            </w:ins>
          </w:p>
        </w:tc>
      </w:tr>
      <w:tr w:rsidR="00692A1B" w14:paraId="1474F34A" w14:textId="77777777" w:rsidTr="00D41CA7">
        <w:trPr>
          <w:ins w:id="6524" w:author="phuong vu" w:date="2018-11-21T20:09:00Z"/>
        </w:trPr>
        <w:tc>
          <w:tcPr>
            <w:tcW w:w="797" w:type="dxa"/>
          </w:tcPr>
          <w:p w14:paraId="086B355A" w14:textId="77777777" w:rsidR="00692A1B" w:rsidRDefault="00692A1B" w:rsidP="00D41CA7">
            <w:pPr>
              <w:spacing w:line="360" w:lineRule="auto"/>
              <w:jc w:val="center"/>
              <w:rPr>
                <w:ins w:id="6525" w:author="phuong vu" w:date="2018-11-21T20:09:00Z"/>
                <w:lang w:val="en-US"/>
              </w:rPr>
            </w:pPr>
            <w:ins w:id="6526" w:author="phuong vu" w:date="2018-11-21T20:09:00Z">
              <w:r>
                <w:rPr>
                  <w:lang w:val="en-US"/>
                </w:rPr>
                <w:t>1</w:t>
              </w:r>
            </w:ins>
          </w:p>
        </w:tc>
        <w:tc>
          <w:tcPr>
            <w:tcW w:w="2368" w:type="dxa"/>
          </w:tcPr>
          <w:p w14:paraId="13EA6EED" w14:textId="77777777" w:rsidR="00692A1B" w:rsidRDefault="00692A1B" w:rsidP="00D41CA7">
            <w:pPr>
              <w:spacing w:line="360" w:lineRule="auto"/>
              <w:rPr>
                <w:ins w:id="6527" w:author="phuong vu" w:date="2018-11-21T20:09:00Z"/>
                <w:lang w:val="en-US"/>
              </w:rPr>
            </w:pPr>
            <w:ins w:id="6528" w:author="phuong vu" w:date="2018-11-21T20:09:00Z">
              <w:r>
                <w:rPr>
                  <w:lang w:val="en-US"/>
                </w:rPr>
                <w:t>service_type</w:t>
              </w:r>
            </w:ins>
          </w:p>
        </w:tc>
        <w:tc>
          <w:tcPr>
            <w:tcW w:w="1414" w:type="dxa"/>
          </w:tcPr>
          <w:p w14:paraId="23AE3A8A" w14:textId="77777777" w:rsidR="00692A1B" w:rsidRDefault="00692A1B" w:rsidP="00D41CA7">
            <w:pPr>
              <w:spacing w:line="360" w:lineRule="auto"/>
              <w:jc w:val="center"/>
              <w:rPr>
                <w:ins w:id="6529" w:author="phuong vu" w:date="2018-11-21T20:09:00Z"/>
                <w:lang w:val="en-US"/>
              </w:rPr>
            </w:pPr>
          </w:p>
        </w:tc>
        <w:tc>
          <w:tcPr>
            <w:tcW w:w="1395" w:type="dxa"/>
          </w:tcPr>
          <w:p w14:paraId="6E087BB3" w14:textId="77777777" w:rsidR="00692A1B" w:rsidRDefault="00692A1B" w:rsidP="00D41CA7">
            <w:pPr>
              <w:spacing w:line="360" w:lineRule="auto"/>
              <w:jc w:val="center"/>
              <w:rPr>
                <w:ins w:id="6530" w:author="phuong vu" w:date="2018-11-21T20:09:00Z"/>
                <w:lang w:val="en-US"/>
              </w:rPr>
            </w:pPr>
          </w:p>
        </w:tc>
        <w:tc>
          <w:tcPr>
            <w:tcW w:w="1397" w:type="dxa"/>
          </w:tcPr>
          <w:p w14:paraId="567E6B60" w14:textId="77777777" w:rsidR="00692A1B" w:rsidRDefault="00692A1B" w:rsidP="00D41CA7">
            <w:pPr>
              <w:spacing w:line="360" w:lineRule="auto"/>
              <w:jc w:val="center"/>
              <w:rPr>
                <w:ins w:id="6531" w:author="phuong vu" w:date="2018-11-21T20:09:00Z"/>
                <w:lang w:val="en-US"/>
              </w:rPr>
            </w:pPr>
          </w:p>
        </w:tc>
        <w:tc>
          <w:tcPr>
            <w:tcW w:w="1406" w:type="dxa"/>
          </w:tcPr>
          <w:p w14:paraId="4AEA2AB3" w14:textId="77777777" w:rsidR="00692A1B" w:rsidRDefault="00692A1B" w:rsidP="00D41CA7">
            <w:pPr>
              <w:jc w:val="center"/>
              <w:rPr>
                <w:ins w:id="6532" w:author="phuong vu" w:date="2018-11-21T20:09:00Z"/>
                <w:lang w:val="en-US"/>
              </w:rPr>
            </w:pPr>
            <w:ins w:id="6533" w:author="phuong vu" w:date="2018-11-21T20:09:00Z">
              <w:r>
                <w:rPr>
                  <w:lang w:val="en-US"/>
                </w:rPr>
                <w:t>X</w:t>
              </w:r>
            </w:ins>
          </w:p>
        </w:tc>
      </w:tr>
      <w:tr w:rsidR="00692A1B" w14:paraId="66DB3915" w14:textId="77777777" w:rsidTr="00D41CA7">
        <w:trPr>
          <w:ins w:id="6534" w:author="phuong vu" w:date="2018-11-21T20:09:00Z"/>
        </w:trPr>
        <w:tc>
          <w:tcPr>
            <w:tcW w:w="797" w:type="dxa"/>
          </w:tcPr>
          <w:p w14:paraId="65A624B0" w14:textId="77777777" w:rsidR="00692A1B" w:rsidRDefault="00692A1B" w:rsidP="00D41CA7">
            <w:pPr>
              <w:spacing w:line="360" w:lineRule="auto"/>
              <w:jc w:val="center"/>
              <w:rPr>
                <w:ins w:id="6535" w:author="phuong vu" w:date="2018-11-21T20:09:00Z"/>
                <w:lang w:val="en-US"/>
              </w:rPr>
            </w:pPr>
            <w:ins w:id="6536" w:author="phuong vu" w:date="2018-11-21T20:09:00Z">
              <w:r>
                <w:rPr>
                  <w:lang w:val="en-US"/>
                </w:rPr>
                <w:t>2</w:t>
              </w:r>
            </w:ins>
          </w:p>
        </w:tc>
        <w:tc>
          <w:tcPr>
            <w:tcW w:w="2368" w:type="dxa"/>
          </w:tcPr>
          <w:p w14:paraId="31DA66BB" w14:textId="77777777" w:rsidR="00692A1B" w:rsidRDefault="00692A1B" w:rsidP="00D41CA7">
            <w:pPr>
              <w:spacing w:line="360" w:lineRule="auto"/>
              <w:rPr>
                <w:ins w:id="6537" w:author="phuong vu" w:date="2018-11-21T20:09:00Z"/>
                <w:lang w:val="en-US"/>
              </w:rPr>
            </w:pPr>
            <w:ins w:id="6538" w:author="phuong vu" w:date="2018-11-21T20:09:00Z">
              <w:r>
                <w:rPr>
                  <w:lang w:val="en-US"/>
                </w:rPr>
                <w:t>color</w:t>
              </w:r>
            </w:ins>
          </w:p>
        </w:tc>
        <w:tc>
          <w:tcPr>
            <w:tcW w:w="1414" w:type="dxa"/>
          </w:tcPr>
          <w:p w14:paraId="22A3D1E7" w14:textId="77777777" w:rsidR="00692A1B" w:rsidRDefault="00692A1B" w:rsidP="00D41CA7">
            <w:pPr>
              <w:spacing w:line="360" w:lineRule="auto"/>
              <w:jc w:val="center"/>
              <w:rPr>
                <w:ins w:id="6539" w:author="phuong vu" w:date="2018-11-21T20:09:00Z"/>
                <w:lang w:val="en-US"/>
              </w:rPr>
            </w:pPr>
          </w:p>
        </w:tc>
        <w:tc>
          <w:tcPr>
            <w:tcW w:w="1395" w:type="dxa"/>
          </w:tcPr>
          <w:p w14:paraId="01B846B7" w14:textId="77777777" w:rsidR="00692A1B" w:rsidRDefault="00692A1B" w:rsidP="00D41CA7">
            <w:pPr>
              <w:spacing w:line="360" w:lineRule="auto"/>
              <w:jc w:val="center"/>
              <w:rPr>
                <w:ins w:id="6540" w:author="phuong vu" w:date="2018-11-21T20:09:00Z"/>
                <w:lang w:val="en-US"/>
              </w:rPr>
            </w:pPr>
          </w:p>
        </w:tc>
        <w:tc>
          <w:tcPr>
            <w:tcW w:w="1397" w:type="dxa"/>
          </w:tcPr>
          <w:p w14:paraId="157D8C03" w14:textId="77777777" w:rsidR="00692A1B" w:rsidRDefault="00692A1B" w:rsidP="00D41CA7">
            <w:pPr>
              <w:spacing w:line="360" w:lineRule="auto"/>
              <w:jc w:val="center"/>
              <w:rPr>
                <w:ins w:id="6541" w:author="phuong vu" w:date="2018-11-21T20:09:00Z"/>
                <w:lang w:val="en-US"/>
              </w:rPr>
            </w:pPr>
          </w:p>
        </w:tc>
        <w:tc>
          <w:tcPr>
            <w:tcW w:w="1406" w:type="dxa"/>
          </w:tcPr>
          <w:p w14:paraId="0C71050B" w14:textId="77777777" w:rsidR="00692A1B" w:rsidRDefault="00692A1B" w:rsidP="00D41CA7">
            <w:pPr>
              <w:jc w:val="center"/>
              <w:rPr>
                <w:ins w:id="6542" w:author="phuong vu" w:date="2018-11-21T20:09:00Z"/>
                <w:lang w:val="en-US"/>
              </w:rPr>
            </w:pPr>
            <w:ins w:id="6543" w:author="phuong vu" w:date="2018-11-21T20:09:00Z">
              <w:r>
                <w:rPr>
                  <w:lang w:val="en-US"/>
                </w:rPr>
                <w:t>X</w:t>
              </w:r>
            </w:ins>
          </w:p>
        </w:tc>
      </w:tr>
      <w:tr w:rsidR="00692A1B" w14:paraId="2AFAE696" w14:textId="77777777" w:rsidTr="00D41CA7">
        <w:trPr>
          <w:ins w:id="6544" w:author="phuong vu" w:date="2018-11-21T20:09:00Z"/>
        </w:trPr>
        <w:tc>
          <w:tcPr>
            <w:tcW w:w="797" w:type="dxa"/>
          </w:tcPr>
          <w:p w14:paraId="0329BC6A" w14:textId="77777777" w:rsidR="00692A1B" w:rsidRDefault="00692A1B" w:rsidP="00D41CA7">
            <w:pPr>
              <w:spacing w:line="360" w:lineRule="auto"/>
              <w:jc w:val="center"/>
              <w:rPr>
                <w:ins w:id="6545" w:author="phuong vu" w:date="2018-11-21T20:09:00Z"/>
                <w:lang w:val="en-US"/>
              </w:rPr>
            </w:pPr>
            <w:ins w:id="6546" w:author="phuong vu" w:date="2018-11-21T20:09:00Z">
              <w:r>
                <w:rPr>
                  <w:lang w:val="en-US"/>
                </w:rPr>
                <w:t>3</w:t>
              </w:r>
            </w:ins>
          </w:p>
        </w:tc>
        <w:tc>
          <w:tcPr>
            <w:tcW w:w="2368" w:type="dxa"/>
          </w:tcPr>
          <w:p w14:paraId="732DE38E" w14:textId="77777777" w:rsidR="00692A1B" w:rsidRDefault="00692A1B" w:rsidP="00D41CA7">
            <w:pPr>
              <w:spacing w:line="360" w:lineRule="auto"/>
              <w:rPr>
                <w:ins w:id="6547" w:author="phuong vu" w:date="2018-11-21T20:09:00Z"/>
                <w:lang w:val="en-US"/>
              </w:rPr>
            </w:pPr>
            <w:ins w:id="6548" w:author="phuong vu" w:date="2018-11-21T20:09:00Z">
              <w:r>
                <w:rPr>
                  <w:lang w:val="en-US"/>
                </w:rPr>
                <w:t>material</w:t>
              </w:r>
            </w:ins>
          </w:p>
        </w:tc>
        <w:tc>
          <w:tcPr>
            <w:tcW w:w="1414" w:type="dxa"/>
          </w:tcPr>
          <w:p w14:paraId="427FAF81" w14:textId="77777777" w:rsidR="00692A1B" w:rsidRDefault="00692A1B" w:rsidP="00D41CA7">
            <w:pPr>
              <w:spacing w:line="360" w:lineRule="auto"/>
              <w:jc w:val="center"/>
              <w:rPr>
                <w:ins w:id="6549" w:author="phuong vu" w:date="2018-11-21T20:09:00Z"/>
                <w:lang w:val="en-US"/>
              </w:rPr>
            </w:pPr>
          </w:p>
        </w:tc>
        <w:tc>
          <w:tcPr>
            <w:tcW w:w="1395" w:type="dxa"/>
          </w:tcPr>
          <w:p w14:paraId="377CCE71" w14:textId="77777777" w:rsidR="00692A1B" w:rsidRDefault="00692A1B" w:rsidP="00D41CA7">
            <w:pPr>
              <w:spacing w:line="360" w:lineRule="auto"/>
              <w:jc w:val="center"/>
              <w:rPr>
                <w:ins w:id="6550" w:author="phuong vu" w:date="2018-11-21T20:09:00Z"/>
                <w:lang w:val="en-US"/>
              </w:rPr>
            </w:pPr>
          </w:p>
        </w:tc>
        <w:tc>
          <w:tcPr>
            <w:tcW w:w="1397" w:type="dxa"/>
          </w:tcPr>
          <w:p w14:paraId="4A089214" w14:textId="77777777" w:rsidR="00692A1B" w:rsidRDefault="00692A1B" w:rsidP="00D41CA7">
            <w:pPr>
              <w:spacing w:line="360" w:lineRule="auto"/>
              <w:jc w:val="center"/>
              <w:rPr>
                <w:ins w:id="6551" w:author="phuong vu" w:date="2018-11-21T20:09:00Z"/>
                <w:lang w:val="en-US"/>
              </w:rPr>
            </w:pPr>
          </w:p>
        </w:tc>
        <w:tc>
          <w:tcPr>
            <w:tcW w:w="1406" w:type="dxa"/>
          </w:tcPr>
          <w:p w14:paraId="45D8D89D" w14:textId="77777777" w:rsidR="00692A1B" w:rsidRDefault="00692A1B" w:rsidP="00D41CA7">
            <w:pPr>
              <w:jc w:val="center"/>
              <w:rPr>
                <w:ins w:id="6552" w:author="phuong vu" w:date="2018-11-21T20:09:00Z"/>
                <w:lang w:val="en-US"/>
              </w:rPr>
            </w:pPr>
            <w:ins w:id="6553" w:author="phuong vu" w:date="2018-11-21T20:09:00Z">
              <w:r>
                <w:rPr>
                  <w:lang w:val="en-US"/>
                </w:rPr>
                <w:t>X</w:t>
              </w:r>
            </w:ins>
          </w:p>
        </w:tc>
      </w:tr>
      <w:tr w:rsidR="00692A1B" w14:paraId="41A89494" w14:textId="77777777" w:rsidTr="00D41CA7">
        <w:trPr>
          <w:ins w:id="6554" w:author="phuong vu" w:date="2018-11-21T20:09:00Z"/>
        </w:trPr>
        <w:tc>
          <w:tcPr>
            <w:tcW w:w="797" w:type="dxa"/>
          </w:tcPr>
          <w:p w14:paraId="766CE361" w14:textId="77777777" w:rsidR="00692A1B" w:rsidRDefault="00692A1B" w:rsidP="00D41CA7">
            <w:pPr>
              <w:spacing w:line="360" w:lineRule="auto"/>
              <w:jc w:val="center"/>
              <w:rPr>
                <w:ins w:id="6555" w:author="phuong vu" w:date="2018-11-21T20:09:00Z"/>
                <w:lang w:val="en-US"/>
              </w:rPr>
            </w:pPr>
            <w:ins w:id="6556" w:author="phuong vu" w:date="2018-11-21T20:09:00Z">
              <w:r>
                <w:rPr>
                  <w:lang w:val="en-US"/>
                </w:rPr>
                <w:t>4</w:t>
              </w:r>
            </w:ins>
          </w:p>
        </w:tc>
        <w:tc>
          <w:tcPr>
            <w:tcW w:w="2368" w:type="dxa"/>
          </w:tcPr>
          <w:p w14:paraId="4A5BE6BD" w14:textId="77777777" w:rsidR="00692A1B" w:rsidRDefault="00692A1B" w:rsidP="00D41CA7">
            <w:pPr>
              <w:spacing w:line="360" w:lineRule="auto"/>
              <w:rPr>
                <w:ins w:id="6557" w:author="phuong vu" w:date="2018-11-21T20:09:00Z"/>
                <w:lang w:val="en-US"/>
              </w:rPr>
            </w:pPr>
            <w:ins w:id="6558" w:author="phuong vu" w:date="2018-11-21T20:09:00Z">
              <w:r>
                <w:rPr>
                  <w:lang w:val="en-US"/>
                </w:rPr>
                <w:t>label</w:t>
              </w:r>
            </w:ins>
          </w:p>
        </w:tc>
        <w:tc>
          <w:tcPr>
            <w:tcW w:w="1414" w:type="dxa"/>
          </w:tcPr>
          <w:p w14:paraId="42AFCD15" w14:textId="77777777" w:rsidR="00692A1B" w:rsidRDefault="00692A1B" w:rsidP="00D41CA7">
            <w:pPr>
              <w:spacing w:line="360" w:lineRule="auto"/>
              <w:jc w:val="center"/>
              <w:rPr>
                <w:ins w:id="6559" w:author="phuong vu" w:date="2018-11-21T20:09:00Z"/>
                <w:lang w:val="en-US"/>
              </w:rPr>
            </w:pPr>
          </w:p>
        </w:tc>
        <w:tc>
          <w:tcPr>
            <w:tcW w:w="1395" w:type="dxa"/>
          </w:tcPr>
          <w:p w14:paraId="6D5B7219" w14:textId="77777777" w:rsidR="00692A1B" w:rsidRDefault="00692A1B" w:rsidP="00D41CA7">
            <w:pPr>
              <w:spacing w:line="360" w:lineRule="auto"/>
              <w:jc w:val="center"/>
              <w:rPr>
                <w:ins w:id="6560" w:author="phuong vu" w:date="2018-11-21T20:09:00Z"/>
                <w:lang w:val="en-US"/>
              </w:rPr>
            </w:pPr>
          </w:p>
        </w:tc>
        <w:tc>
          <w:tcPr>
            <w:tcW w:w="1397" w:type="dxa"/>
          </w:tcPr>
          <w:p w14:paraId="68351042" w14:textId="77777777" w:rsidR="00692A1B" w:rsidRDefault="00692A1B" w:rsidP="00D41CA7">
            <w:pPr>
              <w:spacing w:line="360" w:lineRule="auto"/>
              <w:jc w:val="center"/>
              <w:rPr>
                <w:ins w:id="6561" w:author="phuong vu" w:date="2018-11-21T20:09:00Z"/>
                <w:lang w:val="en-US"/>
              </w:rPr>
            </w:pPr>
          </w:p>
        </w:tc>
        <w:tc>
          <w:tcPr>
            <w:tcW w:w="1406" w:type="dxa"/>
          </w:tcPr>
          <w:p w14:paraId="56BD9276" w14:textId="77777777" w:rsidR="00692A1B" w:rsidRDefault="00692A1B" w:rsidP="00D41CA7">
            <w:pPr>
              <w:jc w:val="center"/>
              <w:rPr>
                <w:ins w:id="6562" w:author="phuong vu" w:date="2018-11-21T20:09:00Z"/>
                <w:lang w:val="en-US"/>
              </w:rPr>
            </w:pPr>
            <w:ins w:id="6563" w:author="phuong vu" w:date="2018-11-21T20:09:00Z">
              <w:r>
                <w:rPr>
                  <w:lang w:val="en-US"/>
                </w:rPr>
                <w:t>X</w:t>
              </w:r>
            </w:ins>
          </w:p>
        </w:tc>
      </w:tr>
      <w:tr w:rsidR="00692A1B" w14:paraId="7B53A311" w14:textId="77777777" w:rsidTr="00D41CA7">
        <w:trPr>
          <w:ins w:id="6564" w:author="phuong vu" w:date="2018-11-21T20:09:00Z"/>
        </w:trPr>
        <w:tc>
          <w:tcPr>
            <w:tcW w:w="797" w:type="dxa"/>
          </w:tcPr>
          <w:p w14:paraId="7B58D830" w14:textId="77777777" w:rsidR="00692A1B" w:rsidRDefault="00692A1B" w:rsidP="00D41CA7">
            <w:pPr>
              <w:spacing w:line="360" w:lineRule="auto"/>
              <w:jc w:val="center"/>
              <w:rPr>
                <w:ins w:id="6565" w:author="phuong vu" w:date="2018-11-21T20:09:00Z"/>
                <w:lang w:val="en-US"/>
              </w:rPr>
            </w:pPr>
            <w:ins w:id="6566" w:author="phuong vu" w:date="2018-11-21T20:09:00Z">
              <w:r>
                <w:rPr>
                  <w:lang w:val="en-US"/>
                </w:rPr>
                <w:t>5</w:t>
              </w:r>
            </w:ins>
          </w:p>
        </w:tc>
        <w:tc>
          <w:tcPr>
            <w:tcW w:w="2368" w:type="dxa"/>
          </w:tcPr>
          <w:p w14:paraId="1A6AB542" w14:textId="77777777" w:rsidR="00692A1B" w:rsidRDefault="00692A1B" w:rsidP="00D41CA7">
            <w:pPr>
              <w:spacing w:line="360" w:lineRule="auto"/>
              <w:rPr>
                <w:ins w:id="6567" w:author="phuong vu" w:date="2018-11-21T20:09:00Z"/>
                <w:lang w:val="en-US"/>
              </w:rPr>
            </w:pPr>
            <w:ins w:id="6568" w:author="phuong vu" w:date="2018-11-21T20:09:00Z">
              <w:r>
                <w:rPr>
                  <w:lang w:val="en-US"/>
                </w:rPr>
                <w:t>unit</w:t>
              </w:r>
            </w:ins>
          </w:p>
        </w:tc>
        <w:tc>
          <w:tcPr>
            <w:tcW w:w="1414" w:type="dxa"/>
          </w:tcPr>
          <w:p w14:paraId="0AB8565C" w14:textId="77777777" w:rsidR="00692A1B" w:rsidRDefault="00692A1B" w:rsidP="00D41CA7">
            <w:pPr>
              <w:spacing w:line="360" w:lineRule="auto"/>
              <w:jc w:val="center"/>
              <w:rPr>
                <w:ins w:id="6569" w:author="phuong vu" w:date="2018-11-21T20:09:00Z"/>
                <w:lang w:val="en-US"/>
              </w:rPr>
            </w:pPr>
          </w:p>
        </w:tc>
        <w:tc>
          <w:tcPr>
            <w:tcW w:w="1395" w:type="dxa"/>
          </w:tcPr>
          <w:p w14:paraId="5CD5AF6F" w14:textId="77777777" w:rsidR="00692A1B" w:rsidRDefault="00692A1B" w:rsidP="00D41CA7">
            <w:pPr>
              <w:spacing w:line="360" w:lineRule="auto"/>
              <w:jc w:val="center"/>
              <w:rPr>
                <w:ins w:id="6570" w:author="phuong vu" w:date="2018-11-21T20:09:00Z"/>
                <w:lang w:val="en-US"/>
              </w:rPr>
            </w:pPr>
          </w:p>
        </w:tc>
        <w:tc>
          <w:tcPr>
            <w:tcW w:w="1397" w:type="dxa"/>
          </w:tcPr>
          <w:p w14:paraId="0CB80F04" w14:textId="77777777" w:rsidR="00692A1B" w:rsidRDefault="00692A1B" w:rsidP="00D41CA7">
            <w:pPr>
              <w:spacing w:line="360" w:lineRule="auto"/>
              <w:jc w:val="center"/>
              <w:rPr>
                <w:ins w:id="6571" w:author="phuong vu" w:date="2018-11-21T20:09:00Z"/>
                <w:lang w:val="en-US"/>
              </w:rPr>
            </w:pPr>
          </w:p>
        </w:tc>
        <w:tc>
          <w:tcPr>
            <w:tcW w:w="1406" w:type="dxa"/>
          </w:tcPr>
          <w:p w14:paraId="0C24D031" w14:textId="77777777" w:rsidR="00692A1B" w:rsidRDefault="00692A1B" w:rsidP="00D41CA7">
            <w:pPr>
              <w:jc w:val="center"/>
              <w:rPr>
                <w:ins w:id="6572" w:author="phuong vu" w:date="2018-11-21T20:09:00Z"/>
                <w:lang w:val="en-US"/>
              </w:rPr>
            </w:pPr>
            <w:ins w:id="6573" w:author="phuong vu" w:date="2018-11-21T20:09:00Z">
              <w:r>
                <w:rPr>
                  <w:lang w:val="en-US"/>
                </w:rPr>
                <w:t>X</w:t>
              </w:r>
            </w:ins>
          </w:p>
        </w:tc>
      </w:tr>
      <w:tr w:rsidR="00692A1B" w14:paraId="5CFA3986" w14:textId="77777777" w:rsidTr="00D41CA7">
        <w:trPr>
          <w:ins w:id="6574" w:author="phuong vu" w:date="2018-11-21T20:09:00Z"/>
        </w:trPr>
        <w:tc>
          <w:tcPr>
            <w:tcW w:w="797" w:type="dxa"/>
          </w:tcPr>
          <w:p w14:paraId="52A3B704" w14:textId="77777777" w:rsidR="00692A1B" w:rsidRDefault="00692A1B" w:rsidP="00D41CA7">
            <w:pPr>
              <w:spacing w:line="360" w:lineRule="auto"/>
              <w:jc w:val="center"/>
              <w:rPr>
                <w:ins w:id="6575" w:author="phuong vu" w:date="2018-11-21T20:09:00Z"/>
                <w:lang w:val="en-US"/>
              </w:rPr>
            </w:pPr>
            <w:ins w:id="6576" w:author="phuong vu" w:date="2018-11-21T20:09:00Z">
              <w:r>
                <w:rPr>
                  <w:lang w:val="en-US"/>
                </w:rPr>
                <w:t>6</w:t>
              </w:r>
            </w:ins>
          </w:p>
        </w:tc>
        <w:tc>
          <w:tcPr>
            <w:tcW w:w="2368" w:type="dxa"/>
          </w:tcPr>
          <w:p w14:paraId="6DB0E765" w14:textId="77777777" w:rsidR="00692A1B" w:rsidRDefault="00692A1B" w:rsidP="00D41CA7">
            <w:pPr>
              <w:spacing w:line="360" w:lineRule="auto"/>
              <w:rPr>
                <w:ins w:id="6577" w:author="phuong vu" w:date="2018-11-21T20:09:00Z"/>
                <w:lang w:val="en-US"/>
              </w:rPr>
            </w:pPr>
            <w:ins w:id="6578" w:author="phuong vu" w:date="2018-11-21T20:09:00Z">
              <w:r>
                <w:rPr>
                  <w:lang w:val="en-US"/>
                </w:rPr>
                <w:t>product</w:t>
              </w:r>
            </w:ins>
          </w:p>
        </w:tc>
        <w:tc>
          <w:tcPr>
            <w:tcW w:w="1414" w:type="dxa"/>
          </w:tcPr>
          <w:p w14:paraId="36AA10D1" w14:textId="77777777" w:rsidR="00692A1B" w:rsidRDefault="00692A1B" w:rsidP="00D41CA7">
            <w:pPr>
              <w:spacing w:line="360" w:lineRule="auto"/>
              <w:jc w:val="center"/>
              <w:rPr>
                <w:ins w:id="6579" w:author="phuong vu" w:date="2018-11-21T20:09:00Z"/>
                <w:lang w:val="en-US"/>
              </w:rPr>
            </w:pPr>
          </w:p>
        </w:tc>
        <w:tc>
          <w:tcPr>
            <w:tcW w:w="1395" w:type="dxa"/>
          </w:tcPr>
          <w:p w14:paraId="3553F6F8" w14:textId="77777777" w:rsidR="00692A1B" w:rsidRDefault="00692A1B" w:rsidP="00D41CA7">
            <w:pPr>
              <w:spacing w:line="360" w:lineRule="auto"/>
              <w:jc w:val="center"/>
              <w:rPr>
                <w:ins w:id="6580" w:author="phuong vu" w:date="2018-11-21T20:09:00Z"/>
                <w:lang w:val="en-US"/>
              </w:rPr>
            </w:pPr>
          </w:p>
        </w:tc>
        <w:tc>
          <w:tcPr>
            <w:tcW w:w="1397" w:type="dxa"/>
          </w:tcPr>
          <w:p w14:paraId="71366826" w14:textId="77777777" w:rsidR="00692A1B" w:rsidRDefault="00692A1B" w:rsidP="00D41CA7">
            <w:pPr>
              <w:spacing w:line="360" w:lineRule="auto"/>
              <w:jc w:val="center"/>
              <w:rPr>
                <w:ins w:id="6581" w:author="phuong vu" w:date="2018-11-21T20:09:00Z"/>
                <w:lang w:val="en-US"/>
              </w:rPr>
            </w:pPr>
          </w:p>
        </w:tc>
        <w:tc>
          <w:tcPr>
            <w:tcW w:w="1406" w:type="dxa"/>
          </w:tcPr>
          <w:p w14:paraId="4F4674C3" w14:textId="77777777" w:rsidR="00692A1B" w:rsidRDefault="00692A1B" w:rsidP="00D41CA7">
            <w:pPr>
              <w:jc w:val="center"/>
              <w:rPr>
                <w:ins w:id="6582" w:author="phuong vu" w:date="2018-11-21T20:09:00Z"/>
                <w:lang w:val="en-US"/>
              </w:rPr>
            </w:pPr>
            <w:ins w:id="6583" w:author="phuong vu" w:date="2018-11-21T20:09:00Z">
              <w:r>
                <w:rPr>
                  <w:lang w:val="en-US"/>
                </w:rPr>
                <w:t>X</w:t>
              </w:r>
            </w:ins>
          </w:p>
        </w:tc>
      </w:tr>
      <w:tr w:rsidR="00692A1B" w14:paraId="0AAA06C3" w14:textId="77777777" w:rsidTr="00D41CA7">
        <w:trPr>
          <w:ins w:id="6584" w:author="phuong vu" w:date="2018-11-21T20:09:00Z"/>
        </w:trPr>
        <w:tc>
          <w:tcPr>
            <w:tcW w:w="797" w:type="dxa"/>
          </w:tcPr>
          <w:p w14:paraId="067DBDF9" w14:textId="77777777" w:rsidR="00692A1B" w:rsidRDefault="00692A1B" w:rsidP="00D41CA7">
            <w:pPr>
              <w:spacing w:line="360" w:lineRule="auto"/>
              <w:jc w:val="center"/>
              <w:rPr>
                <w:ins w:id="6585" w:author="phuong vu" w:date="2018-11-21T20:09:00Z"/>
                <w:lang w:val="en-US"/>
              </w:rPr>
            </w:pPr>
            <w:ins w:id="6586" w:author="phuong vu" w:date="2018-11-21T20:09:00Z">
              <w:r>
                <w:rPr>
                  <w:lang w:val="en-US"/>
                </w:rPr>
                <w:t>7</w:t>
              </w:r>
            </w:ins>
          </w:p>
        </w:tc>
        <w:tc>
          <w:tcPr>
            <w:tcW w:w="2368" w:type="dxa"/>
          </w:tcPr>
          <w:p w14:paraId="20EDA957" w14:textId="77777777" w:rsidR="00692A1B" w:rsidRDefault="00692A1B" w:rsidP="00D41CA7">
            <w:pPr>
              <w:spacing w:line="360" w:lineRule="auto"/>
              <w:rPr>
                <w:ins w:id="6587" w:author="phuong vu" w:date="2018-11-21T20:09:00Z"/>
                <w:lang w:val="en-US"/>
              </w:rPr>
            </w:pPr>
            <w:ins w:id="6588" w:author="phuong vu" w:date="2018-11-21T20:09:00Z">
              <w:r>
                <w:rPr>
                  <w:lang w:val="en-US"/>
                </w:rPr>
                <w:t>product_type</w:t>
              </w:r>
            </w:ins>
          </w:p>
        </w:tc>
        <w:tc>
          <w:tcPr>
            <w:tcW w:w="1414" w:type="dxa"/>
          </w:tcPr>
          <w:p w14:paraId="588624B4" w14:textId="77777777" w:rsidR="00692A1B" w:rsidRDefault="00692A1B" w:rsidP="00D41CA7">
            <w:pPr>
              <w:spacing w:line="360" w:lineRule="auto"/>
              <w:jc w:val="center"/>
              <w:rPr>
                <w:ins w:id="6589" w:author="phuong vu" w:date="2018-11-21T20:09:00Z"/>
                <w:lang w:val="en-US"/>
              </w:rPr>
            </w:pPr>
          </w:p>
        </w:tc>
        <w:tc>
          <w:tcPr>
            <w:tcW w:w="1395" w:type="dxa"/>
          </w:tcPr>
          <w:p w14:paraId="2D3AECC7" w14:textId="77777777" w:rsidR="00692A1B" w:rsidRDefault="00692A1B" w:rsidP="00D41CA7">
            <w:pPr>
              <w:spacing w:line="360" w:lineRule="auto"/>
              <w:jc w:val="center"/>
              <w:rPr>
                <w:ins w:id="6590" w:author="phuong vu" w:date="2018-11-21T20:09:00Z"/>
                <w:lang w:val="en-US"/>
              </w:rPr>
            </w:pPr>
          </w:p>
        </w:tc>
        <w:tc>
          <w:tcPr>
            <w:tcW w:w="1397" w:type="dxa"/>
          </w:tcPr>
          <w:p w14:paraId="489A4A89" w14:textId="77777777" w:rsidR="00692A1B" w:rsidRDefault="00692A1B" w:rsidP="00D41CA7">
            <w:pPr>
              <w:spacing w:line="360" w:lineRule="auto"/>
              <w:jc w:val="center"/>
              <w:rPr>
                <w:ins w:id="6591" w:author="phuong vu" w:date="2018-11-21T20:09:00Z"/>
                <w:lang w:val="en-US"/>
              </w:rPr>
            </w:pPr>
          </w:p>
        </w:tc>
        <w:tc>
          <w:tcPr>
            <w:tcW w:w="1406" w:type="dxa"/>
          </w:tcPr>
          <w:p w14:paraId="622A451B" w14:textId="77777777" w:rsidR="00692A1B" w:rsidRDefault="00692A1B" w:rsidP="00D41CA7">
            <w:pPr>
              <w:jc w:val="center"/>
              <w:rPr>
                <w:ins w:id="6592" w:author="phuong vu" w:date="2018-11-21T20:09:00Z"/>
                <w:lang w:val="en-US"/>
              </w:rPr>
            </w:pPr>
            <w:ins w:id="6593" w:author="phuong vu" w:date="2018-11-21T20:09:00Z">
              <w:r>
                <w:rPr>
                  <w:lang w:val="en-US"/>
                </w:rPr>
                <w:t>X</w:t>
              </w:r>
            </w:ins>
          </w:p>
        </w:tc>
      </w:tr>
      <w:tr w:rsidR="00692A1B" w14:paraId="2028EBE1" w14:textId="77777777" w:rsidTr="00D41CA7">
        <w:trPr>
          <w:ins w:id="6594" w:author="phuong vu" w:date="2018-11-21T20:09:00Z"/>
        </w:trPr>
        <w:tc>
          <w:tcPr>
            <w:tcW w:w="797" w:type="dxa"/>
          </w:tcPr>
          <w:p w14:paraId="37D2142C" w14:textId="77777777" w:rsidR="00692A1B" w:rsidRDefault="00692A1B" w:rsidP="00D41CA7">
            <w:pPr>
              <w:spacing w:line="360" w:lineRule="auto"/>
              <w:jc w:val="center"/>
              <w:rPr>
                <w:ins w:id="6595" w:author="phuong vu" w:date="2018-11-21T20:09:00Z"/>
                <w:lang w:val="en-US"/>
              </w:rPr>
            </w:pPr>
            <w:ins w:id="6596" w:author="phuong vu" w:date="2018-11-21T20:09:00Z">
              <w:r>
                <w:rPr>
                  <w:lang w:val="en-US"/>
                </w:rPr>
                <w:t>8</w:t>
              </w:r>
            </w:ins>
          </w:p>
        </w:tc>
        <w:tc>
          <w:tcPr>
            <w:tcW w:w="2368" w:type="dxa"/>
          </w:tcPr>
          <w:p w14:paraId="115CB1B5" w14:textId="77777777" w:rsidR="00692A1B" w:rsidRDefault="00692A1B" w:rsidP="00D41CA7">
            <w:pPr>
              <w:spacing w:line="360" w:lineRule="auto"/>
              <w:rPr>
                <w:ins w:id="6597" w:author="phuong vu" w:date="2018-11-21T20:09:00Z"/>
                <w:lang w:val="en-US"/>
              </w:rPr>
            </w:pPr>
            <w:ins w:id="6598" w:author="phuong vu" w:date="2018-11-21T20:09:00Z">
              <w:r>
                <w:rPr>
                  <w:lang w:val="en-US"/>
                </w:rPr>
                <w:t>unit_price</w:t>
              </w:r>
            </w:ins>
          </w:p>
        </w:tc>
        <w:tc>
          <w:tcPr>
            <w:tcW w:w="1414" w:type="dxa"/>
          </w:tcPr>
          <w:p w14:paraId="2C1A1870" w14:textId="77777777" w:rsidR="00692A1B" w:rsidRDefault="00692A1B" w:rsidP="00D41CA7">
            <w:pPr>
              <w:spacing w:line="360" w:lineRule="auto"/>
              <w:jc w:val="center"/>
              <w:rPr>
                <w:ins w:id="6599" w:author="phuong vu" w:date="2018-11-21T20:09:00Z"/>
                <w:lang w:val="en-US"/>
              </w:rPr>
            </w:pPr>
          </w:p>
        </w:tc>
        <w:tc>
          <w:tcPr>
            <w:tcW w:w="1395" w:type="dxa"/>
          </w:tcPr>
          <w:p w14:paraId="0028568F" w14:textId="77777777" w:rsidR="00692A1B" w:rsidRDefault="00692A1B" w:rsidP="00D41CA7">
            <w:pPr>
              <w:spacing w:line="360" w:lineRule="auto"/>
              <w:jc w:val="center"/>
              <w:rPr>
                <w:ins w:id="6600" w:author="phuong vu" w:date="2018-11-21T20:09:00Z"/>
                <w:lang w:val="en-US"/>
              </w:rPr>
            </w:pPr>
          </w:p>
        </w:tc>
        <w:tc>
          <w:tcPr>
            <w:tcW w:w="1397" w:type="dxa"/>
          </w:tcPr>
          <w:p w14:paraId="268D6592" w14:textId="77777777" w:rsidR="00692A1B" w:rsidRDefault="00692A1B" w:rsidP="00D41CA7">
            <w:pPr>
              <w:spacing w:line="360" w:lineRule="auto"/>
              <w:jc w:val="center"/>
              <w:rPr>
                <w:ins w:id="6601" w:author="phuong vu" w:date="2018-11-21T20:09:00Z"/>
                <w:lang w:val="en-US"/>
              </w:rPr>
            </w:pPr>
          </w:p>
        </w:tc>
        <w:tc>
          <w:tcPr>
            <w:tcW w:w="1406" w:type="dxa"/>
          </w:tcPr>
          <w:p w14:paraId="197E5FAB" w14:textId="77777777" w:rsidR="00692A1B" w:rsidRDefault="00692A1B" w:rsidP="00D41CA7">
            <w:pPr>
              <w:jc w:val="center"/>
              <w:rPr>
                <w:ins w:id="6602" w:author="phuong vu" w:date="2018-11-21T20:09:00Z"/>
                <w:lang w:val="en-US"/>
              </w:rPr>
            </w:pPr>
            <w:ins w:id="6603" w:author="phuong vu" w:date="2018-11-21T20:09:00Z">
              <w:r>
                <w:rPr>
                  <w:lang w:val="en-US"/>
                </w:rPr>
                <w:t>X</w:t>
              </w:r>
            </w:ins>
          </w:p>
        </w:tc>
      </w:tr>
      <w:tr w:rsidR="00692A1B" w14:paraId="2A66D51F" w14:textId="77777777" w:rsidTr="00D41CA7">
        <w:trPr>
          <w:ins w:id="6604" w:author="phuong vu" w:date="2018-11-21T20:09:00Z"/>
        </w:trPr>
        <w:tc>
          <w:tcPr>
            <w:tcW w:w="797" w:type="dxa"/>
          </w:tcPr>
          <w:p w14:paraId="5CEDD886" w14:textId="77777777" w:rsidR="00692A1B" w:rsidRDefault="00692A1B" w:rsidP="00D41CA7">
            <w:pPr>
              <w:spacing w:line="360" w:lineRule="auto"/>
              <w:jc w:val="center"/>
              <w:rPr>
                <w:ins w:id="6605" w:author="phuong vu" w:date="2018-11-21T20:09:00Z"/>
                <w:lang w:val="en-US"/>
              </w:rPr>
            </w:pPr>
            <w:ins w:id="6606" w:author="phuong vu" w:date="2018-11-21T20:09:00Z">
              <w:r>
                <w:rPr>
                  <w:lang w:val="en-US"/>
                </w:rPr>
                <w:t>9</w:t>
              </w:r>
            </w:ins>
          </w:p>
        </w:tc>
        <w:tc>
          <w:tcPr>
            <w:tcW w:w="2368" w:type="dxa"/>
          </w:tcPr>
          <w:p w14:paraId="2B9878F4" w14:textId="77777777" w:rsidR="00692A1B" w:rsidRDefault="00692A1B" w:rsidP="00D41CA7">
            <w:pPr>
              <w:spacing w:line="360" w:lineRule="auto"/>
              <w:rPr>
                <w:ins w:id="6607" w:author="phuong vu" w:date="2018-11-21T20:09:00Z"/>
                <w:lang w:val="en-US"/>
              </w:rPr>
            </w:pPr>
            <w:ins w:id="6608" w:author="phuong vu" w:date="2018-11-21T20:09:00Z">
              <w:r>
                <w:rPr>
                  <w:lang w:val="en-US"/>
                </w:rPr>
                <w:t>time_schedule</w:t>
              </w:r>
            </w:ins>
          </w:p>
        </w:tc>
        <w:tc>
          <w:tcPr>
            <w:tcW w:w="1414" w:type="dxa"/>
          </w:tcPr>
          <w:p w14:paraId="1364EE2D" w14:textId="77777777" w:rsidR="00692A1B" w:rsidRDefault="00692A1B" w:rsidP="00D41CA7">
            <w:pPr>
              <w:spacing w:line="360" w:lineRule="auto"/>
              <w:jc w:val="center"/>
              <w:rPr>
                <w:ins w:id="6609" w:author="phuong vu" w:date="2018-11-21T20:09:00Z"/>
                <w:lang w:val="en-US"/>
              </w:rPr>
            </w:pPr>
          </w:p>
        </w:tc>
        <w:tc>
          <w:tcPr>
            <w:tcW w:w="1395" w:type="dxa"/>
          </w:tcPr>
          <w:p w14:paraId="2211FD68" w14:textId="77777777" w:rsidR="00692A1B" w:rsidRDefault="00692A1B" w:rsidP="00D41CA7">
            <w:pPr>
              <w:spacing w:line="360" w:lineRule="auto"/>
              <w:jc w:val="center"/>
              <w:rPr>
                <w:ins w:id="6610" w:author="phuong vu" w:date="2018-11-21T20:09:00Z"/>
                <w:lang w:val="en-US"/>
              </w:rPr>
            </w:pPr>
          </w:p>
        </w:tc>
        <w:tc>
          <w:tcPr>
            <w:tcW w:w="1397" w:type="dxa"/>
          </w:tcPr>
          <w:p w14:paraId="27333615" w14:textId="77777777" w:rsidR="00692A1B" w:rsidRDefault="00692A1B" w:rsidP="00D41CA7">
            <w:pPr>
              <w:spacing w:line="360" w:lineRule="auto"/>
              <w:jc w:val="center"/>
              <w:rPr>
                <w:ins w:id="6611" w:author="phuong vu" w:date="2018-11-21T20:09:00Z"/>
                <w:lang w:val="en-US"/>
              </w:rPr>
            </w:pPr>
          </w:p>
        </w:tc>
        <w:tc>
          <w:tcPr>
            <w:tcW w:w="1406" w:type="dxa"/>
          </w:tcPr>
          <w:p w14:paraId="72AE790D" w14:textId="77777777" w:rsidR="00692A1B" w:rsidRDefault="00692A1B" w:rsidP="00D41CA7">
            <w:pPr>
              <w:jc w:val="center"/>
              <w:rPr>
                <w:ins w:id="6612" w:author="phuong vu" w:date="2018-11-21T20:09:00Z"/>
                <w:lang w:val="en-US"/>
              </w:rPr>
            </w:pPr>
            <w:ins w:id="6613" w:author="phuong vu" w:date="2018-11-21T20:09:00Z">
              <w:r>
                <w:rPr>
                  <w:lang w:val="en-US"/>
                </w:rPr>
                <w:t>X</w:t>
              </w:r>
            </w:ins>
          </w:p>
        </w:tc>
      </w:tr>
      <w:tr w:rsidR="00692A1B" w14:paraId="6914CB25" w14:textId="77777777" w:rsidTr="00D41CA7">
        <w:trPr>
          <w:ins w:id="6614" w:author="phuong vu" w:date="2018-11-21T20:09:00Z"/>
        </w:trPr>
        <w:tc>
          <w:tcPr>
            <w:tcW w:w="797" w:type="dxa"/>
          </w:tcPr>
          <w:p w14:paraId="460AC13B" w14:textId="77777777" w:rsidR="00692A1B" w:rsidRDefault="00692A1B" w:rsidP="00D41CA7">
            <w:pPr>
              <w:spacing w:line="360" w:lineRule="auto"/>
              <w:jc w:val="center"/>
              <w:rPr>
                <w:ins w:id="6615" w:author="phuong vu" w:date="2018-11-21T20:09:00Z"/>
                <w:lang w:val="en-US"/>
              </w:rPr>
            </w:pPr>
            <w:ins w:id="6616" w:author="phuong vu" w:date="2018-11-21T20:09:00Z">
              <w:r>
                <w:rPr>
                  <w:lang w:val="en-US"/>
                </w:rPr>
                <w:t>10</w:t>
              </w:r>
            </w:ins>
          </w:p>
        </w:tc>
        <w:tc>
          <w:tcPr>
            <w:tcW w:w="2368" w:type="dxa"/>
          </w:tcPr>
          <w:p w14:paraId="25A3CC67" w14:textId="77777777" w:rsidR="00692A1B" w:rsidRDefault="00692A1B" w:rsidP="00D41CA7">
            <w:pPr>
              <w:spacing w:line="360" w:lineRule="auto"/>
              <w:rPr>
                <w:ins w:id="6617" w:author="phuong vu" w:date="2018-11-21T20:09:00Z"/>
                <w:lang w:val="en-US"/>
              </w:rPr>
            </w:pPr>
            <w:ins w:id="6618" w:author="phuong vu" w:date="2018-11-21T20:09:00Z">
              <w:r>
                <w:rPr>
                  <w:lang w:val="en-US"/>
                </w:rPr>
                <w:t>branch</w:t>
              </w:r>
            </w:ins>
          </w:p>
        </w:tc>
        <w:tc>
          <w:tcPr>
            <w:tcW w:w="1414" w:type="dxa"/>
          </w:tcPr>
          <w:p w14:paraId="17E54856" w14:textId="77777777" w:rsidR="00692A1B" w:rsidRDefault="00692A1B" w:rsidP="00D41CA7">
            <w:pPr>
              <w:spacing w:line="360" w:lineRule="auto"/>
              <w:jc w:val="center"/>
              <w:rPr>
                <w:ins w:id="6619" w:author="phuong vu" w:date="2018-11-21T20:09:00Z"/>
                <w:lang w:val="en-US"/>
              </w:rPr>
            </w:pPr>
          </w:p>
        </w:tc>
        <w:tc>
          <w:tcPr>
            <w:tcW w:w="1395" w:type="dxa"/>
          </w:tcPr>
          <w:p w14:paraId="5214D891" w14:textId="77777777" w:rsidR="00692A1B" w:rsidRDefault="00692A1B" w:rsidP="00D41CA7">
            <w:pPr>
              <w:spacing w:line="360" w:lineRule="auto"/>
              <w:jc w:val="center"/>
              <w:rPr>
                <w:ins w:id="6620" w:author="phuong vu" w:date="2018-11-21T20:09:00Z"/>
                <w:lang w:val="en-US"/>
              </w:rPr>
            </w:pPr>
          </w:p>
        </w:tc>
        <w:tc>
          <w:tcPr>
            <w:tcW w:w="1397" w:type="dxa"/>
          </w:tcPr>
          <w:p w14:paraId="04C51DE7" w14:textId="77777777" w:rsidR="00692A1B" w:rsidRDefault="00692A1B" w:rsidP="00D41CA7">
            <w:pPr>
              <w:spacing w:line="360" w:lineRule="auto"/>
              <w:jc w:val="center"/>
              <w:rPr>
                <w:ins w:id="6621" w:author="phuong vu" w:date="2018-11-21T20:09:00Z"/>
                <w:lang w:val="en-US"/>
              </w:rPr>
            </w:pPr>
          </w:p>
        </w:tc>
        <w:tc>
          <w:tcPr>
            <w:tcW w:w="1406" w:type="dxa"/>
          </w:tcPr>
          <w:p w14:paraId="1918D7A0" w14:textId="77777777" w:rsidR="00692A1B" w:rsidRDefault="00692A1B" w:rsidP="00D41CA7">
            <w:pPr>
              <w:jc w:val="center"/>
              <w:rPr>
                <w:ins w:id="6622" w:author="phuong vu" w:date="2018-11-21T20:09:00Z"/>
                <w:lang w:val="en-US"/>
              </w:rPr>
            </w:pPr>
            <w:ins w:id="6623" w:author="phuong vu" w:date="2018-11-21T20:09:00Z">
              <w:r>
                <w:rPr>
                  <w:lang w:val="en-US"/>
                </w:rPr>
                <w:t>X</w:t>
              </w:r>
            </w:ins>
          </w:p>
        </w:tc>
      </w:tr>
      <w:tr w:rsidR="00692A1B" w14:paraId="70DB0DA6" w14:textId="77777777" w:rsidTr="00D41CA7">
        <w:trPr>
          <w:ins w:id="6624" w:author="phuong vu" w:date="2018-11-21T20:09:00Z"/>
        </w:trPr>
        <w:tc>
          <w:tcPr>
            <w:tcW w:w="797" w:type="dxa"/>
          </w:tcPr>
          <w:p w14:paraId="5DC24938" w14:textId="77777777" w:rsidR="00692A1B" w:rsidRDefault="00692A1B" w:rsidP="00D41CA7">
            <w:pPr>
              <w:spacing w:line="360" w:lineRule="auto"/>
              <w:jc w:val="center"/>
              <w:rPr>
                <w:ins w:id="6625" w:author="phuong vu" w:date="2018-11-21T20:09:00Z"/>
                <w:lang w:val="en-US"/>
              </w:rPr>
            </w:pPr>
            <w:ins w:id="6626" w:author="phuong vu" w:date="2018-11-21T20:09:00Z">
              <w:r>
                <w:rPr>
                  <w:lang w:val="en-US"/>
                </w:rPr>
                <w:t>11</w:t>
              </w:r>
            </w:ins>
          </w:p>
        </w:tc>
        <w:tc>
          <w:tcPr>
            <w:tcW w:w="2368" w:type="dxa"/>
          </w:tcPr>
          <w:p w14:paraId="017FD013" w14:textId="77777777" w:rsidR="00692A1B" w:rsidRDefault="00692A1B" w:rsidP="00D41CA7">
            <w:pPr>
              <w:spacing w:line="360" w:lineRule="auto"/>
              <w:rPr>
                <w:ins w:id="6627" w:author="phuong vu" w:date="2018-11-21T20:09:00Z"/>
                <w:lang w:val="en-US"/>
              </w:rPr>
            </w:pPr>
            <w:ins w:id="6628" w:author="phuong vu" w:date="2018-11-21T20:09:00Z">
              <w:r>
                <w:rPr>
                  <w:lang w:val="en-US"/>
                </w:rPr>
                <w:t>service_type_branch</w:t>
              </w:r>
            </w:ins>
          </w:p>
        </w:tc>
        <w:tc>
          <w:tcPr>
            <w:tcW w:w="1414" w:type="dxa"/>
          </w:tcPr>
          <w:p w14:paraId="1F5E1D81" w14:textId="77777777" w:rsidR="00692A1B" w:rsidRDefault="00692A1B" w:rsidP="00D41CA7">
            <w:pPr>
              <w:spacing w:line="360" w:lineRule="auto"/>
              <w:jc w:val="center"/>
              <w:rPr>
                <w:ins w:id="6629" w:author="phuong vu" w:date="2018-11-21T20:09:00Z"/>
                <w:lang w:val="en-US"/>
              </w:rPr>
            </w:pPr>
          </w:p>
        </w:tc>
        <w:tc>
          <w:tcPr>
            <w:tcW w:w="1395" w:type="dxa"/>
          </w:tcPr>
          <w:p w14:paraId="789EA4F8" w14:textId="77777777" w:rsidR="00692A1B" w:rsidRDefault="00692A1B" w:rsidP="00D41CA7">
            <w:pPr>
              <w:spacing w:line="360" w:lineRule="auto"/>
              <w:jc w:val="center"/>
              <w:rPr>
                <w:ins w:id="6630" w:author="phuong vu" w:date="2018-11-21T20:09:00Z"/>
                <w:lang w:val="en-US"/>
              </w:rPr>
            </w:pPr>
          </w:p>
        </w:tc>
        <w:tc>
          <w:tcPr>
            <w:tcW w:w="1397" w:type="dxa"/>
          </w:tcPr>
          <w:p w14:paraId="792BB1E4" w14:textId="77777777" w:rsidR="00692A1B" w:rsidRDefault="00692A1B" w:rsidP="00D41CA7">
            <w:pPr>
              <w:spacing w:line="360" w:lineRule="auto"/>
              <w:jc w:val="center"/>
              <w:rPr>
                <w:ins w:id="6631" w:author="phuong vu" w:date="2018-11-21T20:09:00Z"/>
                <w:lang w:val="en-US"/>
              </w:rPr>
            </w:pPr>
          </w:p>
        </w:tc>
        <w:tc>
          <w:tcPr>
            <w:tcW w:w="1406" w:type="dxa"/>
          </w:tcPr>
          <w:p w14:paraId="1C5480BA" w14:textId="77777777" w:rsidR="00692A1B" w:rsidRDefault="00692A1B" w:rsidP="00D41CA7">
            <w:pPr>
              <w:jc w:val="center"/>
              <w:rPr>
                <w:ins w:id="6632" w:author="phuong vu" w:date="2018-11-21T20:09:00Z"/>
                <w:lang w:val="en-US"/>
              </w:rPr>
            </w:pPr>
            <w:ins w:id="6633" w:author="phuong vu" w:date="2018-11-21T20:09:00Z">
              <w:r>
                <w:rPr>
                  <w:lang w:val="en-US"/>
                </w:rPr>
                <w:t>X</w:t>
              </w:r>
            </w:ins>
          </w:p>
        </w:tc>
      </w:tr>
    </w:tbl>
    <w:p w14:paraId="71639FE1" w14:textId="77777777" w:rsidR="00692A1B" w:rsidRPr="00933422" w:rsidRDefault="00692A1B">
      <w:pPr>
        <w:rPr>
          <w:ins w:id="6634" w:author="phuong vu" w:date="2018-11-21T18:58:00Z"/>
          <w:lang w:val="en-US"/>
        </w:rPr>
        <w:pPrChange w:id="6635" w:author="phuong vu" w:date="2018-11-21T20:09:00Z">
          <w:pPr>
            <w:pStyle w:val="Heading5"/>
          </w:pPr>
        </w:pPrChange>
      </w:pPr>
    </w:p>
    <w:p w14:paraId="54D926DB" w14:textId="508F9595" w:rsidR="00D25C6A" w:rsidRPr="00D25C6A" w:rsidRDefault="00D25C6A">
      <w:pPr>
        <w:pStyle w:val="Heading5"/>
        <w:rPr>
          <w:lang w:val="en-US"/>
        </w:rPr>
        <w:pPrChange w:id="6636" w:author="phuong vu" w:date="2018-11-21T18:58:00Z">
          <w:pPr>
            <w:pStyle w:val="Heading6"/>
          </w:pPr>
        </w:pPrChange>
      </w:pPr>
      <w:ins w:id="6637" w:author="phuong vu" w:date="2018-11-21T18:58:00Z">
        <w:r>
          <w:rPr>
            <w:lang w:val="en-US"/>
          </w:rPr>
          <w:t>Cách xử lí</w:t>
        </w:r>
      </w:ins>
    </w:p>
    <w:p w14:paraId="3C658E63" w14:textId="102B80DD" w:rsidR="00A61DB2" w:rsidRDefault="00A61DB2" w:rsidP="00A61DB2">
      <w:pPr>
        <w:pStyle w:val="Heading4"/>
        <w:rPr>
          <w:lang w:val="en-US"/>
        </w:rPr>
      </w:pPr>
      <w:bookmarkStart w:id="6638" w:name="_Toc530662899"/>
      <w:r>
        <w:rPr>
          <w:lang w:val="en-US"/>
        </w:rPr>
        <w:t>Tạo đơn hàng</w:t>
      </w:r>
      <w:bookmarkEnd w:id="6638"/>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lastRenderedPageBreak/>
        <w:t>Giao diện</w:t>
      </w:r>
    </w:p>
    <w:p w14:paraId="74D7517B" w14:textId="77777777" w:rsidR="00D3682B" w:rsidRDefault="00D3682B" w:rsidP="009B63D4">
      <w:pPr>
        <w:keepNext/>
      </w:pPr>
      <w:r>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3B93627E" w:rsidR="00D3682B" w:rsidRDefault="00D3682B" w:rsidP="00D3682B">
      <w:pPr>
        <w:pStyle w:val="Caption"/>
        <w:rPr>
          <w:szCs w:val="26"/>
          <w:lang w:val="en-US"/>
        </w:rPr>
      </w:pPr>
      <w:bookmarkStart w:id="6639" w:name="_Toc530662950"/>
      <w:r w:rsidRPr="009B63D4">
        <w:rPr>
          <w:szCs w:val="26"/>
        </w:rPr>
        <w:t xml:space="preserve">Hình </w:t>
      </w:r>
      <w:ins w:id="6640"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641"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642" w:author="phuong vu" w:date="2018-11-22T18:14:00Z">
        <w:r w:rsidR="00627671">
          <w:rPr>
            <w:noProof/>
            <w:szCs w:val="26"/>
          </w:rPr>
          <w:t>23</w:t>
        </w:r>
        <w:r w:rsidR="00627671">
          <w:rPr>
            <w:szCs w:val="26"/>
          </w:rPr>
          <w:fldChar w:fldCharType="end"/>
        </w:r>
      </w:ins>
      <w:del w:id="664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bookmarkEnd w:id="6639"/>
    </w:p>
    <w:p w14:paraId="1AECE2F0" w14:textId="77777777" w:rsidR="00442EB8" w:rsidRDefault="00442EB8" w:rsidP="009B63D4">
      <w:pPr>
        <w:keepNext/>
      </w:pPr>
      <w:r>
        <w:rPr>
          <w:noProof/>
        </w:rPr>
        <w:lastRenderedPageBreak/>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3C507482" w:rsidR="00442EB8" w:rsidRPr="009B63D4" w:rsidRDefault="00442EB8" w:rsidP="009B63D4">
      <w:pPr>
        <w:pStyle w:val="Caption"/>
        <w:rPr>
          <w:szCs w:val="26"/>
          <w:lang w:val="en-US"/>
        </w:rPr>
      </w:pPr>
      <w:bookmarkStart w:id="6644" w:name="_Toc530662951"/>
      <w:r w:rsidRPr="009B63D4">
        <w:rPr>
          <w:szCs w:val="26"/>
        </w:rPr>
        <w:t xml:space="preserve">Hình </w:t>
      </w:r>
      <w:ins w:id="664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64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647" w:author="phuong vu" w:date="2018-11-22T18:14:00Z">
        <w:r w:rsidR="00627671">
          <w:rPr>
            <w:noProof/>
            <w:szCs w:val="26"/>
          </w:rPr>
          <w:t>24</w:t>
        </w:r>
        <w:r w:rsidR="00627671">
          <w:rPr>
            <w:szCs w:val="26"/>
          </w:rPr>
          <w:fldChar w:fldCharType="end"/>
        </w:r>
      </w:ins>
      <w:del w:id="664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bookmarkEnd w:id="6644"/>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6649"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6650"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6651"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6652"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6653"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6654" w:author="phuong vu" w:date="2018-11-15T18:00:00Z">
              <w:r w:rsidDel="006D04E7">
                <w:rPr>
                  <w:lang w:val="en-US"/>
                </w:rPr>
                <w:delText>inputText</w:delText>
              </w:r>
            </w:del>
            <w:ins w:id="6655"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6656"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6657" w:author="phuong vu" w:date="2018-11-15T18:00:00Z">
              <w:r w:rsidDel="006D04E7">
                <w:rPr>
                  <w:lang w:val="en-US"/>
                </w:rPr>
                <w:delText>inputText</w:delText>
              </w:r>
            </w:del>
            <w:ins w:id="6658"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6659"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6660"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6661"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6662" w:author="phuong vu" w:date="2018-11-15T18:02:00Z">
              <w:r w:rsidDel="006D04E7">
                <w:rPr>
                  <w:lang w:val="en-US"/>
                </w:rPr>
                <w:delText>inputText</w:delText>
              </w:r>
            </w:del>
            <w:ins w:id="6663"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6664" w:author="phuong vu" w:date="2018-11-15T18:01:00Z">
              <w:r>
                <w:rPr>
                  <w:lang w:val="en-US"/>
                </w:rPr>
                <w:t xml:space="preserve">Thời gian </w:t>
              </w:r>
            </w:ins>
            <w:ins w:id="6665" w:author="phuong vu" w:date="2018-11-15T18:02:00Z">
              <w:r>
                <w:rPr>
                  <w:lang w:val="en-US"/>
                </w:rPr>
                <w:t>lấy</w:t>
              </w:r>
            </w:ins>
            <w:ins w:id="6666"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6667" w:author="phuong vu" w:date="2018-11-15T18:02:00Z">
              <w:r w:rsidDel="006D04E7">
                <w:rPr>
                  <w:lang w:val="en-US"/>
                </w:rPr>
                <w:delText>inputText</w:delText>
              </w:r>
            </w:del>
            <w:ins w:id="6668"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6669"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6670"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6671"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6672" w:author="phuong vu" w:date="2018-11-15T18:03:00Z">
              <w:r w:rsidDel="006D04E7">
                <w:rPr>
                  <w:lang w:val="en-US"/>
                </w:rPr>
                <w:delText>inputText</w:delText>
              </w:r>
            </w:del>
            <w:ins w:id="6673"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6674"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6675" w:author="phuong vu" w:date="2018-11-15T18:03:00Z">
              <w:r w:rsidDel="006D04E7">
                <w:rPr>
                  <w:lang w:val="en-US"/>
                </w:rPr>
                <w:delText>inputText</w:delText>
              </w:r>
            </w:del>
            <w:ins w:id="6676"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6677"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6678" w:author="phuong vu" w:date="2018-11-15T18:03:00Z">
              <w:r w:rsidDel="006D04E7">
                <w:rPr>
                  <w:lang w:val="en-US"/>
                </w:rPr>
                <w:delText>inputText</w:delText>
              </w:r>
            </w:del>
            <w:ins w:id="6679"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6680"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6681" w:author="phuong vu" w:date="2018-11-15T18:03:00Z">
              <w:r w:rsidDel="006D04E7">
                <w:rPr>
                  <w:lang w:val="en-US"/>
                </w:rPr>
                <w:delText>inputText</w:delText>
              </w:r>
            </w:del>
            <w:ins w:id="6682"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6683"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6684"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6685" w:author="phuong vu" w:date="2018-11-15T18:04:00Z">
              <w:r w:rsidDel="006D04E7">
                <w:rPr>
                  <w:lang w:val="en-US"/>
                </w:rPr>
                <w:delText>inputText</w:delText>
              </w:r>
            </w:del>
            <w:ins w:id="6686"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6687"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6688" w:author="phuong vu" w:date="2018-11-15T18:04:00Z">
              <w:r w:rsidDel="006D04E7">
                <w:rPr>
                  <w:lang w:val="en-US"/>
                </w:rPr>
                <w:delText>inputText</w:delText>
              </w:r>
            </w:del>
            <w:ins w:id="6689"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6690"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6691" w:author="phuong vu" w:date="2018-11-15T18:04:00Z"/>
        </w:trPr>
        <w:tc>
          <w:tcPr>
            <w:tcW w:w="805" w:type="dxa"/>
          </w:tcPr>
          <w:p w14:paraId="3E48C25E" w14:textId="33EBFCF9" w:rsidR="006D04E7" w:rsidRDefault="006D04E7" w:rsidP="00A72A60">
            <w:pPr>
              <w:spacing w:line="360" w:lineRule="auto"/>
              <w:jc w:val="center"/>
              <w:rPr>
                <w:ins w:id="6692" w:author="phuong vu" w:date="2018-11-15T18:04:00Z"/>
                <w:lang w:val="en-US"/>
              </w:rPr>
            </w:pPr>
            <w:ins w:id="6693"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6694" w:author="phuong vu" w:date="2018-11-15T18:04:00Z"/>
                <w:lang w:val="en-US"/>
              </w:rPr>
            </w:pPr>
            <w:ins w:id="6695" w:author="phuong vu" w:date="2018-11-15T18:04:00Z">
              <w:r>
                <w:rPr>
                  <w:lang w:val="en-US"/>
                </w:rPr>
                <w:t>select</w:t>
              </w:r>
            </w:ins>
          </w:p>
        </w:tc>
        <w:tc>
          <w:tcPr>
            <w:tcW w:w="2970" w:type="dxa"/>
          </w:tcPr>
          <w:p w14:paraId="4EBEDABB" w14:textId="5C42FFA1" w:rsidR="006D04E7" w:rsidRDefault="006D04E7" w:rsidP="00A72A60">
            <w:pPr>
              <w:spacing w:line="360" w:lineRule="auto"/>
              <w:rPr>
                <w:ins w:id="6696" w:author="phuong vu" w:date="2018-11-15T18:04:00Z"/>
                <w:lang w:val="en-US"/>
              </w:rPr>
            </w:pPr>
            <w:ins w:id="6697"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6698" w:author="phuong vu" w:date="2018-11-15T18:04:00Z"/>
                <w:lang w:val="en-US"/>
              </w:rPr>
            </w:pPr>
          </w:p>
        </w:tc>
        <w:tc>
          <w:tcPr>
            <w:tcW w:w="1756" w:type="dxa"/>
          </w:tcPr>
          <w:p w14:paraId="69BDB80D" w14:textId="77777777" w:rsidR="006D04E7" w:rsidRDefault="006D04E7" w:rsidP="00C95C85">
            <w:pPr>
              <w:keepNext/>
              <w:spacing w:line="360" w:lineRule="auto"/>
              <w:rPr>
                <w:ins w:id="6699" w:author="phuong vu" w:date="2018-11-15T18:04:00Z"/>
                <w:lang w:val="en-US"/>
              </w:rPr>
            </w:pPr>
          </w:p>
        </w:tc>
      </w:tr>
      <w:tr w:rsidR="006D04E7" w14:paraId="26A164B6" w14:textId="77777777" w:rsidTr="00A72A60">
        <w:trPr>
          <w:ins w:id="6700" w:author="phuong vu" w:date="2018-11-15T18:04:00Z"/>
        </w:trPr>
        <w:tc>
          <w:tcPr>
            <w:tcW w:w="805" w:type="dxa"/>
          </w:tcPr>
          <w:p w14:paraId="0B90F8D6" w14:textId="6CFFA004" w:rsidR="006D04E7" w:rsidRDefault="006D04E7" w:rsidP="00A72A60">
            <w:pPr>
              <w:spacing w:line="360" w:lineRule="auto"/>
              <w:jc w:val="center"/>
              <w:rPr>
                <w:ins w:id="6701" w:author="phuong vu" w:date="2018-11-15T18:04:00Z"/>
                <w:lang w:val="en-US"/>
              </w:rPr>
            </w:pPr>
            <w:ins w:id="6702"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6703" w:author="phuong vu" w:date="2018-11-15T18:04:00Z"/>
                <w:lang w:val="en-US"/>
              </w:rPr>
            </w:pPr>
            <w:ins w:id="6704" w:author="phuong vu" w:date="2018-11-15T18:04:00Z">
              <w:r>
                <w:rPr>
                  <w:lang w:val="en-US"/>
                </w:rPr>
                <w:t>inputText</w:t>
              </w:r>
            </w:ins>
          </w:p>
        </w:tc>
        <w:tc>
          <w:tcPr>
            <w:tcW w:w="2970" w:type="dxa"/>
          </w:tcPr>
          <w:p w14:paraId="42061016" w14:textId="34CEE2DC" w:rsidR="006D04E7" w:rsidRDefault="006D04E7" w:rsidP="00A72A60">
            <w:pPr>
              <w:spacing w:line="360" w:lineRule="auto"/>
              <w:rPr>
                <w:ins w:id="6705" w:author="phuong vu" w:date="2018-11-15T18:04:00Z"/>
                <w:lang w:val="en-US"/>
              </w:rPr>
            </w:pPr>
            <w:ins w:id="6706"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6707" w:author="phuong vu" w:date="2018-11-15T18:04:00Z"/>
                <w:lang w:val="en-US"/>
              </w:rPr>
            </w:pPr>
          </w:p>
        </w:tc>
        <w:tc>
          <w:tcPr>
            <w:tcW w:w="1756" w:type="dxa"/>
          </w:tcPr>
          <w:p w14:paraId="1711F2EE" w14:textId="77777777" w:rsidR="006D04E7" w:rsidRDefault="006D04E7" w:rsidP="00C95C85">
            <w:pPr>
              <w:keepNext/>
              <w:spacing w:line="360" w:lineRule="auto"/>
              <w:rPr>
                <w:ins w:id="6708" w:author="phuong vu" w:date="2018-11-15T18:04:00Z"/>
                <w:lang w:val="en-US"/>
              </w:rPr>
            </w:pPr>
          </w:p>
        </w:tc>
      </w:tr>
      <w:tr w:rsidR="006D04E7" w14:paraId="58A47258" w14:textId="77777777" w:rsidTr="00A72A60">
        <w:trPr>
          <w:ins w:id="6709" w:author="phuong vu" w:date="2018-11-15T18:05:00Z"/>
        </w:trPr>
        <w:tc>
          <w:tcPr>
            <w:tcW w:w="805" w:type="dxa"/>
          </w:tcPr>
          <w:p w14:paraId="7CF47BCA" w14:textId="61B16D30" w:rsidR="006D04E7" w:rsidRDefault="006D04E7" w:rsidP="00A72A60">
            <w:pPr>
              <w:spacing w:line="360" w:lineRule="auto"/>
              <w:jc w:val="center"/>
              <w:rPr>
                <w:ins w:id="6710" w:author="phuong vu" w:date="2018-11-15T18:05:00Z"/>
                <w:lang w:val="en-US"/>
              </w:rPr>
            </w:pPr>
            <w:ins w:id="6711" w:author="phuong vu" w:date="2018-11-15T18:05:00Z">
              <w:r>
                <w:rPr>
                  <w:lang w:val="en-US"/>
                </w:rPr>
                <w:t>22</w:t>
              </w:r>
            </w:ins>
          </w:p>
        </w:tc>
        <w:tc>
          <w:tcPr>
            <w:tcW w:w="1980" w:type="dxa"/>
          </w:tcPr>
          <w:p w14:paraId="4A3DEF7D" w14:textId="333AA6EC" w:rsidR="006D04E7" w:rsidRDefault="006D04E7" w:rsidP="00A72A60">
            <w:pPr>
              <w:spacing w:line="360" w:lineRule="auto"/>
              <w:rPr>
                <w:ins w:id="6712" w:author="phuong vu" w:date="2018-11-15T18:05:00Z"/>
                <w:lang w:val="en-US"/>
              </w:rPr>
            </w:pPr>
            <w:ins w:id="6713" w:author="phuong vu" w:date="2018-11-15T18:05:00Z">
              <w:r>
                <w:rPr>
                  <w:lang w:val="en-US"/>
                </w:rPr>
                <w:t>button</w:t>
              </w:r>
            </w:ins>
          </w:p>
        </w:tc>
        <w:tc>
          <w:tcPr>
            <w:tcW w:w="2970" w:type="dxa"/>
          </w:tcPr>
          <w:p w14:paraId="45197908" w14:textId="0B39C07E" w:rsidR="006D04E7" w:rsidRDefault="006D04E7" w:rsidP="00A72A60">
            <w:pPr>
              <w:spacing w:line="360" w:lineRule="auto"/>
              <w:rPr>
                <w:ins w:id="6714" w:author="phuong vu" w:date="2018-11-15T18:05:00Z"/>
                <w:lang w:val="en-US"/>
              </w:rPr>
            </w:pPr>
            <w:ins w:id="6715"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6716" w:author="phuong vu" w:date="2018-11-15T18:05:00Z"/>
                <w:lang w:val="en-US"/>
              </w:rPr>
            </w:pPr>
          </w:p>
        </w:tc>
        <w:tc>
          <w:tcPr>
            <w:tcW w:w="1756" w:type="dxa"/>
          </w:tcPr>
          <w:p w14:paraId="5E1B4EA2" w14:textId="77777777" w:rsidR="006D04E7" w:rsidRDefault="006D04E7" w:rsidP="00C95C85">
            <w:pPr>
              <w:keepNext/>
              <w:spacing w:line="360" w:lineRule="auto"/>
              <w:rPr>
                <w:ins w:id="6717" w:author="phuong vu" w:date="2018-11-15T18:05:00Z"/>
                <w:lang w:val="en-US"/>
              </w:rPr>
            </w:pPr>
          </w:p>
        </w:tc>
      </w:tr>
      <w:tr w:rsidR="006D04E7" w14:paraId="65440D51" w14:textId="77777777" w:rsidTr="00A72A60">
        <w:trPr>
          <w:ins w:id="6718" w:author="phuong vu" w:date="2018-11-15T18:05:00Z"/>
        </w:trPr>
        <w:tc>
          <w:tcPr>
            <w:tcW w:w="805" w:type="dxa"/>
          </w:tcPr>
          <w:p w14:paraId="1BB94AE5" w14:textId="7089A0CC" w:rsidR="006D04E7" w:rsidRDefault="006D04E7" w:rsidP="00A72A60">
            <w:pPr>
              <w:spacing w:line="360" w:lineRule="auto"/>
              <w:jc w:val="center"/>
              <w:rPr>
                <w:ins w:id="6719" w:author="phuong vu" w:date="2018-11-15T18:05:00Z"/>
                <w:lang w:val="en-US"/>
              </w:rPr>
            </w:pPr>
            <w:ins w:id="6720" w:author="phuong vu" w:date="2018-11-15T18:05:00Z">
              <w:r>
                <w:rPr>
                  <w:lang w:val="en-US"/>
                </w:rPr>
                <w:t>23</w:t>
              </w:r>
            </w:ins>
          </w:p>
        </w:tc>
        <w:tc>
          <w:tcPr>
            <w:tcW w:w="1980" w:type="dxa"/>
          </w:tcPr>
          <w:p w14:paraId="2E7B041E" w14:textId="76FAA16D" w:rsidR="006D04E7" w:rsidRDefault="006D04E7" w:rsidP="00A72A60">
            <w:pPr>
              <w:spacing w:line="360" w:lineRule="auto"/>
              <w:rPr>
                <w:ins w:id="6721" w:author="phuong vu" w:date="2018-11-15T18:05:00Z"/>
                <w:lang w:val="en-US"/>
              </w:rPr>
            </w:pPr>
            <w:ins w:id="6722" w:author="phuong vu" w:date="2018-11-15T18:05:00Z">
              <w:r>
                <w:rPr>
                  <w:lang w:val="en-US"/>
                </w:rPr>
                <w:t>button</w:t>
              </w:r>
            </w:ins>
          </w:p>
        </w:tc>
        <w:tc>
          <w:tcPr>
            <w:tcW w:w="2970" w:type="dxa"/>
          </w:tcPr>
          <w:p w14:paraId="4059ACF8" w14:textId="256F9617" w:rsidR="006D04E7" w:rsidRDefault="006D04E7" w:rsidP="00A72A60">
            <w:pPr>
              <w:spacing w:line="360" w:lineRule="auto"/>
              <w:rPr>
                <w:ins w:id="6723" w:author="phuong vu" w:date="2018-11-15T18:05:00Z"/>
                <w:lang w:val="en-US"/>
              </w:rPr>
            </w:pPr>
            <w:ins w:id="6724"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6725" w:author="phuong vu" w:date="2018-11-15T18:05:00Z"/>
                <w:lang w:val="en-US"/>
              </w:rPr>
            </w:pPr>
          </w:p>
        </w:tc>
        <w:tc>
          <w:tcPr>
            <w:tcW w:w="1756" w:type="dxa"/>
          </w:tcPr>
          <w:p w14:paraId="75E174A0" w14:textId="77777777" w:rsidR="006D04E7" w:rsidRDefault="006D04E7" w:rsidP="00C95C85">
            <w:pPr>
              <w:keepNext/>
              <w:spacing w:line="360" w:lineRule="auto"/>
              <w:rPr>
                <w:ins w:id="6726" w:author="phuong vu" w:date="2018-11-15T18:05:00Z"/>
                <w:lang w:val="en-US"/>
              </w:rPr>
            </w:pPr>
          </w:p>
        </w:tc>
      </w:tr>
      <w:tr w:rsidR="006D04E7" w14:paraId="1E3A0773" w14:textId="77777777" w:rsidTr="00A72A60">
        <w:trPr>
          <w:ins w:id="6727" w:author="phuong vu" w:date="2018-11-15T18:05:00Z"/>
        </w:trPr>
        <w:tc>
          <w:tcPr>
            <w:tcW w:w="805" w:type="dxa"/>
          </w:tcPr>
          <w:p w14:paraId="2FC9135E" w14:textId="4796C685" w:rsidR="006D04E7" w:rsidRDefault="006D04E7" w:rsidP="00A72A60">
            <w:pPr>
              <w:spacing w:line="360" w:lineRule="auto"/>
              <w:jc w:val="center"/>
              <w:rPr>
                <w:ins w:id="6728" w:author="phuong vu" w:date="2018-11-15T18:05:00Z"/>
                <w:lang w:val="en-US"/>
              </w:rPr>
            </w:pPr>
            <w:ins w:id="6729" w:author="phuong vu" w:date="2018-11-15T18:05:00Z">
              <w:r>
                <w:rPr>
                  <w:lang w:val="en-US"/>
                </w:rPr>
                <w:t>24</w:t>
              </w:r>
            </w:ins>
          </w:p>
        </w:tc>
        <w:tc>
          <w:tcPr>
            <w:tcW w:w="1980" w:type="dxa"/>
          </w:tcPr>
          <w:p w14:paraId="4FF8CE4C" w14:textId="25CA4608" w:rsidR="006D04E7" w:rsidRDefault="006D04E7" w:rsidP="00A72A60">
            <w:pPr>
              <w:spacing w:line="360" w:lineRule="auto"/>
              <w:rPr>
                <w:ins w:id="6730" w:author="phuong vu" w:date="2018-11-15T18:05:00Z"/>
                <w:lang w:val="en-US"/>
              </w:rPr>
            </w:pPr>
            <w:ins w:id="6731" w:author="phuong vu" w:date="2018-11-15T18:05:00Z">
              <w:r>
                <w:rPr>
                  <w:lang w:val="en-US"/>
                </w:rPr>
                <w:t>button</w:t>
              </w:r>
            </w:ins>
          </w:p>
        </w:tc>
        <w:tc>
          <w:tcPr>
            <w:tcW w:w="2970" w:type="dxa"/>
          </w:tcPr>
          <w:p w14:paraId="170F0896" w14:textId="562C58C2" w:rsidR="006D04E7" w:rsidRDefault="006D04E7" w:rsidP="00A72A60">
            <w:pPr>
              <w:spacing w:line="360" w:lineRule="auto"/>
              <w:rPr>
                <w:ins w:id="6732" w:author="phuong vu" w:date="2018-11-15T18:05:00Z"/>
                <w:lang w:val="en-US"/>
              </w:rPr>
            </w:pPr>
            <w:ins w:id="6733"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6734" w:author="phuong vu" w:date="2018-11-15T18:05:00Z"/>
                <w:lang w:val="en-US"/>
              </w:rPr>
            </w:pPr>
          </w:p>
        </w:tc>
        <w:tc>
          <w:tcPr>
            <w:tcW w:w="1756" w:type="dxa"/>
          </w:tcPr>
          <w:p w14:paraId="5DF1BF05" w14:textId="77777777" w:rsidR="006D04E7" w:rsidRDefault="006D04E7" w:rsidP="00C95C85">
            <w:pPr>
              <w:keepNext/>
              <w:spacing w:line="360" w:lineRule="auto"/>
              <w:rPr>
                <w:ins w:id="6735" w:author="phuong vu" w:date="2018-11-15T18:05:00Z"/>
                <w:lang w:val="en-US"/>
              </w:rPr>
            </w:pPr>
          </w:p>
        </w:tc>
      </w:tr>
    </w:tbl>
    <w:p w14:paraId="7B008798" w14:textId="50F43566" w:rsidR="008833F0" w:rsidRDefault="008833F0" w:rsidP="008833F0">
      <w:pPr>
        <w:pStyle w:val="Caption"/>
        <w:rPr>
          <w:szCs w:val="26"/>
          <w:lang w:val="en-US"/>
        </w:rPr>
      </w:pPr>
      <w:bookmarkStart w:id="6736" w:name="_Toc530525204"/>
      <w:r w:rsidRPr="00C95C85">
        <w:rPr>
          <w:szCs w:val="26"/>
        </w:rPr>
        <w:t xml:space="preserve">Bảng </w:t>
      </w:r>
      <w:ins w:id="6737" w:author="phuong vu" w:date="2018-11-22T21:13:00Z">
        <w:r w:rsidR="00104646">
          <w:rPr>
            <w:szCs w:val="26"/>
          </w:rPr>
          <w:fldChar w:fldCharType="begin"/>
        </w:r>
        <w:r w:rsidR="00104646">
          <w:rPr>
            <w:szCs w:val="26"/>
          </w:rPr>
          <w:instrText xml:space="preserve"> STYLEREF 1 \s </w:instrText>
        </w:r>
      </w:ins>
      <w:r w:rsidR="00104646">
        <w:rPr>
          <w:szCs w:val="26"/>
        </w:rPr>
        <w:fldChar w:fldCharType="separate"/>
      </w:r>
      <w:r w:rsidR="00104646">
        <w:rPr>
          <w:noProof/>
          <w:szCs w:val="26"/>
        </w:rPr>
        <w:t>3</w:t>
      </w:r>
      <w:ins w:id="6738" w:author="phuong vu" w:date="2018-11-22T21:13:00Z">
        <w:r w:rsidR="00104646">
          <w:rPr>
            <w:szCs w:val="26"/>
          </w:rPr>
          <w:fldChar w:fldCharType="end"/>
        </w:r>
        <w:r w:rsidR="00104646">
          <w:rPr>
            <w:szCs w:val="26"/>
          </w:rPr>
          <w:t>.</w:t>
        </w:r>
        <w:r w:rsidR="00104646">
          <w:rPr>
            <w:szCs w:val="26"/>
          </w:rPr>
          <w:fldChar w:fldCharType="begin"/>
        </w:r>
        <w:r w:rsidR="00104646">
          <w:rPr>
            <w:szCs w:val="26"/>
          </w:rPr>
          <w:instrText xml:space="preserve"> SEQ Bảng \* ARABIC \s 1 </w:instrText>
        </w:r>
      </w:ins>
      <w:r w:rsidR="00104646">
        <w:rPr>
          <w:szCs w:val="26"/>
        </w:rPr>
        <w:fldChar w:fldCharType="separate"/>
      </w:r>
      <w:ins w:id="6739" w:author="phuong vu" w:date="2018-11-22T21:13:00Z">
        <w:r w:rsidR="00104646">
          <w:rPr>
            <w:noProof/>
            <w:szCs w:val="26"/>
          </w:rPr>
          <w:t>3</w:t>
        </w:r>
        <w:r w:rsidR="00104646">
          <w:rPr>
            <w:szCs w:val="26"/>
          </w:rPr>
          <w:fldChar w:fldCharType="end"/>
        </w:r>
      </w:ins>
      <w:del w:id="6740"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bookmarkEnd w:id="6736"/>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1C44D28C" w:rsidR="008833F0" w:rsidRPr="00C95C85" w:rsidRDefault="0049151D" w:rsidP="00C95C85">
      <w:pPr>
        <w:pStyle w:val="Caption"/>
        <w:rPr>
          <w:szCs w:val="26"/>
          <w:lang w:val="en-US"/>
        </w:rPr>
      </w:pPr>
      <w:bookmarkStart w:id="6741" w:name="_Toc530525205"/>
      <w:r w:rsidRPr="00C95C85">
        <w:rPr>
          <w:szCs w:val="26"/>
        </w:rPr>
        <w:t xml:space="preserve">Bảng </w:t>
      </w:r>
      <w:ins w:id="6742" w:author="phuong vu" w:date="2018-11-22T21:13:00Z">
        <w:r w:rsidR="00104646">
          <w:rPr>
            <w:szCs w:val="26"/>
          </w:rPr>
          <w:fldChar w:fldCharType="begin"/>
        </w:r>
        <w:r w:rsidR="00104646">
          <w:rPr>
            <w:szCs w:val="26"/>
          </w:rPr>
          <w:instrText xml:space="preserve"> STYLEREF 1 \s </w:instrText>
        </w:r>
      </w:ins>
      <w:r w:rsidR="00104646">
        <w:rPr>
          <w:szCs w:val="26"/>
        </w:rPr>
        <w:fldChar w:fldCharType="separate"/>
      </w:r>
      <w:r w:rsidR="00104646">
        <w:rPr>
          <w:noProof/>
          <w:szCs w:val="26"/>
        </w:rPr>
        <w:t>3</w:t>
      </w:r>
      <w:ins w:id="6743" w:author="phuong vu" w:date="2018-11-22T21:13:00Z">
        <w:r w:rsidR="00104646">
          <w:rPr>
            <w:szCs w:val="26"/>
          </w:rPr>
          <w:fldChar w:fldCharType="end"/>
        </w:r>
        <w:r w:rsidR="00104646">
          <w:rPr>
            <w:szCs w:val="26"/>
          </w:rPr>
          <w:t>.</w:t>
        </w:r>
        <w:r w:rsidR="00104646">
          <w:rPr>
            <w:szCs w:val="26"/>
          </w:rPr>
          <w:fldChar w:fldCharType="begin"/>
        </w:r>
        <w:r w:rsidR="00104646">
          <w:rPr>
            <w:szCs w:val="26"/>
          </w:rPr>
          <w:instrText xml:space="preserve"> SEQ Bảng \* ARABIC \s 1 </w:instrText>
        </w:r>
      </w:ins>
      <w:r w:rsidR="00104646">
        <w:rPr>
          <w:szCs w:val="26"/>
        </w:rPr>
        <w:fldChar w:fldCharType="separate"/>
      </w:r>
      <w:ins w:id="6744" w:author="phuong vu" w:date="2018-11-22T21:13:00Z">
        <w:r w:rsidR="00104646">
          <w:rPr>
            <w:noProof/>
            <w:szCs w:val="26"/>
          </w:rPr>
          <w:t>4</w:t>
        </w:r>
        <w:r w:rsidR="00104646">
          <w:rPr>
            <w:szCs w:val="26"/>
          </w:rPr>
          <w:fldChar w:fldCharType="end"/>
        </w:r>
      </w:ins>
      <w:del w:id="6745"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bookmarkEnd w:id="6741"/>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6746" w:author="phuong vu" w:date="2018-11-16T10:03:00Z"/>
        </w:rPr>
      </w:pPr>
      <w:del w:id="6747" w:author="phuong vu" w:date="2018-11-16T10:03:00Z">
        <w:r w:rsidDel="005A4BEF">
          <w:delText>Tìm kiếm chi nhánh gần nhất, có đủ các dịch vụ theo yêu cầu</w:delText>
        </w:r>
        <w:bookmarkStart w:id="6748" w:name="_Toc530605715"/>
        <w:bookmarkStart w:id="6749" w:name="_Toc530657421"/>
        <w:bookmarkStart w:id="6750" w:name="_Toc530658709"/>
        <w:bookmarkStart w:id="6751" w:name="_Toc530662433"/>
        <w:bookmarkStart w:id="6752" w:name="_Toc530662900"/>
        <w:bookmarkEnd w:id="6748"/>
        <w:bookmarkEnd w:id="6749"/>
        <w:bookmarkEnd w:id="6750"/>
        <w:bookmarkEnd w:id="6751"/>
        <w:bookmarkEnd w:id="6752"/>
      </w:del>
    </w:p>
    <w:p w14:paraId="5D0ABA59" w14:textId="51DB9448" w:rsidR="00123B96" w:rsidDel="005A4BEF" w:rsidRDefault="00123B96" w:rsidP="00123B96">
      <w:pPr>
        <w:pStyle w:val="Heading5"/>
        <w:rPr>
          <w:del w:id="6753" w:author="phuong vu" w:date="2018-11-16T10:03:00Z"/>
          <w:lang w:val="en-US"/>
        </w:rPr>
      </w:pPr>
      <w:del w:id="6754" w:author="phuong vu" w:date="2018-11-16T10:03:00Z">
        <w:r w:rsidDel="005A4BEF">
          <w:rPr>
            <w:lang w:val="en-US"/>
          </w:rPr>
          <w:delText>Mục đích</w:delText>
        </w:r>
        <w:bookmarkStart w:id="6755" w:name="_Toc530605716"/>
        <w:bookmarkStart w:id="6756" w:name="_Toc530657422"/>
        <w:bookmarkStart w:id="6757" w:name="_Toc530658710"/>
        <w:bookmarkStart w:id="6758" w:name="_Toc530662434"/>
        <w:bookmarkStart w:id="6759" w:name="_Toc530662901"/>
        <w:bookmarkEnd w:id="6755"/>
        <w:bookmarkEnd w:id="6756"/>
        <w:bookmarkEnd w:id="6757"/>
        <w:bookmarkEnd w:id="6758"/>
        <w:bookmarkEnd w:id="6759"/>
      </w:del>
    </w:p>
    <w:p w14:paraId="4A01A01D" w14:textId="08CE622F" w:rsidR="00123B96" w:rsidDel="005A4BEF" w:rsidRDefault="00123B96" w:rsidP="00123B96">
      <w:pPr>
        <w:pStyle w:val="Heading5"/>
        <w:rPr>
          <w:del w:id="6760" w:author="phuong vu" w:date="2018-11-16T10:03:00Z"/>
          <w:lang w:val="en-US"/>
        </w:rPr>
      </w:pPr>
      <w:del w:id="6761" w:author="phuong vu" w:date="2018-11-16T10:03:00Z">
        <w:r w:rsidDel="005A4BEF">
          <w:rPr>
            <w:lang w:val="en-US"/>
          </w:rPr>
          <w:delText>Giao diện</w:delText>
        </w:r>
        <w:bookmarkStart w:id="6762" w:name="_Toc530605717"/>
        <w:bookmarkStart w:id="6763" w:name="_Toc530657423"/>
        <w:bookmarkStart w:id="6764" w:name="_Toc530658711"/>
        <w:bookmarkStart w:id="6765" w:name="_Toc530662435"/>
        <w:bookmarkStart w:id="6766" w:name="_Toc530662902"/>
        <w:bookmarkEnd w:id="6762"/>
        <w:bookmarkEnd w:id="6763"/>
        <w:bookmarkEnd w:id="6764"/>
        <w:bookmarkEnd w:id="6765"/>
        <w:bookmarkEnd w:id="6766"/>
      </w:del>
    </w:p>
    <w:p w14:paraId="4AFBB2A3" w14:textId="5C71D315" w:rsidR="00123B96" w:rsidDel="005A4BEF" w:rsidRDefault="00123B96" w:rsidP="00123B96">
      <w:pPr>
        <w:pStyle w:val="Heading5"/>
        <w:rPr>
          <w:del w:id="6767" w:author="phuong vu" w:date="2018-11-16T10:03:00Z"/>
          <w:lang w:val="en-US"/>
        </w:rPr>
      </w:pPr>
      <w:del w:id="6768" w:author="phuong vu" w:date="2018-11-16T10:03:00Z">
        <w:r w:rsidDel="005A4BEF">
          <w:rPr>
            <w:lang w:val="en-US"/>
          </w:rPr>
          <w:delText>Các thành phần giao diện</w:delText>
        </w:r>
        <w:bookmarkStart w:id="6769" w:name="_Toc530605718"/>
        <w:bookmarkStart w:id="6770" w:name="_Toc530657424"/>
        <w:bookmarkStart w:id="6771" w:name="_Toc530658712"/>
        <w:bookmarkStart w:id="6772" w:name="_Toc530662436"/>
        <w:bookmarkStart w:id="6773" w:name="_Toc530662903"/>
        <w:bookmarkEnd w:id="6769"/>
        <w:bookmarkEnd w:id="6770"/>
        <w:bookmarkEnd w:id="6771"/>
        <w:bookmarkEnd w:id="6772"/>
        <w:bookmarkEnd w:id="6773"/>
      </w:del>
    </w:p>
    <w:p w14:paraId="5BF80CDF" w14:textId="71BD8290" w:rsidR="00123B96" w:rsidDel="005A4BEF" w:rsidRDefault="00123B96" w:rsidP="00123B96">
      <w:pPr>
        <w:pStyle w:val="Heading5"/>
        <w:rPr>
          <w:del w:id="6774" w:author="phuong vu" w:date="2018-11-16T10:03:00Z"/>
          <w:lang w:val="en-US"/>
        </w:rPr>
      </w:pPr>
      <w:del w:id="6775" w:author="phuong vu" w:date="2018-11-16T10:03:00Z">
        <w:r w:rsidDel="005A4BEF">
          <w:rPr>
            <w:lang w:val="en-US"/>
          </w:rPr>
          <w:delText>Dữ liệu sử dụng</w:delText>
        </w:r>
        <w:bookmarkStart w:id="6776" w:name="_Toc530605719"/>
        <w:bookmarkStart w:id="6777" w:name="_Toc530657425"/>
        <w:bookmarkStart w:id="6778" w:name="_Toc530658713"/>
        <w:bookmarkStart w:id="6779" w:name="_Toc530662437"/>
        <w:bookmarkStart w:id="6780" w:name="_Toc530662904"/>
        <w:bookmarkEnd w:id="6776"/>
        <w:bookmarkEnd w:id="6777"/>
        <w:bookmarkEnd w:id="6778"/>
        <w:bookmarkEnd w:id="6779"/>
        <w:bookmarkEnd w:id="6780"/>
      </w:del>
    </w:p>
    <w:p w14:paraId="460F06ED" w14:textId="40A94858" w:rsidR="00123B96" w:rsidRPr="00C95C85" w:rsidDel="005A4BEF" w:rsidRDefault="00123B96" w:rsidP="00C95C85">
      <w:pPr>
        <w:pStyle w:val="Heading5"/>
        <w:rPr>
          <w:del w:id="6781" w:author="phuong vu" w:date="2018-11-16T10:03:00Z"/>
          <w:lang w:val="en-US"/>
        </w:rPr>
      </w:pPr>
      <w:del w:id="6782" w:author="phuong vu" w:date="2018-11-16T10:03:00Z">
        <w:r w:rsidDel="005A4BEF">
          <w:rPr>
            <w:lang w:val="en-US"/>
          </w:rPr>
          <w:delText>Cách xử lí</w:delText>
        </w:r>
        <w:bookmarkStart w:id="6783" w:name="_Toc530605720"/>
        <w:bookmarkStart w:id="6784" w:name="_Toc530657426"/>
        <w:bookmarkStart w:id="6785" w:name="_Toc530658714"/>
        <w:bookmarkStart w:id="6786" w:name="_Toc530662438"/>
        <w:bookmarkStart w:id="6787" w:name="_Toc530662905"/>
        <w:bookmarkEnd w:id="6783"/>
        <w:bookmarkEnd w:id="6784"/>
        <w:bookmarkEnd w:id="6785"/>
        <w:bookmarkEnd w:id="6786"/>
        <w:bookmarkEnd w:id="6787"/>
      </w:del>
    </w:p>
    <w:p w14:paraId="4A961718" w14:textId="59F03CEB" w:rsidR="00A61DB2" w:rsidRDefault="00A61DB2" w:rsidP="00A61DB2">
      <w:pPr>
        <w:pStyle w:val="Heading4"/>
        <w:rPr>
          <w:ins w:id="6788" w:author="phuong vu" w:date="2018-11-15T17:59:00Z"/>
        </w:rPr>
      </w:pPr>
      <w:bookmarkStart w:id="6789" w:name="_Toc529744440"/>
      <w:bookmarkStart w:id="6790" w:name="_Toc530662906"/>
      <w:bookmarkEnd w:id="6789"/>
      <w:r>
        <w:t>Tìm kiếm và lọc quần áo theo loại có sẵn</w:t>
      </w:r>
      <w:bookmarkEnd w:id="6790"/>
    </w:p>
    <w:p w14:paraId="5CCE08D9" w14:textId="77777777" w:rsidR="00C95C85" w:rsidRDefault="00C95C85" w:rsidP="00C95C85">
      <w:pPr>
        <w:pStyle w:val="Heading5"/>
        <w:rPr>
          <w:ins w:id="6791" w:author="phuong vu" w:date="2018-11-15T17:59:00Z"/>
          <w:lang w:val="en-US"/>
        </w:rPr>
      </w:pPr>
      <w:ins w:id="6792" w:author="phuong vu" w:date="2018-11-15T17:59:00Z">
        <w:r>
          <w:rPr>
            <w:lang w:val="en-US"/>
          </w:rPr>
          <w:t>Mục đích</w:t>
        </w:r>
      </w:ins>
    </w:p>
    <w:p w14:paraId="67364C5D" w14:textId="77777777" w:rsidR="00C95C85" w:rsidRDefault="00C95C85" w:rsidP="00C95C85">
      <w:pPr>
        <w:pStyle w:val="Heading5"/>
        <w:rPr>
          <w:ins w:id="6793" w:author="phuong vu" w:date="2018-11-15T17:59:00Z"/>
          <w:lang w:val="en-US"/>
        </w:rPr>
      </w:pPr>
      <w:ins w:id="6794" w:author="phuong vu" w:date="2018-11-15T17:59:00Z">
        <w:r>
          <w:rPr>
            <w:lang w:val="en-US"/>
          </w:rPr>
          <w:t>Giao diện</w:t>
        </w:r>
      </w:ins>
    </w:p>
    <w:p w14:paraId="291C7C54" w14:textId="77777777" w:rsidR="00C95C85" w:rsidRDefault="00C95C85" w:rsidP="00C95C85">
      <w:pPr>
        <w:pStyle w:val="Heading5"/>
        <w:rPr>
          <w:ins w:id="6795" w:author="phuong vu" w:date="2018-11-15T17:59:00Z"/>
          <w:lang w:val="en-US"/>
        </w:rPr>
      </w:pPr>
      <w:ins w:id="6796" w:author="phuong vu" w:date="2018-11-15T17:59:00Z">
        <w:r>
          <w:rPr>
            <w:lang w:val="en-US"/>
          </w:rPr>
          <w:t>Các thành phần giao diện</w:t>
        </w:r>
      </w:ins>
    </w:p>
    <w:p w14:paraId="44DA759C" w14:textId="77777777" w:rsidR="00C95C85" w:rsidRDefault="00C95C85" w:rsidP="00C95C85">
      <w:pPr>
        <w:pStyle w:val="Heading5"/>
        <w:rPr>
          <w:ins w:id="6797" w:author="phuong vu" w:date="2018-11-15T17:59:00Z"/>
          <w:lang w:val="en-US"/>
        </w:rPr>
      </w:pPr>
      <w:ins w:id="6798" w:author="phuong vu" w:date="2018-11-15T17:59:00Z">
        <w:r>
          <w:rPr>
            <w:lang w:val="en-US"/>
          </w:rPr>
          <w:t>Dữ liệu sử dụng</w:t>
        </w:r>
      </w:ins>
    </w:p>
    <w:p w14:paraId="705DE2AD" w14:textId="6B0BECDA" w:rsidR="00C95C85" w:rsidRPr="00B8788E" w:rsidRDefault="00C95C85">
      <w:pPr>
        <w:pStyle w:val="Heading5"/>
        <w:rPr>
          <w:lang w:val="en-US"/>
          <w:rPrChange w:id="6799" w:author="phuong vu" w:date="2018-11-15T17:59:00Z">
            <w:rPr/>
          </w:rPrChange>
        </w:rPr>
        <w:pPrChange w:id="6800" w:author="phuong vu" w:date="2018-11-15T17:59:00Z">
          <w:pPr>
            <w:pStyle w:val="Heading4"/>
          </w:pPr>
        </w:pPrChange>
      </w:pPr>
      <w:ins w:id="6801" w:author="phuong vu" w:date="2018-11-15T17:59:00Z">
        <w:r>
          <w:rPr>
            <w:lang w:val="en-US"/>
          </w:rPr>
          <w:t>Cách xử lí</w:t>
        </w:r>
      </w:ins>
    </w:p>
    <w:p w14:paraId="69A9AF4F" w14:textId="69993F8C" w:rsidR="00A61DB2" w:rsidRDefault="00A61DB2" w:rsidP="00A61DB2">
      <w:pPr>
        <w:pStyle w:val="Heading4"/>
      </w:pPr>
      <w:bookmarkStart w:id="6802" w:name="_Toc530662907"/>
      <w:r>
        <w:t>Tìm kiếm đơn hàng</w:t>
      </w:r>
      <w:bookmarkEnd w:id="6802"/>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385695"/>
                    </a:xfrm>
                    <a:prstGeom prst="rect">
                      <a:avLst/>
                    </a:prstGeom>
                  </pic:spPr>
                </pic:pic>
              </a:graphicData>
            </a:graphic>
          </wp:inline>
        </w:drawing>
      </w:r>
    </w:p>
    <w:p w14:paraId="3AD25041" w14:textId="05835D1F" w:rsidR="00523613" w:rsidRPr="0047465B" w:rsidRDefault="00523613" w:rsidP="0047465B">
      <w:pPr>
        <w:pStyle w:val="Caption"/>
        <w:rPr>
          <w:szCs w:val="26"/>
          <w:lang w:val="en-US"/>
        </w:rPr>
      </w:pPr>
      <w:bookmarkStart w:id="6803" w:name="_Toc530662952"/>
      <w:r w:rsidRPr="0047465B">
        <w:rPr>
          <w:szCs w:val="26"/>
        </w:rPr>
        <w:t xml:space="preserve">Hình </w:t>
      </w:r>
      <w:ins w:id="680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0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06" w:author="phuong vu" w:date="2018-11-22T18:14:00Z">
        <w:r w:rsidR="00627671">
          <w:rPr>
            <w:noProof/>
            <w:szCs w:val="26"/>
          </w:rPr>
          <w:t>25</w:t>
        </w:r>
        <w:r w:rsidR="00627671">
          <w:rPr>
            <w:szCs w:val="26"/>
          </w:rPr>
          <w:fldChar w:fldCharType="end"/>
        </w:r>
      </w:ins>
      <w:del w:id="680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bookmarkEnd w:id="6803"/>
    </w:p>
    <w:p w14:paraId="3114B308" w14:textId="77777777" w:rsidR="00EC45DD" w:rsidRDefault="00EC45DD" w:rsidP="00E4365A">
      <w:pPr>
        <w:keepNext/>
      </w:pPr>
      <w:r>
        <w:rPr>
          <w:noProof/>
        </w:rPr>
        <w:lastRenderedPageBreak/>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58415"/>
                    </a:xfrm>
                    <a:prstGeom prst="rect">
                      <a:avLst/>
                    </a:prstGeom>
                  </pic:spPr>
                </pic:pic>
              </a:graphicData>
            </a:graphic>
          </wp:inline>
        </w:drawing>
      </w:r>
    </w:p>
    <w:p w14:paraId="780455C0" w14:textId="017BAA45" w:rsidR="00EC45DD" w:rsidRDefault="00EC45DD" w:rsidP="00E4365A">
      <w:pPr>
        <w:pStyle w:val="Caption"/>
        <w:rPr>
          <w:szCs w:val="26"/>
          <w:lang w:val="en-US"/>
        </w:rPr>
      </w:pPr>
      <w:bookmarkStart w:id="6808" w:name="_Toc530662953"/>
      <w:r w:rsidRPr="00E4365A">
        <w:rPr>
          <w:szCs w:val="26"/>
        </w:rPr>
        <w:t xml:space="preserve">Hình </w:t>
      </w:r>
      <w:ins w:id="6809"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10"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11" w:author="phuong vu" w:date="2018-11-22T18:14:00Z">
        <w:r w:rsidR="00627671">
          <w:rPr>
            <w:noProof/>
            <w:szCs w:val="26"/>
          </w:rPr>
          <w:t>26</w:t>
        </w:r>
        <w:r w:rsidR="00627671">
          <w:rPr>
            <w:szCs w:val="26"/>
          </w:rPr>
          <w:fldChar w:fldCharType="end"/>
        </w:r>
      </w:ins>
      <w:del w:id="681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bookmarkEnd w:id="6808"/>
    </w:p>
    <w:p w14:paraId="3B7F4ACE" w14:textId="77777777" w:rsidR="00E4365A" w:rsidRDefault="00E4365A" w:rsidP="0047465B">
      <w:pPr>
        <w:keepNext/>
      </w:pPr>
      <w:r>
        <w:rPr>
          <w:noProof/>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115310"/>
                    </a:xfrm>
                    <a:prstGeom prst="rect">
                      <a:avLst/>
                    </a:prstGeom>
                  </pic:spPr>
                </pic:pic>
              </a:graphicData>
            </a:graphic>
          </wp:inline>
        </w:drawing>
      </w:r>
    </w:p>
    <w:p w14:paraId="7FFBDCFD" w14:textId="772F189F" w:rsidR="00E4365A" w:rsidRPr="00523613" w:rsidRDefault="00E4365A" w:rsidP="00523613">
      <w:pPr>
        <w:pStyle w:val="Caption"/>
        <w:rPr>
          <w:szCs w:val="26"/>
          <w:lang w:val="en-US"/>
        </w:rPr>
      </w:pPr>
      <w:bookmarkStart w:id="6813" w:name="_Toc530662954"/>
      <w:r w:rsidRPr="0047465B">
        <w:rPr>
          <w:szCs w:val="26"/>
        </w:rPr>
        <w:t xml:space="preserve">Hình </w:t>
      </w:r>
      <w:ins w:id="6814"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15"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16" w:author="phuong vu" w:date="2018-11-22T18:14:00Z">
        <w:r w:rsidR="00627671">
          <w:rPr>
            <w:noProof/>
            <w:szCs w:val="26"/>
          </w:rPr>
          <w:t>27</w:t>
        </w:r>
        <w:r w:rsidR="00627671">
          <w:rPr>
            <w:szCs w:val="26"/>
          </w:rPr>
          <w:fldChar w:fldCharType="end"/>
        </w:r>
      </w:ins>
      <w:del w:id="681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bookmarkEnd w:id="6813"/>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7B41A553" w:rsidR="00EB7385" w:rsidRPr="0047465B" w:rsidRDefault="009F114E" w:rsidP="0047465B">
      <w:pPr>
        <w:pStyle w:val="Caption"/>
        <w:rPr>
          <w:szCs w:val="26"/>
        </w:rPr>
      </w:pPr>
      <w:bookmarkStart w:id="6818" w:name="_Toc530662955"/>
      <w:r w:rsidRPr="0047465B">
        <w:rPr>
          <w:szCs w:val="26"/>
        </w:rPr>
        <w:t xml:space="preserve">Hình </w:t>
      </w:r>
      <w:ins w:id="6819"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20"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21" w:author="phuong vu" w:date="2018-11-22T18:14:00Z">
        <w:r w:rsidR="00627671">
          <w:rPr>
            <w:noProof/>
            <w:szCs w:val="26"/>
          </w:rPr>
          <w:t>28</w:t>
        </w:r>
        <w:r w:rsidR="00627671">
          <w:rPr>
            <w:szCs w:val="26"/>
          </w:rPr>
          <w:fldChar w:fldCharType="end"/>
        </w:r>
      </w:ins>
      <w:del w:id="682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bookmarkEnd w:id="6818"/>
    </w:p>
    <w:p w14:paraId="6C2245BB" w14:textId="7CB5AF5A" w:rsidR="00A61DB2" w:rsidRDefault="00A61DB2" w:rsidP="00A61DB2">
      <w:pPr>
        <w:pStyle w:val="Heading4"/>
        <w:rPr>
          <w:lang w:val="en-US"/>
        </w:rPr>
      </w:pPr>
      <w:bookmarkStart w:id="6823" w:name="_Toc530662908"/>
      <w:r>
        <w:lastRenderedPageBreak/>
        <w:t>Đăng nhập</w:t>
      </w:r>
      <w:r>
        <w:rPr>
          <w:lang w:val="en-US"/>
        </w:rPr>
        <w:t xml:space="preserve"> hệ thống</w:t>
      </w:r>
      <w:bookmarkEnd w:id="6823"/>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14573358" w:rsidR="00627671" w:rsidRPr="006A2C8A" w:rsidRDefault="00627671" w:rsidP="00E4365A">
                            <w:pPr>
                              <w:pStyle w:val="Caption"/>
                              <w:rPr>
                                <w:noProof/>
                              </w:rPr>
                            </w:pPr>
                            <w:bookmarkStart w:id="6824" w:name="_Toc530662956"/>
                            <w:r w:rsidRPr="00E4365A">
                              <w:rPr>
                                <w:szCs w:val="26"/>
                              </w:rPr>
                              <w:t xml:space="preserve">Hình </w:t>
                            </w:r>
                            <w:ins w:id="6825"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26"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27" w:author="phuong vu" w:date="2018-11-22T18:14:00Z">
                              <w:r>
                                <w:rPr>
                                  <w:noProof/>
                                  <w:szCs w:val="26"/>
                                </w:rPr>
                                <w:t>29</w:t>
                              </w:r>
                              <w:r>
                                <w:rPr>
                                  <w:szCs w:val="26"/>
                                </w:rPr>
                                <w:fldChar w:fldCharType="end"/>
                              </w:r>
                            </w:ins>
                            <w:del w:id="682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68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14573358" w:rsidR="00627671" w:rsidRPr="006A2C8A" w:rsidRDefault="00627671" w:rsidP="00E4365A">
                      <w:pPr>
                        <w:pStyle w:val="Caption"/>
                        <w:rPr>
                          <w:noProof/>
                        </w:rPr>
                      </w:pPr>
                      <w:bookmarkStart w:id="6829" w:name="_Toc530662956"/>
                      <w:r w:rsidRPr="00E4365A">
                        <w:rPr>
                          <w:szCs w:val="26"/>
                        </w:rPr>
                        <w:t xml:space="preserve">Hình </w:t>
                      </w:r>
                      <w:ins w:id="6830"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31"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32" w:author="phuong vu" w:date="2018-11-22T18:14:00Z">
                        <w:r>
                          <w:rPr>
                            <w:noProof/>
                            <w:szCs w:val="26"/>
                          </w:rPr>
                          <w:t>29</w:t>
                        </w:r>
                        <w:r>
                          <w:rPr>
                            <w:szCs w:val="26"/>
                          </w:rPr>
                          <w:fldChar w:fldCharType="end"/>
                        </w:r>
                      </w:ins>
                      <w:del w:id="683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6829"/>
                    </w:p>
                  </w:txbxContent>
                </v:textbox>
                <w10:wrap type="topAndBottom"/>
              </v:shape>
            </w:pict>
          </mc:Fallback>
        </mc:AlternateContent>
      </w:r>
      <w:r>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5706AC4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67"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68"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368F8658" w:rsidR="00744A90" w:rsidRPr="006A2C8A" w:rsidRDefault="00744A90" w:rsidP="00E4365A">
      <w:pPr>
        <w:pStyle w:val="Caption"/>
        <w:rPr>
          <w:lang w:val="en-US"/>
        </w:rPr>
      </w:pPr>
      <w:bookmarkStart w:id="6834" w:name="_Toc530662957"/>
      <w:r w:rsidRPr="00E4365A">
        <w:rPr>
          <w:szCs w:val="26"/>
        </w:rPr>
        <w:t xml:space="preserve">Hình </w:t>
      </w:r>
      <w:ins w:id="6835"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36"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37" w:author="phuong vu" w:date="2018-11-22T18:14:00Z">
        <w:r w:rsidR="00627671">
          <w:rPr>
            <w:noProof/>
            <w:szCs w:val="26"/>
          </w:rPr>
          <w:t>30</w:t>
        </w:r>
        <w:r w:rsidR="00627671">
          <w:rPr>
            <w:szCs w:val="26"/>
          </w:rPr>
          <w:fldChar w:fldCharType="end"/>
        </w:r>
      </w:ins>
      <w:del w:id="683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6834"/>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6839" w:name="_Toc530662909"/>
      <w:r>
        <w:rPr>
          <w:lang w:val="en-US"/>
        </w:rPr>
        <w:t>Đ</w:t>
      </w:r>
      <w:r>
        <w:t>ăng xuất hệ thống</w:t>
      </w:r>
      <w:bookmarkEnd w:id="6839"/>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0F78B753" w:rsidR="00627671" w:rsidRPr="00E4365A" w:rsidRDefault="00627671" w:rsidP="00E4365A">
                            <w:pPr>
                              <w:pStyle w:val="Caption"/>
                              <w:rPr>
                                <w:b/>
                                <w:noProof/>
                                <w:szCs w:val="26"/>
                              </w:rPr>
                            </w:pPr>
                            <w:bookmarkStart w:id="6840" w:name="_Toc530662958"/>
                            <w:r w:rsidRPr="00E4365A">
                              <w:rPr>
                                <w:szCs w:val="26"/>
                              </w:rPr>
                              <w:t xml:space="preserve">Hình </w:t>
                            </w:r>
                            <w:ins w:id="6841"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42"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43" w:author="phuong vu" w:date="2018-11-22T18:14:00Z">
                              <w:r>
                                <w:rPr>
                                  <w:noProof/>
                                  <w:szCs w:val="26"/>
                                </w:rPr>
                                <w:t>31</w:t>
                              </w:r>
                              <w:r>
                                <w:rPr>
                                  <w:szCs w:val="26"/>
                                </w:rPr>
                                <w:fldChar w:fldCharType="end"/>
                              </w:r>
                            </w:ins>
                            <w:del w:id="684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68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9"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0F78B753" w:rsidR="00627671" w:rsidRPr="00E4365A" w:rsidRDefault="00627671" w:rsidP="00E4365A">
                      <w:pPr>
                        <w:pStyle w:val="Caption"/>
                        <w:rPr>
                          <w:b/>
                          <w:noProof/>
                          <w:szCs w:val="26"/>
                        </w:rPr>
                      </w:pPr>
                      <w:bookmarkStart w:id="6845" w:name="_Toc530662958"/>
                      <w:r w:rsidRPr="00E4365A">
                        <w:rPr>
                          <w:szCs w:val="26"/>
                        </w:rPr>
                        <w:t xml:space="preserve">Hình </w:t>
                      </w:r>
                      <w:ins w:id="6846"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47"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48" w:author="phuong vu" w:date="2018-11-22T18:14:00Z">
                        <w:r>
                          <w:rPr>
                            <w:noProof/>
                            <w:szCs w:val="26"/>
                          </w:rPr>
                          <w:t>31</w:t>
                        </w:r>
                        <w:r>
                          <w:rPr>
                            <w:szCs w:val="26"/>
                          </w:rPr>
                          <w:fldChar w:fldCharType="end"/>
                        </w:r>
                      </w:ins>
                      <w:del w:id="684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6845"/>
                    </w:p>
                  </w:txbxContent>
                </v:textbox>
                <w10:wrap type="topAndBottom"/>
              </v:shape>
            </w:pict>
          </mc:Fallback>
        </mc:AlternateContent>
      </w:r>
      <w:r>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7B2D5094"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72"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73"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8FADBE8" w:rsidR="006F77C5" w:rsidRPr="00E4365A" w:rsidRDefault="00282E77" w:rsidP="00E4365A">
      <w:pPr>
        <w:pStyle w:val="Caption"/>
        <w:rPr>
          <w:szCs w:val="26"/>
          <w:lang w:val="en-US"/>
        </w:rPr>
      </w:pPr>
      <w:bookmarkStart w:id="6850" w:name="_Toc530662959"/>
      <w:r w:rsidRPr="00E4365A">
        <w:rPr>
          <w:szCs w:val="26"/>
        </w:rPr>
        <w:t xml:space="preserve">Hình </w:t>
      </w:r>
      <w:ins w:id="6851"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52"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53" w:author="phuong vu" w:date="2018-11-22T18:14:00Z">
        <w:r w:rsidR="00627671">
          <w:rPr>
            <w:noProof/>
            <w:szCs w:val="26"/>
          </w:rPr>
          <w:t>32</w:t>
        </w:r>
        <w:r w:rsidR="00627671">
          <w:rPr>
            <w:szCs w:val="26"/>
          </w:rPr>
          <w:fldChar w:fldCharType="end"/>
        </w:r>
      </w:ins>
      <w:del w:id="685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bookmarkEnd w:id="6850"/>
    </w:p>
    <w:p w14:paraId="4CDC644F" w14:textId="0CFB265A" w:rsidR="00A61DB2" w:rsidRDefault="00A61DB2">
      <w:pPr>
        <w:pStyle w:val="Heading4"/>
        <w:rPr>
          <w:lang w:val="en-US"/>
        </w:rPr>
      </w:pPr>
      <w:bookmarkStart w:id="6855" w:name="_Toc530662910"/>
      <w:r>
        <w:rPr>
          <w:lang w:val="en-US"/>
        </w:rPr>
        <w:t>Đăng kí tài khoản khách hàng</w:t>
      </w:r>
      <w:bookmarkEnd w:id="6855"/>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636340D8" w:rsidR="00627671" w:rsidRPr="00E4365A" w:rsidRDefault="00627671" w:rsidP="00E4365A">
                            <w:pPr>
                              <w:pStyle w:val="Caption"/>
                              <w:rPr>
                                <w:b/>
                                <w:noProof/>
                                <w:szCs w:val="26"/>
                              </w:rPr>
                            </w:pPr>
                            <w:bookmarkStart w:id="6856" w:name="_Toc530662960"/>
                            <w:r w:rsidRPr="00E4365A">
                              <w:rPr>
                                <w:szCs w:val="26"/>
                              </w:rPr>
                              <w:t xml:space="preserve">Hình </w:t>
                            </w:r>
                            <w:ins w:id="6857"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58"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59" w:author="phuong vu" w:date="2018-11-22T18:14:00Z">
                              <w:r>
                                <w:rPr>
                                  <w:noProof/>
                                  <w:szCs w:val="26"/>
                                </w:rPr>
                                <w:t>33</w:t>
                              </w:r>
                              <w:r>
                                <w:rPr>
                                  <w:szCs w:val="26"/>
                                </w:rPr>
                                <w:fldChar w:fldCharType="end"/>
                              </w:r>
                            </w:ins>
                            <w:del w:id="686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68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636340D8" w:rsidR="00627671" w:rsidRPr="00E4365A" w:rsidRDefault="00627671" w:rsidP="00E4365A">
                      <w:pPr>
                        <w:pStyle w:val="Caption"/>
                        <w:rPr>
                          <w:b/>
                          <w:noProof/>
                          <w:szCs w:val="26"/>
                        </w:rPr>
                      </w:pPr>
                      <w:bookmarkStart w:id="6861" w:name="_Toc530662960"/>
                      <w:r w:rsidRPr="00E4365A">
                        <w:rPr>
                          <w:szCs w:val="26"/>
                        </w:rPr>
                        <w:t xml:space="preserve">Hình </w:t>
                      </w:r>
                      <w:ins w:id="6862" w:author="phuong vu" w:date="2018-11-22T18:14:00Z">
                        <w:r>
                          <w:rPr>
                            <w:szCs w:val="26"/>
                          </w:rPr>
                          <w:fldChar w:fldCharType="begin"/>
                        </w:r>
                        <w:r>
                          <w:rPr>
                            <w:szCs w:val="26"/>
                          </w:rPr>
                          <w:instrText xml:space="preserve"> STYLEREF 1 \s </w:instrText>
                        </w:r>
                      </w:ins>
                      <w:r>
                        <w:rPr>
                          <w:szCs w:val="26"/>
                        </w:rPr>
                        <w:fldChar w:fldCharType="separate"/>
                      </w:r>
                      <w:r>
                        <w:rPr>
                          <w:noProof/>
                          <w:szCs w:val="26"/>
                        </w:rPr>
                        <w:t>3</w:t>
                      </w:r>
                      <w:ins w:id="6863" w:author="phuong vu" w:date="2018-11-22T18:1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864" w:author="phuong vu" w:date="2018-11-22T18:14:00Z">
                        <w:r>
                          <w:rPr>
                            <w:noProof/>
                            <w:szCs w:val="26"/>
                          </w:rPr>
                          <w:t>33</w:t>
                        </w:r>
                        <w:r>
                          <w:rPr>
                            <w:szCs w:val="26"/>
                          </w:rPr>
                          <w:fldChar w:fldCharType="end"/>
                        </w:r>
                      </w:ins>
                      <w:del w:id="686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6861"/>
                    </w:p>
                  </w:txbxContent>
                </v:textbox>
                <w10:wrap type="topAndBottom"/>
              </v:shape>
            </w:pict>
          </mc:Fallback>
        </mc:AlternateContent>
      </w:r>
      <w:r>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77"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78"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1D6A2EAC" w:rsidR="00377FBF" w:rsidRDefault="003A795F" w:rsidP="003A795F">
      <w:pPr>
        <w:pStyle w:val="Caption"/>
        <w:rPr>
          <w:noProof/>
          <w:lang w:val="en-US"/>
        </w:rPr>
      </w:pPr>
      <w:bookmarkStart w:id="6866" w:name="_Toc530662961"/>
      <w:r w:rsidRPr="00E4365A">
        <w:rPr>
          <w:szCs w:val="26"/>
        </w:rPr>
        <w:t xml:space="preserve">Hình </w:t>
      </w:r>
      <w:ins w:id="6867"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68"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69" w:author="phuong vu" w:date="2018-11-22T18:14:00Z">
        <w:r w:rsidR="00627671">
          <w:rPr>
            <w:noProof/>
            <w:szCs w:val="26"/>
          </w:rPr>
          <w:t>34</w:t>
        </w:r>
        <w:r w:rsidR="00627671">
          <w:rPr>
            <w:szCs w:val="26"/>
          </w:rPr>
          <w:fldChar w:fldCharType="end"/>
        </w:r>
      </w:ins>
      <w:del w:id="687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bookmarkEnd w:id="6866"/>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0BAD161" w:rsidR="00896415" w:rsidRPr="00E4365A" w:rsidRDefault="00896415" w:rsidP="00E4365A">
      <w:pPr>
        <w:pStyle w:val="Caption"/>
        <w:rPr>
          <w:szCs w:val="26"/>
          <w:lang w:val="en-US"/>
        </w:rPr>
      </w:pPr>
      <w:bookmarkStart w:id="6871" w:name="_Toc530662962"/>
      <w:r w:rsidRPr="00E4365A">
        <w:rPr>
          <w:szCs w:val="26"/>
        </w:rPr>
        <w:t xml:space="preserve">Hình </w:t>
      </w:r>
      <w:ins w:id="6872" w:author="phuong vu" w:date="2018-11-22T18:14:00Z">
        <w:r w:rsidR="00627671">
          <w:rPr>
            <w:szCs w:val="26"/>
          </w:rPr>
          <w:fldChar w:fldCharType="begin"/>
        </w:r>
        <w:r w:rsidR="00627671">
          <w:rPr>
            <w:szCs w:val="26"/>
          </w:rPr>
          <w:instrText xml:space="preserve"> STYLEREF 1 \s </w:instrText>
        </w:r>
      </w:ins>
      <w:r w:rsidR="00627671">
        <w:rPr>
          <w:szCs w:val="26"/>
        </w:rPr>
        <w:fldChar w:fldCharType="separate"/>
      </w:r>
      <w:r w:rsidR="00627671">
        <w:rPr>
          <w:noProof/>
          <w:szCs w:val="26"/>
        </w:rPr>
        <w:t>3</w:t>
      </w:r>
      <w:ins w:id="6873" w:author="phuong vu" w:date="2018-11-22T18:14:00Z">
        <w:r w:rsidR="00627671">
          <w:rPr>
            <w:szCs w:val="26"/>
          </w:rPr>
          <w:fldChar w:fldCharType="end"/>
        </w:r>
        <w:r w:rsidR="00627671">
          <w:rPr>
            <w:szCs w:val="26"/>
          </w:rPr>
          <w:t>.</w:t>
        </w:r>
        <w:r w:rsidR="00627671">
          <w:rPr>
            <w:szCs w:val="26"/>
          </w:rPr>
          <w:fldChar w:fldCharType="begin"/>
        </w:r>
        <w:r w:rsidR="00627671">
          <w:rPr>
            <w:szCs w:val="26"/>
          </w:rPr>
          <w:instrText xml:space="preserve"> SEQ Hình \* ARABIC \s 1 </w:instrText>
        </w:r>
      </w:ins>
      <w:r w:rsidR="00627671">
        <w:rPr>
          <w:szCs w:val="26"/>
        </w:rPr>
        <w:fldChar w:fldCharType="separate"/>
      </w:r>
      <w:ins w:id="6874" w:author="phuong vu" w:date="2018-11-22T18:14:00Z">
        <w:r w:rsidR="00627671">
          <w:rPr>
            <w:noProof/>
            <w:szCs w:val="26"/>
          </w:rPr>
          <w:t>35</w:t>
        </w:r>
        <w:r w:rsidR="00627671">
          <w:rPr>
            <w:szCs w:val="26"/>
          </w:rPr>
          <w:fldChar w:fldCharType="end"/>
        </w:r>
      </w:ins>
      <w:del w:id="687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bookmarkEnd w:id="6871"/>
    </w:p>
    <w:p w14:paraId="7B2CB665" w14:textId="232762C3" w:rsidR="00C557CE" w:rsidRDefault="00463867" w:rsidP="00463867">
      <w:pPr>
        <w:pStyle w:val="Heading1"/>
        <w:ind w:left="450"/>
        <w:pPrChange w:id="6876" w:author="phuong vu" w:date="2018-11-22T14:59:00Z">
          <w:pPr>
            <w:pStyle w:val="Heading2"/>
          </w:pPr>
        </w:pPrChange>
      </w:pPr>
      <w:bookmarkStart w:id="6877" w:name="_Toc530662911"/>
      <w:r>
        <w:lastRenderedPageBreak/>
        <w:t>KIỂM THỬ</w:t>
      </w:r>
      <w:bookmarkEnd w:id="6877"/>
    </w:p>
    <w:p w14:paraId="19FA80FD" w14:textId="25F7120B" w:rsidR="004A77C2" w:rsidRDefault="004A77C2" w:rsidP="00463867">
      <w:pPr>
        <w:pStyle w:val="Heading2"/>
        <w:rPr>
          <w:ins w:id="6878" w:author="phuong vu" w:date="2018-11-22T20:56:00Z"/>
        </w:rPr>
      </w:pPr>
      <w:bookmarkStart w:id="6879" w:name="_Toc530662912"/>
      <w:r>
        <w:t>Giới thiệu</w:t>
      </w:r>
      <w:bookmarkEnd w:id="6879"/>
    </w:p>
    <w:p w14:paraId="127BEAE5" w14:textId="74F8A442" w:rsidR="001D2492" w:rsidRDefault="001D2492" w:rsidP="001D2492">
      <w:pPr>
        <w:pStyle w:val="Heading3"/>
        <w:rPr>
          <w:ins w:id="6880" w:author="phuong vu" w:date="2018-11-22T20:57:00Z"/>
        </w:rPr>
      </w:pPr>
      <w:ins w:id="6881" w:author="phuong vu" w:date="2018-11-22T20:56:00Z">
        <w:r>
          <w:t>M</w:t>
        </w:r>
      </w:ins>
      <w:ins w:id="6882" w:author="phuong vu" w:date="2018-11-22T20:57:00Z">
        <w:r>
          <w:t>ục tiêu</w:t>
        </w:r>
      </w:ins>
    </w:p>
    <w:p w14:paraId="5440F9D3" w14:textId="674CE501" w:rsidR="001D2492" w:rsidRDefault="00924D77" w:rsidP="001D2492">
      <w:pPr>
        <w:ind w:firstLine="629"/>
        <w:rPr>
          <w:ins w:id="6883" w:author="phuong vu" w:date="2018-11-22T20:59:00Z"/>
          <w:lang w:val="es-ES"/>
        </w:rPr>
      </w:pPr>
      <w:ins w:id="6884" w:author="phuong vu" w:date="2018-11-22T20:57:00Z">
        <w:r>
          <w:rPr>
            <w:lang w:val="es-ES"/>
          </w:rPr>
          <w:t>Nhằm tìm ra những lỗi tồn đọng chưa phát hiện được trong thời gian phát triển phần mềm. Đ</w:t>
        </w:r>
      </w:ins>
      <w:ins w:id="6885" w:author="phuong vu" w:date="2018-11-22T20:58:00Z">
        <w:r>
          <w:rPr>
            <w:lang w:val="es-ES"/>
          </w:rPr>
          <w:t xml:space="preserve">ánh giá được các lỗi có thể sửa lỗi được về lỗi lập trình hay sai về các mục tiêu đã </w:t>
        </w:r>
      </w:ins>
      <w:ins w:id="6886" w:author="phuong vu" w:date="2018-11-22T20:59:00Z">
        <w:r>
          <w:rPr>
            <w:lang w:val="es-ES"/>
          </w:rPr>
          <w:t>đặt ra.</w:t>
        </w:r>
      </w:ins>
    </w:p>
    <w:p w14:paraId="71C493B1" w14:textId="52B83E59" w:rsidR="00924D77" w:rsidRDefault="00924D77" w:rsidP="00924D77">
      <w:pPr>
        <w:pStyle w:val="Heading3"/>
        <w:rPr>
          <w:ins w:id="6887" w:author="phuong vu" w:date="2018-11-22T20:59:00Z"/>
        </w:rPr>
      </w:pPr>
      <w:ins w:id="6888" w:author="phuong vu" w:date="2018-11-22T20:59:00Z">
        <w:r>
          <w:t>Phạm vi kiểm thử</w:t>
        </w:r>
      </w:ins>
    </w:p>
    <w:p w14:paraId="01C278B5" w14:textId="0652FBA1" w:rsidR="001D2492" w:rsidRPr="001D2492" w:rsidRDefault="00924D77" w:rsidP="00924D77">
      <w:pPr>
        <w:ind w:firstLine="576"/>
        <w:rPr>
          <w:lang w:val="en-US"/>
          <w:rPrChange w:id="6889" w:author="phuong vu" w:date="2018-11-22T20:57:00Z">
            <w:rPr/>
          </w:rPrChange>
        </w:rPr>
        <w:pPrChange w:id="6890" w:author="phuong vu" w:date="2018-11-22T21:00:00Z">
          <w:pPr>
            <w:pStyle w:val="Heading3"/>
          </w:pPr>
        </w:pPrChange>
      </w:pPr>
      <w:ins w:id="6891" w:author="phuong vu" w:date="2018-11-22T20:59:00Z">
        <w:r>
          <w:rPr>
            <w:lang w:val="en-US"/>
          </w:rPr>
          <w:t>Kiểm thử theo từng chức năng đã được nêu ra. Do một số chức năng tương tự nha</w:t>
        </w:r>
      </w:ins>
      <w:ins w:id="6892" w:author="phuong vu" w:date="2018-11-22T21:00:00Z">
        <w:r>
          <w:rPr>
            <w:lang w:val="en-US"/>
          </w:rPr>
          <w:t>u nên sẽ được kiểm thử cùng với nhau.</w:t>
        </w:r>
      </w:ins>
    </w:p>
    <w:p w14:paraId="25625FD6" w14:textId="1466D4B9" w:rsidR="004A77C2" w:rsidRDefault="004A77C2" w:rsidP="00463867">
      <w:pPr>
        <w:pStyle w:val="Heading2"/>
        <w:rPr>
          <w:ins w:id="6893" w:author="phuong vu" w:date="2018-11-22T21:01:00Z"/>
        </w:rPr>
      </w:pPr>
      <w:bookmarkStart w:id="6894" w:name="_Toc530662913"/>
      <w:r>
        <w:t>Chi tiết kế hoạch kiểm thử</w:t>
      </w:r>
      <w:bookmarkEnd w:id="6894"/>
    </w:p>
    <w:p w14:paraId="47FB87D6" w14:textId="326B37DC" w:rsidR="00924D77" w:rsidRDefault="00924D77" w:rsidP="00924D77">
      <w:pPr>
        <w:pStyle w:val="Heading3"/>
        <w:rPr>
          <w:ins w:id="6895" w:author="phuong vu" w:date="2018-11-22T21:01:00Z"/>
        </w:rPr>
      </w:pPr>
      <w:ins w:id="6896" w:author="phuong vu" w:date="2018-11-22T21:01:00Z">
        <w:r>
          <w:t>Các chức năng kiểm thử</w:t>
        </w:r>
      </w:ins>
    </w:p>
    <w:tbl>
      <w:tblPr>
        <w:tblStyle w:val="TableGrid"/>
        <w:tblW w:w="0" w:type="auto"/>
        <w:tblInd w:w="85" w:type="dxa"/>
        <w:tblLook w:val="04A0" w:firstRow="1" w:lastRow="0" w:firstColumn="1" w:lastColumn="0" w:noHBand="0" w:noVBand="1"/>
      </w:tblPr>
      <w:tblGrid>
        <w:gridCol w:w="708"/>
        <w:gridCol w:w="1481"/>
        <w:gridCol w:w="6490"/>
      </w:tblGrid>
      <w:tr w:rsidR="00924D77" w14:paraId="3380C1CC" w14:textId="77777777" w:rsidTr="00FD2760">
        <w:trPr>
          <w:ins w:id="6897" w:author="phuong vu" w:date="2018-11-22T21:01:00Z"/>
        </w:trPr>
        <w:tc>
          <w:tcPr>
            <w:tcW w:w="708" w:type="dxa"/>
            <w:vAlign w:val="center"/>
          </w:tcPr>
          <w:p w14:paraId="68EDC9B2" w14:textId="77777777" w:rsidR="00924D77" w:rsidRPr="007C127C" w:rsidRDefault="00924D77" w:rsidP="00FD2760">
            <w:pPr>
              <w:pStyle w:val="ListParagraph"/>
              <w:ind w:left="0"/>
              <w:jc w:val="center"/>
              <w:rPr>
                <w:ins w:id="6898" w:author="phuong vu" w:date="2018-11-22T21:01:00Z"/>
                <w:b/>
              </w:rPr>
            </w:pPr>
            <w:ins w:id="6899" w:author="phuong vu" w:date="2018-11-22T21:01:00Z">
              <w:r w:rsidRPr="007C127C">
                <w:rPr>
                  <w:b/>
                </w:rPr>
                <w:t>STT</w:t>
              </w:r>
            </w:ins>
          </w:p>
        </w:tc>
        <w:tc>
          <w:tcPr>
            <w:tcW w:w="1481" w:type="dxa"/>
            <w:vAlign w:val="center"/>
          </w:tcPr>
          <w:p w14:paraId="055FA1B0" w14:textId="77777777" w:rsidR="00924D77" w:rsidRPr="007C127C" w:rsidRDefault="00924D77" w:rsidP="00FD2760">
            <w:pPr>
              <w:pStyle w:val="ListParagraph"/>
              <w:ind w:left="0"/>
              <w:jc w:val="center"/>
              <w:rPr>
                <w:ins w:id="6900" w:author="phuong vu" w:date="2018-11-22T21:01:00Z"/>
                <w:b/>
              </w:rPr>
            </w:pPr>
            <w:ins w:id="6901" w:author="phuong vu" w:date="2018-11-22T21:01:00Z">
              <w:r w:rsidRPr="007C127C">
                <w:rPr>
                  <w:b/>
                </w:rPr>
                <w:t>Mã chức năng</w:t>
              </w:r>
            </w:ins>
          </w:p>
        </w:tc>
        <w:tc>
          <w:tcPr>
            <w:tcW w:w="6490" w:type="dxa"/>
            <w:vAlign w:val="center"/>
          </w:tcPr>
          <w:p w14:paraId="40CA7F41" w14:textId="77777777" w:rsidR="00924D77" w:rsidRPr="007C127C" w:rsidRDefault="00924D77" w:rsidP="00FD2760">
            <w:pPr>
              <w:pStyle w:val="ListParagraph"/>
              <w:ind w:left="0"/>
              <w:jc w:val="center"/>
              <w:rPr>
                <w:ins w:id="6902" w:author="phuong vu" w:date="2018-11-22T21:01:00Z"/>
                <w:b/>
              </w:rPr>
            </w:pPr>
            <w:ins w:id="6903" w:author="phuong vu" w:date="2018-11-22T21:01:00Z">
              <w:r w:rsidRPr="007C127C">
                <w:rPr>
                  <w:b/>
                </w:rPr>
                <w:t>Tên chức năng</w:t>
              </w:r>
            </w:ins>
          </w:p>
        </w:tc>
      </w:tr>
      <w:tr w:rsidR="00924D77" w14:paraId="6986856E" w14:textId="77777777" w:rsidTr="00FD2760">
        <w:trPr>
          <w:ins w:id="6904" w:author="phuong vu" w:date="2018-11-22T21:01:00Z"/>
        </w:trPr>
        <w:tc>
          <w:tcPr>
            <w:tcW w:w="708" w:type="dxa"/>
          </w:tcPr>
          <w:p w14:paraId="6D977923" w14:textId="77777777" w:rsidR="00924D77" w:rsidRDefault="00924D77" w:rsidP="00FD2760">
            <w:pPr>
              <w:pStyle w:val="ListParagraph"/>
              <w:spacing w:line="360" w:lineRule="auto"/>
              <w:ind w:left="0"/>
              <w:jc w:val="center"/>
              <w:rPr>
                <w:ins w:id="6905" w:author="phuong vu" w:date="2018-11-22T21:01:00Z"/>
              </w:rPr>
            </w:pPr>
            <w:ins w:id="6906" w:author="phuong vu" w:date="2018-11-22T21:01:00Z">
              <w:r>
                <w:t>1</w:t>
              </w:r>
            </w:ins>
          </w:p>
        </w:tc>
        <w:tc>
          <w:tcPr>
            <w:tcW w:w="1481" w:type="dxa"/>
          </w:tcPr>
          <w:p w14:paraId="670F1F3C" w14:textId="77777777" w:rsidR="00924D77" w:rsidRPr="007C127C" w:rsidRDefault="00924D77" w:rsidP="00FD2760">
            <w:pPr>
              <w:pStyle w:val="ListParagraph"/>
              <w:spacing w:line="360" w:lineRule="auto"/>
              <w:ind w:left="0"/>
              <w:rPr>
                <w:ins w:id="6907" w:author="phuong vu" w:date="2018-11-22T21:01:00Z"/>
                <w:lang w:val="en-US"/>
              </w:rPr>
            </w:pPr>
            <w:ins w:id="6908" w:author="phuong vu" w:date="2018-11-22T21:01:00Z">
              <w:r>
                <w:rPr>
                  <w:lang w:val="en-US"/>
                </w:rPr>
                <w:t>GU_01</w:t>
              </w:r>
            </w:ins>
          </w:p>
        </w:tc>
        <w:tc>
          <w:tcPr>
            <w:tcW w:w="6490" w:type="dxa"/>
          </w:tcPr>
          <w:p w14:paraId="4A2E33D0" w14:textId="77777777" w:rsidR="00924D77" w:rsidRPr="007C127C" w:rsidRDefault="00924D77" w:rsidP="00FD2760">
            <w:pPr>
              <w:pStyle w:val="ListParagraph"/>
              <w:spacing w:line="360" w:lineRule="auto"/>
              <w:ind w:left="0"/>
              <w:rPr>
                <w:ins w:id="6909" w:author="phuong vu" w:date="2018-11-22T21:01:00Z"/>
                <w:lang w:val="en-US"/>
              </w:rPr>
            </w:pPr>
            <w:ins w:id="6910" w:author="phuong vu" w:date="2018-11-22T21:01:00Z">
              <w:r>
                <w:rPr>
                  <w:lang w:val="en-US"/>
                </w:rPr>
                <w:t>Quản lí đơn hàng</w:t>
              </w:r>
            </w:ins>
          </w:p>
        </w:tc>
      </w:tr>
      <w:tr w:rsidR="00924D77" w14:paraId="699C2278" w14:textId="77777777" w:rsidTr="00FD2760">
        <w:trPr>
          <w:ins w:id="6911" w:author="phuong vu" w:date="2018-11-22T21:01:00Z"/>
        </w:trPr>
        <w:tc>
          <w:tcPr>
            <w:tcW w:w="708" w:type="dxa"/>
          </w:tcPr>
          <w:p w14:paraId="68B9C91D" w14:textId="77777777" w:rsidR="00924D77" w:rsidRPr="00467A14" w:rsidRDefault="00924D77" w:rsidP="00FD2760">
            <w:pPr>
              <w:pStyle w:val="ListParagraph"/>
              <w:spacing w:line="360" w:lineRule="auto"/>
              <w:ind w:left="0"/>
              <w:jc w:val="center"/>
              <w:rPr>
                <w:ins w:id="6912" w:author="phuong vu" w:date="2018-11-22T21:01:00Z"/>
                <w:lang w:val="en-US"/>
              </w:rPr>
            </w:pPr>
            <w:ins w:id="6913" w:author="phuong vu" w:date="2018-11-22T21:01:00Z">
              <w:r>
                <w:t>2</w:t>
              </w:r>
            </w:ins>
          </w:p>
        </w:tc>
        <w:tc>
          <w:tcPr>
            <w:tcW w:w="1481" w:type="dxa"/>
          </w:tcPr>
          <w:p w14:paraId="3A655CEA" w14:textId="77777777" w:rsidR="00924D77" w:rsidRPr="007C127C" w:rsidRDefault="00924D77" w:rsidP="00FD2760">
            <w:pPr>
              <w:pStyle w:val="ListParagraph"/>
              <w:spacing w:line="360" w:lineRule="auto"/>
              <w:ind w:left="0"/>
              <w:rPr>
                <w:ins w:id="6914" w:author="phuong vu" w:date="2018-11-22T21:01:00Z"/>
                <w:lang w:val="en-US"/>
              </w:rPr>
            </w:pPr>
            <w:ins w:id="6915" w:author="phuong vu" w:date="2018-11-22T21:01:00Z">
              <w:r>
                <w:rPr>
                  <w:lang w:val="en-US"/>
                </w:rPr>
                <w:t>GU_02</w:t>
              </w:r>
            </w:ins>
          </w:p>
        </w:tc>
        <w:tc>
          <w:tcPr>
            <w:tcW w:w="6490" w:type="dxa"/>
          </w:tcPr>
          <w:p w14:paraId="5DAA4EC1" w14:textId="77777777" w:rsidR="00924D77" w:rsidRDefault="00924D77" w:rsidP="00FD2760">
            <w:pPr>
              <w:pStyle w:val="ListParagraph"/>
              <w:spacing w:line="360" w:lineRule="auto"/>
              <w:ind w:left="0"/>
              <w:rPr>
                <w:ins w:id="6916" w:author="phuong vu" w:date="2018-11-22T21:01:00Z"/>
              </w:rPr>
            </w:pPr>
            <w:ins w:id="6917" w:author="phuong vu" w:date="2018-11-22T21:01:00Z">
              <w:r>
                <w:rPr>
                  <w:lang w:val="en-US"/>
                </w:rPr>
                <w:t>Quản lí biên nhận</w:t>
              </w:r>
            </w:ins>
          </w:p>
        </w:tc>
      </w:tr>
      <w:tr w:rsidR="00924D77" w14:paraId="412F7E01" w14:textId="77777777" w:rsidTr="00FD2760">
        <w:trPr>
          <w:ins w:id="6918" w:author="phuong vu" w:date="2018-11-22T21:01:00Z"/>
        </w:trPr>
        <w:tc>
          <w:tcPr>
            <w:tcW w:w="708" w:type="dxa"/>
          </w:tcPr>
          <w:p w14:paraId="25E34610" w14:textId="77777777" w:rsidR="00924D77" w:rsidRPr="00467A14" w:rsidRDefault="00924D77" w:rsidP="00FD2760">
            <w:pPr>
              <w:pStyle w:val="ListParagraph"/>
              <w:spacing w:line="360" w:lineRule="auto"/>
              <w:ind w:left="0"/>
              <w:jc w:val="center"/>
              <w:rPr>
                <w:ins w:id="6919" w:author="phuong vu" w:date="2018-11-22T21:01:00Z"/>
                <w:lang w:val="en-US"/>
              </w:rPr>
            </w:pPr>
            <w:ins w:id="6920" w:author="phuong vu" w:date="2018-11-22T21:01:00Z">
              <w:r>
                <w:t>3</w:t>
              </w:r>
            </w:ins>
          </w:p>
        </w:tc>
        <w:tc>
          <w:tcPr>
            <w:tcW w:w="1481" w:type="dxa"/>
          </w:tcPr>
          <w:p w14:paraId="1B039FF1" w14:textId="77777777" w:rsidR="00924D77" w:rsidRPr="007C127C" w:rsidRDefault="00924D77" w:rsidP="00FD2760">
            <w:pPr>
              <w:pStyle w:val="ListParagraph"/>
              <w:spacing w:line="360" w:lineRule="auto"/>
              <w:ind w:left="0"/>
              <w:rPr>
                <w:ins w:id="6921" w:author="phuong vu" w:date="2018-11-22T21:01:00Z"/>
                <w:lang w:val="en-US"/>
              </w:rPr>
            </w:pPr>
            <w:ins w:id="6922" w:author="phuong vu" w:date="2018-11-22T21:01:00Z">
              <w:r>
                <w:rPr>
                  <w:lang w:val="en-US"/>
                </w:rPr>
                <w:t>GU_03</w:t>
              </w:r>
            </w:ins>
          </w:p>
        </w:tc>
        <w:tc>
          <w:tcPr>
            <w:tcW w:w="6490" w:type="dxa"/>
          </w:tcPr>
          <w:p w14:paraId="751BA901" w14:textId="77777777" w:rsidR="00924D77" w:rsidRDefault="00924D77" w:rsidP="00FD2760">
            <w:pPr>
              <w:pStyle w:val="ListParagraph"/>
              <w:spacing w:line="360" w:lineRule="auto"/>
              <w:ind w:left="0"/>
              <w:rPr>
                <w:ins w:id="6923" w:author="phuong vu" w:date="2018-11-22T21:01:00Z"/>
              </w:rPr>
            </w:pPr>
            <w:ins w:id="6924" w:author="phuong vu" w:date="2018-11-22T21:01:00Z">
              <w:r>
                <w:rPr>
                  <w:lang w:val="en-US"/>
                </w:rPr>
                <w:t>Quản lí phân công xử lí đơn hàng</w:t>
              </w:r>
            </w:ins>
          </w:p>
        </w:tc>
      </w:tr>
      <w:tr w:rsidR="00924D77" w14:paraId="22CCF1B2" w14:textId="77777777" w:rsidTr="00FD2760">
        <w:trPr>
          <w:ins w:id="6925" w:author="phuong vu" w:date="2018-11-22T21:01:00Z"/>
        </w:trPr>
        <w:tc>
          <w:tcPr>
            <w:tcW w:w="708" w:type="dxa"/>
          </w:tcPr>
          <w:p w14:paraId="5601C2E8" w14:textId="77777777" w:rsidR="00924D77" w:rsidRDefault="00924D77" w:rsidP="00FD2760">
            <w:pPr>
              <w:pStyle w:val="ListParagraph"/>
              <w:spacing w:line="360" w:lineRule="auto"/>
              <w:ind w:left="0"/>
              <w:jc w:val="center"/>
              <w:rPr>
                <w:ins w:id="6926" w:author="phuong vu" w:date="2018-11-22T21:01:00Z"/>
              </w:rPr>
            </w:pPr>
            <w:ins w:id="6927" w:author="phuong vu" w:date="2018-11-22T21:01:00Z">
              <w:r>
                <w:t>4</w:t>
              </w:r>
            </w:ins>
          </w:p>
        </w:tc>
        <w:tc>
          <w:tcPr>
            <w:tcW w:w="1481" w:type="dxa"/>
          </w:tcPr>
          <w:p w14:paraId="1C9F1041" w14:textId="77777777" w:rsidR="00924D77" w:rsidRPr="007C127C" w:rsidRDefault="00924D77" w:rsidP="00FD2760">
            <w:pPr>
              <w:pStyle w:val="ListParagraph"/>
              <w:spacing w:line="360" w:lineRule="auto"/>
              <w:ind w:left="0"/>
              <w:rPr>
                <w:ins w:id="6928" w:author="phuong vu" w:date="2018-11-22T21:01:00Z"/>
                <w:lang w:val="en-US"/>
              </w:rPr>
            </w:pPr>
            <w:ins w:id="6929" w:author="phuong vu" w:date="2018-11-22T21:01:00Z">
              <w:r>
                <w:rPr>
                  <w:lang w:val="en-US"/>
                </w:rPr>
                <w:t>GU_04</w:t>
              </w:r>
            </w:ins>
          </w:p>
        </w:tc>
        <w:tc>
          <w:tcPr>
            <w:tcW w:w="6490" w:type="dxa"/>
          </w:tcPr>
          <w:p w14:paraId="1D3F5C84" w14:textId="77777777" w:rsidR="00924D77" w:rsidRDefault="00924D77" w:rsidP="00FD2760">
            <w:pPr>
              <w:pStyle w:val="ListParagraph"/>
              <w:spacing w:line="360" w:lineRule="auto"/>
              <w:ind w:left="0"/>
              <w:rPr>
                <w:ins w:id="6930" w:author="phuong vu" w:date="2018-11-22T21:01:00Z"/>
              </w:rPr>
            </w:pPr>
            <w:ins w:id="6931" w:author="phuong vu" w:date="2018-11-22T21:01:00Z">
              <w:r>
                <w:rPr>
                  <w:lang w:val="en-US"/>
                </w:rPr>
                <w:t>Tạo đơn hàng</w:t>
              </w:r>
            </w:ins>
          </w:p>
        </w:tc>
      </w:tr>
      <w:tr w:rsidR="00924D77" w14:paraId="7B8DC30D" w14:textId="77777777" w:rsidTr="00FD2760">
        <w:trPr>
          <w:ins w:id="6932" w:author="phuong vu" w:date="2018-11-22T21:01:00Z"/>
        </w:trPr>
        <w:tc>
          <w:tcPr>
            <w:tcW w:w="708" w:type="dxa"/>
          </w:tcPr>
          <w:p w14:paraId="2B6106EB" w14:textId="77777777" w:rsidR="00924D77" w:rsidRPr="00747972" w:rsidRDefault="00924D77" w:rsidP="00FD2760">
            <w:pPr>
              <w:pStyle w:val="ListParagraph"/>
              <w:spacing w:line="360" w:lineRule="auto"/>
              <w:ind w:left="0"/>
              <w:jc w:val="center"/>
              <w:rPr>
                <w:ins w:id="6933" w:author="phuong vu" w:date="2018-11-22T21:01:00Z"/>
                <w:lang w:val="en-US"/>
              </w:rPr>
            </w:pPr>
            <w:ins w:id="6934" w:author="phuong vu" w:date="2018-11-22T21:01:00Z">
              <w:r>
                <w:rPr>
                  <w:lang w:val="en-US"/>
                </w:rPr>
                <w:t>5</w:t>
              </w:r>
            </w:ins>
          </w:p>
        </w:tc>
        <w:tc>
          <w:tcPr>
            <w:tcW w:w="1481" w:type="dxa"/>
          </w:tcPr>
          <w:p w14:paraId="44532343" w14:textId="77777777" w:rsidR="00924D77" w:rsidRDefault="00924D77" w:rsidP="00FD2760">
            <w:pPr>
              <w:pStyle w:val="ListParagraph"/>
              <w:spacing w:line="360" w:lineRule="auto"/>
              <w:ind w:left="0"/>
              <w:rPr>
                <w:ins w:id="6935" w:author="phuong vu" w:date="2018-11-22T21:01:00Z"/>
                <w:lang w:val="en-US"/>
              </w:rPr>
            </w:pPr>
            <w:ins w:id="6936" w:author="phuong vu" w:date="2018-11-22T21:01:00Z">
              <w:r>
                <w:rPr>
                  <w:lang w:val="en-US"/>
                </w:rPr>
                <w:t>GU_05</w:t>
              </w:r>
            </w:ins>
          </w:p>
        </w:tc>
        <w:tc>
          <w:tcPr>
            <w:tcW w:w="6490" w:type="dxa"/>
          </w:tcPr>
          <w:p w14:paraId="447C9C87" w14:textId="77777777" w:rsidR="00924D77" w:rsidRDefault="00924D77" w:rsidP="00FD2760">
            <w:pPr>
              <w:pStyle w:val="ListParagraph"/>
              <w:spacing w:line="360" w:lineRule="auto"/>
              <w:ind w:left="0"/>
              <w:rPr>
                <w:ins w:id="6937" w:author="phuong vu" w:date="2018-11-22T21:01:00Z"/>
                <w:lang w:val="en-US"/>
              </w:rPr>
            </w:pPr>
            <w:ins w:id="6938" w:author="phuong vu" w:date="2018-11-22T21:01:00Z">
              <w:r>
                <w:rPr>
                  <w:lang w:val="en-US"/>
                </w:rPr>
                <w:t>Quản lí trạng thái máy giặt</w:t>
              </w:r>
            </w:ins>
          </w:p>
        </w:tc>
      </w:tr>
      <w:tr w:rsidR="00924D77" w14:paraId="736884CB" w14:textId="77777777" w:rsidTr="00FD2760">
        <w:trPr>
          <w:ins w:id="6939" w:author="phuong vu" w:date="2018-11-22T21:01:00Z"/>
        </w:trPr>
        <w:tc>
          <w:tcPr>
            <w:tcW w:w="708" w:type="dxa"/>
          </w:tcPr>
          <w:p w14:paraId="0880CC07" w14:textId="77777777" w:rsidR="00924D77" w:rsidRDefault="00924D77" w:rsidP="00FD2760">
            <w:pPr>
              <w:pStyle w:val="ListParagraph"/>
              <w:spacing w:line="360" w:lineRule="auto"/>
              <w:ind w:left="0"/>
              <w:jc w:val="center"/>
              <w:rPr>
                <w:ins w:id="6940" w:author="phuong vu" w:date="2018-11-22T21:01:00Z"/>
              </w:rPr>
            </w:pPr>
            <w:ins w:id="6941" w:author="phuong vu" w:date="2018-11-22T21:01:00Z">
              <w:r>
                <w:t>6</w:t>
              </w:r>
            </w:ins>
          </w:p>
        </w:tc>
        <w:tc>
          <w:tcPr>
            <w:tcW w:w="1481" w:type="dxa"/>
          </w:tcPr>
          <w:p w14:paraId="501FD739" w14:textId="77777777" w:rsidR="00924D77" w:rsidRPr="007C127C" w:rsidRDefault="00924D77" w:rsidP="00FD2760">
            <w:pPr>
              <w:pStyle w:val="ListParagraph"/>
              <w:spacing w:line="360" w:lineRule="auto"/>
              <w:ind w:left="0"/>
              <w:rPr>
                <w:ins w:id="6942" w:author="phuong vu" w:date="2018-11-22T21:01:00Z"/>
                <w:lang w:val="en-US"/>
              </w:rPr>
            </w:pPr>
            <w:ins w:id="6943" w:author="phuong vu" w:date="2018-11-22T21:01:00Z">
              <w:r>
                <w:rPr>
                  <w:lang w:val="en-US"/>
                </w:rPr>
                <w:t>GU_06</w:t>
              </w:r>
            </w:ins>
          </w:p>
        </w:tc>
        <w:tc>
          <w:tcPr>
            <w:tcW w:w="6490" w:type="dxa"/>
          </w:tcPr>
          <w:p w14:paraId="709085C3" w14:textId="77777777" w:rsidR="00924D77" w:rsidRDefault="00924D77" w:rsidP="00FD2760">
            <w:pPr>
              <w:pStyle w:val="ListParagraph"/>
              <w:spacing w:line="360" w:lineRule="auto"/>
              <w:ind w:left="0"/>
              <w:rPr>
                <w:ins w:id="6944" w:author="phuong vu" w:date="2018-11-22T21:01:00Z"/>
              </w:rPr>
            </w:pPr>
            <w:ins w:id="6945" w:author="phuong vu" w:date="2018-11-22T21:01:00Z">
              <w:r>
                <w:rPr>
                  <w:lang w:val="en-US"/>
                </w:rPr>
                <w:t>Tìm kiếm và lọc quần áo theo loại có sẵn</w:t>
              </w:r>
            </w:ins>
          </w:p>
        </w:tc>
      </w:tr>
      <w:tr w:rsidR="00924D77" w14:paraId="58AF44F1" w14:textId="77777777" w:rsidTr="00FD2760">
        <w:trPr>
          <w:ins w:id="6946" w:author="phuong vu" w:date="2018-11-22T21:01:00Z"/>
        </w:trPr>
        <w:tc>
          <w:tcPr>
            <w:tcW w:w="708" w:type="dxa"/>
          </w:tcPr>
          <w:p w14:paraId="0BBB62CD" w14:textId="77777777" w:rsidR="00924D77" w:rsidRDefault="00924D77" w:rsidP="00FD2760">
            <w:pPr>
              <w:pStyle w:val="ListParagraph"/>
              <w:spacing w:line="360" w:lineRule="auto"/>
              <w:ind w:left="0"/>
              <w:jc w:val="center"/>
              <w:rPr>
                <w:ins w:id="6947" w:author="phuong vu" w:date="2018-11-22T21:01:00Z"/>
              </w:rPr>
            </w:pPr>
            <w:ins w:id="6948" w:author="phuong vu" w:date="2018-11-22T21:01:00Z">
              <w:r>
                <w:t>7</w:t>
              </w:r>
            </w:ins>
          </w:p>
        </w:tc>
        <w:tc>
          <w:tcPr>
            <w:tcW w:w="1481" w:type="dxa"/>
          </w:tcPr>
          <w:p w14:paraId="2EC9FA1C" w14:textId="77777777" w:rsidR="00924D77" w:rsidRPr="007C127C" w:rsidRDefault="00924D77" w:rsidP="00FD2760">
            <w:pPr>
              <w:pStyle w:val="ListParagraph"/>
              <w:spacing w:line="360" w:lineRule="auto"/>
              <w:ind w:left="0"/>
              <w:rPr>
                <w:ins w:id="6949" w:author="phuong vu" w:date="2018-11-22T21:01:00Z"/>
                <w:lang w:val="en-US"/>
              </w:rPr>
            </w:pPr>
            <w:ins w:id="6950" w:author="phuong vu" w:date="2018-11-22T21:01:00Z">
              <w:r>
                <w:rPr>
                  <w:lang w:val="en-US"/>
                </w:rPr>
                <w:t>GU_07</w:t>
              </w:r>
            </w:ins>
          </w:p>
        </w:tc>
        <w:tc>
          <w:tcPr>
            <w:tcW w:w="6490" w:type="dxa"/>
          </w:tcPr>
          <w:p w14:paraId="158CE163" w14:textId="77777777" w:rsidR="00924D77" w:rsidRDefault="00924D77" w:rsidP="00FD2760">
            <w:pPr>
              <w:pStyle w:val="ListParagraph"/>
              <w:spacing w:line="360" w:lineRule="auto"/>
              <w:ind w:left="0"/>
              <w:rPr>
                <w:ins w:id="6951" w:author="phuong vu" w:date="2018-11-22T21:01:00Z"/>
              </w:rPr>
            </w:pPr>
            <w:ins w:id="6952" w:author="phuong vu" w:date="2018-11-22T21:01:00Z">
              <w:r>
                <w:rPr>
                  <w:lang w:val="en-US"/>
                </w:rPr>
                <w:t>Tìm kiếm đơn hàng</w:t>
              </w:r>
            </w:ins>
          </w:p>
        </w:tc>
      </w:tr>
      <w:tr w:rsidR="00924D77" w14:paraId="26D37493" w14:textId="77777777" w:rsidTr="00FD2760">
        <w:trPr>
          <w:ins w:id="6953" w:author="phuong vu" w:date="2018-11-22T21:01:00Z"/>
        </w:trPr>
        <w:tc>
          <w:tcPr>
            <w:tcW w:w="708" w:type="dxa"/>
          </w:tcPr>
          <w:p w14:paraId="56F4B14F" w14:textId="77777777" w:rsidR="00924D77" w:rsidRPr="007C127C" w:rsidRDefault="00924D77" w:rsidP="00FD2760">
            <w:pPr>
              <w:pStyle w:val="ListParagraph"/>
              <w:spacing w:line="360" w:lineRule="auto"/>
              <w:ind w:left="0"/>
              <w:jc w:val="center"/>
              <w:rPr>
                <w:ins w:id="6954" w:author="phuong vu" w:date="2018-11-22T21:01:00Z"/>
                <w:lang w:val="en-US"/>
              </w:rPr>
            </w:pPr>
            <w:ins w:id="6955" w:author="phuong vu" w:date="2018-11-22T21:01:00Z">
              <w:r>
                <w:rPr>
                  <w:lang w:val="en-US"/>
                </w:rPr>
                <w:t>8</w:t>
              </w:r>
            </w:ins>
          </w:p>
        </w:tc>
        <w:tc>
          <w:tcPr>
            <w:tcW w:w="1481" w:type="dxa"/>
          </w:tcPr>
          <w:p w14:paraId="044302CA" w14:textId="77777777" w:rsidR="00924D77" w:rsidRPr="007C127C" w:rsidRDefault="00924D77" w:rsidP="00FD2760">
            <w:pPr>
              <w:pStyle w:val="ListParagraph"/>
              <w:spacing w:line="360" w:lineRule="auto"/>
              <w:ind w:left="0"/>
              <w:rPr>
                <w:ins w:id="6956" w:author="phuong vu" w:date="2018-11-22T21:01:00Z"/>
                <w:lang w:val="en-US"/>
              </w:rPr>
            </w:pPr>
            <w:ins w:id="6957" w:author="phuong vu" w:date="2018-11-22T21:01:00Z">
              <w:r>
                <w:rPr>
                  <w:lang w:val="en-US"/>
                </w:rPr>
                <w:t>GU_08</w:t>
              </w:r>
            </w:ins>
          </w:p>
        </w:tc>
        <w:tc>
          <w:tcPr>
            <w:tcW w:w="6490" w:type="dxa"/>
          </w:tcPr>
          <w:p w14:paraId="19CE9FC1" w14:textId="77777777" w:rsidR="00924D77" w:rsidRDefault="00924D77" w:rsidP="00FD2760">
            <w:pPr>
              <w:pStyle w:val="ListParagraph"/>
              <w:spacing w:line="360" w:lineRule="auto"/>
              <w:ind w:left="0"/>
              <w:rPr>
                <w:ins w:id="6958" w:author="phuong vu" w:date="2018-11-22T21:01:00Z"/>
              </w:rPr>
            </w:pPr>
            <w:ins w:id="6959" w:author="phuong vu" w:date="2018-11-22T21:01:00Z">
              <w:r>
                <w:t>Đăng nhập</w:t>
              </w:r>
            </w:ins>
          </w:p>
        </w:tc>
      </w:tr>
      <w:tr w:rsidR="00924D77" w14:paraId="5CBC7588" w14:textId="77777777" w:rsidTr="00FD2760">
        <w:trPr>
          <w:ins w:id="6960" w:author="phuong vu" w:date="2018-11-22T21:01:00Z"/>
        </w:trPr>
        <w:tc>
          <w:tcPr>
            <w:tcW w:w="708" w:type="dxa"/>
          </w:tcPr>
          <w:p w14:paraId="192BED7E" w14:textId="77777777" w:rsidR="00924D77" w:rsidRPr="007C127C" w:rsidRDefault="00924D77" w:rsidP="00FD2760">
            <w:pPr>
              <w:pStyle w:val="ListParagraph"/>
              <w:spacing w:line="360" w:lineRule="auto"/>
              <w:ind w:left="0"/>
              <w:jc w:val="center"/>
              <w:rPr>
                <w:ins w:id="6961" w:author="phuong vu" w:date="2018-11-22T21:01:00Z"/>
                <w:lang w:val="en-US"/>
              </w:rPr>
            </w:pPr>
            <w:ins w:id="6962" w:author="phuong vu" w:date="2018-11-22T21:01:00Z">
              <w:r>
                <w:rPr>
                  <w:lang w:val="en-US"/>
                </w:rPr>
                <w:t>9</w:t>
              </w:r>
            </w:ins>
          </w:p>
        </w:tc>
        <w:tc>
          <w:tcPr>
            <w:tcW w:w="1481" w:type="dxa"/>
          </w:tcPr>
          <w:p w14:paraId="4542B631" w14:textId="77777777" w:rsidR="00924D77" w:rsidRPr="007C127C" w:rsidRDefault="00924D77" w:rsidP="00FD2760">
            <w:pPr>
              <w:pStyle w:val="ListParagraph"/>
              <w:spacing w:line="360" w:lineRule="auto"/>
              <w:ind w:left="0"/>
              <w:rPr>
                <w:ins w:id="6963" w:author="phuong vu" w:date="2018-11-22T21:01:00Z"/>
                <w:lang w:val="en-US"/>
              </w:rPr>
            </w:pPr>
            <w:ins w:id="6964" w:author="phuong vu" w:date="2018-11-22T21:01:00Z">
              <w:r>
                <w:rPr>
                  <w:lang w:val="en-US"/>
                </w:rPr>
                <w:t>GU_09</w:t>
              </w:r>
            </w:ins>
          </w:p>
        </w:tc>
        <w:tc>
          <w:tcPr>
            <w:tcW w:w="6490" w:type="dxa"/>
          </w:tcPr>
          <w:p w14:paraId="2B545137" w14:textId="77777777" w:rsidR="00924D77" w:rsidRDefault="00924D77" w:rsidP="00FD2760">
            <w:pPr>
              <w:pStyle w:val="ListParagraph"/>
              <w:keepNext/>
              <w:spacing w:line="360" w:lineRule="auto"/>
              <w:ind w:left="0"/>
              <w:rPr>
                <w:ins w:id="6965" w:author="phuong vu" w:date="2018-11-22T21:01:00Z"/>
              </w:rPr>
            </w:pPr>
            <w:ins w:id="6966" w:author="phuong vu" w:date="2018-11-22T21:01:00Z">
              <w:r>
                <w:t>Đăng xuất</w:t>
              </w:r>
            </w:ins>
          </w:p>
        </w:tc>
      </w:tr>
      <w:tr w:rsidR="00924D77" w14:paraId="1AC19CDF" w14:textId="77777777" w:rsidTr="00FD2760">
        <w:trPr>
          <w:ins w:id="6967" w:author="phuong vu" w:date="2018-11-22T21:01:00Z"/>
        </w:trPr>
        <w:tc>
          <w:tcPr>
            <w:tcW w:w="708" w:type="dxa"/>
          </w:tcPr>
          <w:p w14:paraId="44F5D858" w14:textId="77777777" w:rsidR="00924D77" w:rsidRDefault="00924D77" w:rsidP="00FD2760">
            <w:pPr>
              <w:pStyle w:val="ListParagraph"/>
              <w:spacing w:line="360" w:lineRule="auto"/>
              <w:ind w:left="0"/>
              <w:jc w:val="center"/>
              <w:rPr>
                <w:ins w:id="6968" w:author="phuong vu" w:date="2018-11-22T21:01:00Z"/>
                <w:lang w:val="en-US"/>
              </w:rPr>
            </w:pPr>
            <w:ins w:id="6969" w:author="phuong vu" w:date="2018-11-22T21:01:00Z">
              <w:r>
                <w:rPr>
                  <w:lang w:val="en-US"/>
                </w:rPr>
                <w:t>10</w:t>
              </w:r>
            </w:ins>
          </w:p>
        </w:tc>
        <w:tc>
          <w:tcPr>
            <w:tcW w:w="1481" w:type="dxa"/>
          </w:tcPr>
          <w:p w14:paraId="26797E10" w14:textId="77777777" w:rsidR="00924D77" w:rsidRDefault="00924D77" w:rsidP="00FD2760">
            <w:pPr>
              <w:pStyle w:val="ListParagraph"/>
              <w:spacing w:line="360" w:lineRule="auto"/>
              <w:ind w:left="0"/>
              <w:rPr>
                <w:ins w:id="6970" w:author="phuong vu" w:date="2018-11-22T21:01:00Z"/>
                <w:lang w:val="en-US"/>
              </w:rPr>
            </w:pPr>
            <w:ins w:id="6971" w:author="phuong vu" w:date="2018-11-22T21:01:00Z">
              <w:r>
                <w:rPr>
                  <w:lang w:val="en-US"/>
                </w:rPr>
                <w:t>GU_10</w:t>
              </w:r>
            </w:ins>
          </w:p>
        </w:tc>
        <w:tc>
          <w:tcPr>
            <w:tcW w:w="6490" w:type="dxa"/>
          </w:tcPr>
          <w:p w14:paraId="1DE5FA57" w14:textId="77777777" w:rsidR="00924D77" w:rsidRPr="007C127C" w:rsidRDefault="00924D77" w:rsidP="00924D77">
            <w:pPr>
              <w:pStyle w:val="ListParagraph"/>
              <w:keepNext/>
              <w:spacing w:line="360" w:lineRule="auto"/>
              <w:ind w:left="0"/>
              <w:rPr>
                <w:ins w:id="6972" w:author="phuong vu" w:date="2018-11-22T21:01:00Z"/>
                <w:lang w:val="en-US"/>
              </w:rPr>
              <w:pPrChange w:id="6973" w:author="phuong vu" w:date="2018-11-22T21:02:00Z">
                <w:pPr>
                  <w:pStyle w:val="ListParagraph"/>
                  <w:keepNext/>
                  <w:spacing w:line="360" w:lineRule="auto"/>
                  <w:ind w:left="0"/>
                </w:pPr>
              </w:pPrChange>
            </w:pPr>
            <w:ins w:id="6974" w:author="phuong vu" w:date="2018-11-22T21:01:00Z">
              <w:r>
                <w:rPr>
                  <w:lang w:val="en-US"/>
                </w:rPr>
                <w:t>Đăng kí tài khoản khách hàng</w:t>
              </w:r>
            </w:ins>
          </w:p>
        </w:tc>
      </w:tr>
    </w:tbl>
    <w:p w14:paraId="564ACC89" w14:textId="08738E88" w:rsidR="00924D77" w:rsidRPr="00924D77" w:rsidRDefault="00924D77" w:rsidP="00924D77">
      <w:pPr>
        <w:pStyle w:val="Caption"/>
        <w:rPr>
          <w:ins w:id="6975" w:author="phuong vu" w:date="2018-11-22T21:00:00Z"/>
          <w:lang w:val="en-US"/>
          <w:rPrChange w:id="6976" w:author="phuong vu" w:date="2018-11-22T21:02:00Z">
            <w:rPr>
              <w:ins w:id="6977" w:author="phuong vu" w:date="2018-11-22T21:00:00Z"/>
            </w:rPr>
          </w:rPrChange>
        </w:rPr>
        <w:pPrChange w:id="6978" w:author="phuong vu" w:date="2018-11-22T21:02:00Z">
          <w:pPr>
            <w:pStyle w:val="Heading2"/>
          </w:pPr>
        </w:pPrChange>
      </w:pPr>
      <w:ins w:id="6979" w:author="phuong vu" w:date="2018-11-22T21:02:00Z">
        <w:r>
          <w:t xml:space="preserve">Bảng </w:t>
        </w:r>
      </w:ins>
      <w:ins w:id="6980" w:author="phuong vu" w:date="2018-11-22T21:13:00Z">
        <w:r w:rsidR="00104646">
          <w:fldChar w:fldCharType="begin"/>
        </w:r>
        <w:r w:rsidR="00104646">
          <w:instrText xml:space="preserve"> STYLEREF 1 \s </w:instrText>
        </w:r>
      </w:ins>
      <w:r w:rsidR="00104646">
        <w:fldChar w:fldCharType="separate"/>
      </w:r>
      <w:r w:rsidR="00104646">
        <w:rPr>
          <w:noProof/>
        </w:rPr>
        <w:t>4</w:t>
      </w:r>
      <w:ins w:id="6981" w:author="phuong vu" w:date="2018-11-22T21:13:00Z">
        <w:r w:rsidR="00104646">
          <w:fldChar w:fldCharType="end"/>
        </w:r>
        <w:r w:rsidR="00104646">
          <w:t>.</w:t>
        </w:r>
        <w:r w:rsidR="00104646">
          <w:fldChar w:fldCharType="begin"/>
        </w:r>
        <w:r w:rsidR="00104646">
          <w:instrText xml:space="preserve"> SEQ Bảng \* ARABIC \s 1 </w:instrText>
        </w:r>
      </w:ins>
      <w:r w:rsidR="00104646">
        <w:fldChar w:fldCharType="separate"/>
      </w:r>
      <w:ins w:id="6982" w:author="phuong vu" w:date="2018-11-22T21:13:00Z">
        <w:r w:rsidR="00104646">
          <w:rPr>
            <w:noProof/>
          </w:rPr>
          <w:t>1</w:t>
        </w:r>
        <w:r w:rsidR="00104646">
          <w:fldChar w:fldCharType="end"/>
        </w:r>
      </w:ins>
      <w:ins w:id="6983" w:author="phuong vu" w:date="2018-11-22T21:02:00Z">
        <w:r>
          <w:rPr>
            <w:lang w:val="en-US"/>
          </w:rPr>
          <w:t xml:space="preserve"> Các chức năng được kiểm thử</w:t>
        </w:r>
      </w:ins>
    </w:p>
    <w:p w14:paraId="6E774E1B" w14:textId="414CC859" w:rsidR="00924D77" w:rsidRDefault="00924D77" w:rsidP="00924D77">
      <w:pPr>
        <w:pStyle w:val="Heading3"/>
        <w:rPr>
          <w:ins w:id="6984" w:author="phuong vu" w:date="2018-11-22T21:02:00Z"/>
        </w:rPr>
      </w:pPr>
      <w:ins w:id="6985" w:author="phuong vu" w:date="2018-11-22T21:01:00Z">
        <w:r>
          <w:t>Tiêu chí kiểm thử</w:t>
        </w:r>
      </w:ins>
    </w:p>
    <w:p w14:paraId="39AEDB18" w14:textId="703ED986" w:rsidR="00924D77" w:rsidRDefault="00924D77" w:rsidP="00924D77">
      <w:pPr>
        <w:ind w:firstLine="576"/>
        <w:rPr>
          <w:ins w:id="6986" w:author="phuong vu" w:date="2018-11-22T21:02:00Z"/>
          <w:lang w:val="en-US"/>
        </w:rPr>
        <w:pPrChange w:id="6987" w:author="phuong vu" w:date="2018-11-22T21:03:00Z">
          <w:pPr>
            <w:ind w:left="576"/>
          </w:pPr>
        </w:pPrChange>
      </w:pPr>
      <w:ins w:id="6988" w:author="phuong vu" w:date="2018-11-22T21:02:00Z">
        <w:r>
          <w:rPr>
            <w:lang w:val="en-US"/>
          </w:rPr>
          <w:t>Kiểm thử thành công:</w:t>
        </w:r>
      </w:ins>
      <w:ins w:id="6989" w:author="phuong vu" w:date="2018-11-22T21:03:00Z">
        <w:r>
          <w:rPr>
            <w:lang w:val="en-US"/>
          </w:rPr>
          <w:t xml:space="preserve"> Đáp ứng các yêu cầu đặt ra, chức năng hoạt động đúng với đặc tả, thiết kế.</w:t>
        </w:r>
      </w:ins>
    </w:p>
    <w:p w14:paraId="1506505C" w14:textId="0049CD6C" w:rsidR="00924D77" w:rsidRPr="00924D77" w:rsidRDefault="00924D77" w:rsidP="00924D77">
      <w:pPr>
        <w:ind w:firstLine="576"/>
        <w:rPr>
          <w:lang w:val="en-US"/>
          <w:rPrChange w:id="6990" w:author="phuong vu" w:date="2018-11-22T21:02:00Z">
            <w:rPr/>
          </w:rPrChange>
        </w:rPr>
        <w:pPrChange w:id="6991" w:author="phuong vu" w:date="2018-11-22T21:05:00Z">
          <w:pPr>
            <w:pStyle w:val="Heading3"/>
          </w:pPr>
        </w:pPrChange>
      </w:pPr>
      <w:ins w:id="6992" w:author="phuong vu" w:date="2018-11-22T21:02:00Z">
        <w:r>
          <w:rPr>
            <w:lang w:val="en-US"/>
          </w:rPr>
          <w:t xml:space="preserve">Kiểm thử thất bại: </w:t>
        </w:r>
      </w:ins>
      <w:ins w:id="6993" w:author="phuong vu" w:date="2018-11-22T21:04:00Z">
        <w:r>
          <w:rPr>
            <w:lang w:val="en-US"/>
          </w:rPr>
          <w:t>Hoạt động không đúng với đặc tả, thiết kế đề ra. H</w:t>
        </w:r>
      </w:ins>
      <w:ins w:id="6994" w:author="phuong vu" w:date="2018-11-22T21:05:00Z">
        <w:r>
          <w:rPr>
            <w:lang w:val="en-US"/>
          </w:rPr>
          <w:t>oặc xảy ra các lỗi về lập trình.</w:t>
        </w:r>
      </w:ins>
    </w:p>
    <w:p w14:paraId="497841D4" w14:textId="2A5A4A8E" w:rsidR="004A77C2" w:rsidRDefault="004A77C2" w:rsidP="00463867">
      <w:pPr>
        <w:pStyle w:val="Heading2"/>
        <w:rPr>
          <w:ins w:id="6995" w:author="phuong vu" w:date="2018-11-22T21:06:00Z"/>
        </w:rPr>
      </w:pPr>
      <w:bookmarkStart w:id="6996" w:name="_Toc530662914"/>
      <w:r>
        <w:lastRenderedPageBreak/>
        <w:t>Quản lí kiểm thử</w:t>
      </w:r>
      <w:bookmarkEnd w:id="6996"/>
    </w:p>
    <w:p w14:paraId="64EAE467" w14:textId="5C492430" w:rsidR="00924D77" w:rsidRDefault="00924D77" w:rsidP="00924D77">
      <w:pPr>
        <w:pStyle w:val="Heading3"/>
        <w:rPr>
          <w:ins w:id="6997" w:author="phuong vu" w:date="2018-11-22T21:06:00Z"/>
        </w:rPr>
      </w:pPr>
      <w:ins w:id="6998" w:author="phuong vu" w:date="2018-11-22T21:06:00Z">
        <w:r>
          <w:t>Tiến hành kiểm thử</w:t>
        </w:r>
      </w:ins>
    </w:p>
    <w:p w14:paraId="7CFE1ED3" w14:textId="6FF1511C" w:rsidR="00924D77" w:rsidRDefault="00924D77" w:rsidP="00924D77">
      <w:pPr>
        <w:pStyle w:val="Heading3"/>
        <w:rPr>
          <w:ins w:id="6999" w:author="phuong vu" w:date="2018-11-22T21:06:00Z"/>
        </w:rPr>
      </w:pPr>
      <w:ins w:id="7000" w:author="phuong vu" w:date="2018-11-22T21:06:00Z">
        <w:r>
          <w:t>Môi trường kiểm thử</w:t>
        </w:r>
      </w:ins>
    </w:p>
    <w:p w14:paraId="17C1A080" w14:textId="6762039A" w:rsidR="00924D77" w:rsidRDefault="00924D77" w:rsidP="00924D77">
      <w:pPr>
        <w:pStyle w:val="Heading3"/>
        <w:rPr>
          <w:ins w:id="7001" w:author="phuong vu" w:date="2018-11-22T21:07:00Z"/>
        </w:rPr>
      </w:pPr>
      <w:ins w:id="7002" w:author="phuong vu" w:date="2018-11-22T21:07:00Z">
        <w:r>
          <w:t>Kế hoạch dự đoán và chi phí</w:t>
        </w:r>
      </w:ins>
    </w:p>
    <w:p w14:paraId="363121EF" w14:textId="3BB197C2" w:rsidR="00924D77" w:rsidRDefault="00924D77" w:rsidP="00924D77">
      <w:pPr>
        <w:pStyle w:val="Heading3"/>
        <w:rPr>
          <w:ins w:id="7003" w:author="phuong vu" w:date="2018-11-22T21:08:00Z"/>
        </w:rPr>
      </w:pPr>
      <w:ins w:id="7004" w:author="phuong vu" w:date="2018-11-22T21:07:00Z">
        <w:r>
          <w:t>Các rủi ro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005"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7006">
          <w:tblGrid>
            <w:gridCol w:w="965"/>
            <w:gridCol w:w="4877"/>
            <w:gridCol w:w="2935"/>
          </w:tblGrid>
        </w:tblGridChange>
      </w:tblGrid>
      <w:tr w:rsidR="00924D77" w14:paraId="2E7503AC" w14:textId="77777777" w:rsidTr="00104646">
        <w:trPr>
          <w:ins w:id="700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700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Default="00924D77">
            <w:pPr>
              <w:jc w:val="center"/>
              <w:rPr>
                <w:ins w:id="7009" w:author="phuong vu" w:date="2018-11-22T21:08:00Z"/>
                <w:rFonts w:ascii="Times New Roman" w:hAnsi="Times New Roman" w:cs="Times New Roman"/>
                <w:b/>
                <w:bCs/>
                <w:lang w:val="es-ES"/>
              </w:rPr>
            </w:pPr>
            <w:ins w:id="7010" w:author="phuong vu" w:date="2018-11-22T21:08:00Z">
              <w:r>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7011"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Default="00924D77">
            <w:pPr>
              <w:rPr>
                <w:ins w:id="7012" w:author="phuong vu" w:date="2018-11-22T21:08:00Z"/>
                <w:b/>
                <w:bCs/>
                <w:lang w:val="es-ES"/>
              </w:rPr>
            </w:pPr>
            <w:ins w:id="7013" w:author="phuong vu" w:date="2018-11-22T21:08:00Z">
              <w:r>
                <w:rPr>
                  <w:b/>
                  <w:bCs/>
                  <w:lang w:val="es-ES"/>
                </w:rPr>
                <w:t>Các rủi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7014"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Default="00924D77">
            <w:pPr>
              <w:rPr>
                <w:ins w:id="7015" w:author="phuong vu" w:date="2018-11-22T21:08:00Z"/>
                <w:b/>
                <w:bCs/>
                <w:lang w:val="es-ES"/>
              </w:rPr>
            </w:pPr>
            <w:ins w:id="7016" w:author="phuong vu" w:date="2018-11-22T21:08:00Z">
              <w:r>
                <w:rPr>
                  <w:b/>
                  <w:bCs/>
                  <w:lang w:val="es-ES"/>
                </w:rPr>
                <w:t>Kế hoạch làm giảm bớt hoặc tránh</w:t>
              </w:r>
            </w:ins>
          </w:p>
        </w:tc>
      </w:tr>
      <w:tr w:rsidR="00924D77" w14:paraId="587146F7" w14:textId="77777777" w:rsidTr="00104646">
        <w:trPr>
          <w:ins w:id="701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701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Default="00924D77">
            <w:pPr>
              <w:jc w:val="center"/>
              <w:rPr>
                <w:ins w:id="7019" w:author="phuong vu" w:date="2018-11-22T21:08:00Z"/>
                <w:b/>
                <w:bCs/>
                <w:lang w:val="es-ES"/>
              </w:rPr>
            </w:pPr>
            <w:ins w:id="7020" w:author="phuong vu" w:date="2018-11-22T21:08:00Z">
              <w:r>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7021"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Default="00924D77">
            <w:pPr>
              <w:rPr>
                <w:ins w:id="7022" w:author="phuong vu" w:date="2018-11-22T21:08:00Z"/>
                <w:lang w:val="es-ES"/>
              </w:rPr>
            </w:pPr>
            <w:ins w:id="7023" w:author="phuong vu" w:date="2018-11-22T21:08:00Z">
              <w:r>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7024"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Default="00924D77">
            <w:pPr>
              <w:rPr>
                <w:ins w:id="7025" w:author="phuong vu" w:date="2018-11-22T21:08:00Z"/>
                <w:lang w:val="es-ES"/>
              </w:rPr>
            </w:pPr>
            <w:ins w:id="7026" w:author="phuong vu" w:date="2018-11-22T21:08:00Z">
              <w:r>
                <w:rPr>
                  <w:lang w:val="es-ES"/>
                </w:rPr>
                <w:t>Tăng thời gian thảo luận nhóm, phân chia lại công việc</w:t>
              </w:r>
            </w:ins>
            <w:ins w:id="7027" w:author="phuong vu" w:date="2018-11-22T21:11:00Z">
              <w:r w:rsidR="00104646">
                <w:rPr>
                  <w:lang w:val="es-ES"/>
                </w:rPr>
                <w:t>.</w:t>
              </w:r>
            </w:ins>
          </w:p>
        </w:tc>
      </w:tr>
      <w:tr w:rsidR="00924D77" w14:paraId="5B290CD3" w14:textId="77777777" w:rsidTr="00104646">
        <w:trPr>
          <w:ins w:id="702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702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Default="00924D77">
            <w:pPr>
              <w:jc w:val="center"/>
              <w:rPr>
                <w:ins w:id="7030" w:author="phuong vu" w:date="2018-11-22T21:08:00Z"/>
                <w:b/>
                <w:bCs/>
                <w:lang w:val="es-ES"/>
              </w:rPr>
            </w:pPr>
            <w:ins w:id="7031" w:author="phuong vu" w:date="2018-11-22T21:08:00Z">
              <w:r>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703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Default="00924D77">
            <w:pPr>
              <w:rPr>
                <w:ins w:id="7033" w:author="phuong vu" w:date="2018-11-22T21:08:00Z"/>
                <w:lang w:val="es-ES"/>
              </w:rPr>
            </w:pPr>
            <w:ins w:id="7034" w:author="phuong vu" w:date="2018-11-22T21:08:00Z">
              <w:r>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7035"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Default="00104646">
            <w:pPr>
              <w:rPr>
                <w:ins w:id="7036" w:author="phuong vu" w:date="2018-11-22T21:08:00Z"/>
                <w:lang w:val="es-ES"/>
              </w:rPr>
            </w:pPr>
            <w:ins w:id="7037" w:author="phuong vu" w:date="2018-11-22T21:08:00Z">
              <w:r>
                <w:rPr>
                  <w:lang w:val="es-ES"/>
                </w:rPr>
                <w:t xml:space="preserve">Sao lưu dữ liệu tất </w:t>
              </w:r>
            </w:ins>
            <w:ins w:id="7038" w:author="phuong vu" w:date="2018-11-22T21:09:00Z">
              <w:r>
                <w:rPr>
                  <w:lang w:val="es-ES"/>
                </w:rPr>
                <w:t>cả trước khi kiểm thử. Khôi phục kịp thời</w:t>
              </w:r>
            </w:ins>
          </w:p>
        </w:tc>
      </w:tr>
      <w:tr w:rsidR="00924D77" w14:paraId="61423363" w14:textId="77777777" w:rsidTr="00104646">
        <w:trPr>
          <w:ins w:id="7039"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7040"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Default="00924D77">
            <w:pPr>
              <w:jc w:val="center"/>
              <w:rPr>
                <w:ins w:id="7041" w:author="phuong vu" w:date="2018-11-22T21:08:00Z"/>
                <w:b/>
                <w:bCs/>
                <w:lang w:val="es-ES"/>
              </w:rPr>
            </w:pPr>
            <w:ins w:id="7042" w:author="phuong vu" w:date="2018-11-22T21:08:00Z">
              <w:r>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7043"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Default="00924D77">
            <w:pPr>
              <w:rPr>
                <w:ins w:id="7044" w:author="phuong vu" w:date="2018-11-22T21:08:00Z"/>
                <w:lang w:val="es-ES"/>
              </w:rPr>
            </w:pPr>
            <w:ins w:id="7045" w:author="phuong vu" w:date="2018-11-22T21:08:00Z">
              <w:r>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7046"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Default="00924D77" w:rsidP="00104646">
            <w:pPr>
              <w:keepNext/>
              <w:rPr>
                <w:ins w:id="7047" w:author="phuong vu" w:date="2018-11-22T21:08:00Z"/>
                <w:lang w:val="es-ES"/>
              </w:rPr>
              <w:pPrChange w:id="7048" w:author="phuong vu" w:date="2018-11-22T21:13:00Z">
                <w:pPr/>
              </w:pPrChange>
            </w:pPr>
            <w:ins w:id="7049" w:author="phuong vu" w:date="2018-11-22T21:08:00Z">
              <w:r>
                <w:rPr>
                  <w:lang w:val="es-ES"/>
                </w:rPr>
                <w:t>Tham khảo thêm từ các tài liệu liên quan trên diễn đàn, website chuyên về kiểm thử chức năng</w:t>
              </w:r>
            </w:ins>
            <w:ins w:id="7050" w:author="phuong vu" w:date="2018-11-22T21:11:00Z">
              <w:r w:rsidR="00104646">
                <w:rPr>
                  <w:lang w:val="es-ES"/>
                </w:rPr>
                <w:t>.</w:t>
              </w:r>
            </w:ins>
          </w:p>
        </w:tc>
      </w:tr>
    </w:tbl>
    <w:p w14:paraId="2717B76F" w14:textId="124EC06B" w:rsidR="00924D77" w:rsidRPr="00104646" w:rsidRDefault="00104646" w:rsidP="00104646">
      <w:pPr>
        <w:pStyle w:val="Caption"/>
        <w:rPr>
          <w:lang w:val="en-US"/>
          <w:rPrChange w:id="7051" w:author="phuong vu" w:date="2018-11-22T21:13:00Z">
            <w:rPr/>
          </w:rPrChange>
        </w:rPr>
        <w:pPrChange w:id="7052" w:author="phuong vu" w:date="2018-11-22T21:13:00Z">
          <w:pPr>
            <w:pStyle w:val="Heading3"/>
          </w:pPr>
        </w:pPrChange>
      </w:pPr>
      <w:ins w:id="7053" w:author="phuong vu" w:date="2018-11-22T21:13:00Z">
        <w:r>
          <w:t xml:space="preserve">Bảng </w:t>
        </w:r>
        <w:r>
          <w:fldChar w:fldCharType="begin"/>
        </w:r>
        <w:r>
          <w:instrText xml:space="preserve"> STYLEREF 1 \s </w:instrText>
        </w:r>
      </w:ins>
      <w:r>
        <w:fldChar w:fldCharType="separate"/>
      </w:r>
      <w:r>
        <w:rPr>
          <w:noProof/>
        </w:rPr>
        <w:t>4</w:t>
      </w:r>
      <w:ins w:id="7054" w:author="phuong vu" w:date="2018-11-22T21:13:00Z">
        <w:r>
          <w:fldChar w:fldCharType="end"/>
        </w:r>
        <w:r>
          <w:t>.</w:t>
        </w:r>
        <w:r>
          <w:fldChar w:fldCharType="begin"/>
        </w:r>
        <w:r>
          <w:instrText xml:space="preserve"> SEQ Bảng \* ARABIC \s 1 </w:instrText>
        </w:r>
      </w:ins>
      <w:r>
        <w:fldChar w:fldCharType="separate"/>
      </w:r>
      <w:ins w:id="7055" w:author="phuong vu" w:date="2018-11-22T21:13:00Z">
        <w:r>
          <w:rPr>
            <w:noProof/>
          </w:rPr>
          <w:t>2</w:t>
        </w:r>
        <w:r>
          <w:fldChar w:fldCharType="end"/>
        </w:r>
        <w:r>
          <w:rPr>
            <w:lang w:val="en-US"/>
          </w:rPr>
          <w:t xml:space="preserve"> Các rủi ro có thể xảy ra khi kiểm thử</w:t>
        </w:r>
      </w:ins>
    </w:p>
    <w:p w14:paraId="2CCA3230" w14:textId="2A13C9D6" w:rsidR="00C557CE" w:rsidRDefault="004A77C2" w:rsidP="00463867">
      <w:pPr>
        <w:pStyle w:val="Heading2"/>
        <w:pPrChange w:id="7056" w:author="phuong vu" w:date="2018-11-22T14:59:00Z">
          <w:pPr>
            <w:pStyle w:val="Heading3"/>
          </w:pPr>
        </w:pPrChange>
      </w:pPr>
      <w:r>
        <w:t>Các trường hợp kiểm thử</w:t>
      </w:r>
    </w:p>
    <w:p w14:paraId="78573932" w14:textId="77777777" w:rsidR="00C557CE" w:rsidRDefault="00C557CE">
      <w:pPr>
        <w:jc w:val="left"/>
        <w:rPr>
          <w:rFonts w:eastAsiaTheme="majorEastAsia" w:cstheme="majorBidi"/>
          <w:b/>
          <w:lang w:val="en-US"/>
        </w:rPr>
      </w:pPr>
      <w:bookmarkStart w:id="7057" w:name="_GoBack"/>
      <w:bookmarkEnd w:id="7057"/>
      <w:r>
        <w:rPr>
          <w:lang w:val="en-US"/>
        </w:rPr>
        <w:br w:type="page"/>
      </w:r>
    </w:p>
    <w:p w14:paraId="6494A66F" w14:textId="35A762CD" w:rsidR="00C557CE" w:rsidRDefault="00C557CE" w:rsidP="00463867">
      <w:pPr>
        <w:pStyle w:val="Heading1"/>
        <w:ind w:left="450"/>
        <w:pPrChange w:id="7058" w:author="phuong vu" w:date="2018-11-22T15:00:00Z">
          <w:pPr>
            <w:pStyle w:val="Heading1"/>
            <w:numPr>
              <w:numId w:val="0"/>
            </w:numPr>
          </w:pPr>
        </w:pPrChange>
      </w:pPr>
      <w:bookmarkStart w:id="7059" w:name="_Toc484566666"/>
      <w:bookmarkStart w:id="7060" w:name="_Toc530662916"/>
      <w:r w:rsidRPr="00C557CE">
        <w:lastRenderedPageBreak/>
        <w:t xml:space="preserve">KẾT </w:t>
      </w:r>
      <w:del w:id="7061" w:author="phuong vu" w:date="2018-11-22T15:00:00Z">
        <w:r w:rsidRPr="00C557CE" w:rsidDel="00463867">
          <w:delText>QUẢ, THẢO LUẬN VÀ HƯỚNG PHÁT TRIỂN</w:delText>
        </w:r>
      </w:del>
      <w:ins w:id="7062" w:author="phuong vu" w:date="2018-11-22T15:00:00Z">
        <w:r w:rsidR="00463867">
          <w:t>LUẬN</w:t>
        </w:r>
      </w:ins>
      <w:bookmarkEnd w:id="7060"/>
    </w:p>
    <w:bookmarkEnd w:id="7059"/>
    <w:p w14:paraId="13905E6D" w14:textId="64CD2D1C" w:rsidR="00EB1083" w:rsidRPr="00B04AB8" w:rsidRDefault="00EB1083" w:rsidP="00775F06">
      <w:pPr>
        <w:pStyle w:val="Heading2"/>
        <w:pPrChange w:id="7063" w:author="phuong vu" w:date="2018-11-22T15:00:00Z">
          <w:pPr>
            <w:spacing w:line="360" w:lineRule="auto"/>
          </w:pPr>
        </w:pPrChange>
      </w:pPr>
      <w:del w:id="7064" w:author="phuong vu" w:date="2018-11-22T15:00:00Z">
        <w:r w:rsidRPr="00B04AB8" w:rsidDel="00775F06">
          <w:delText>Đạt được</w:delText>
        </w:r>
      </w:del>
      <w:bookmarkStart w:id="7065" w:name="_Toc530662917"/>
      <w:ins w:id="7066" w:author="phuong vu" w:date="2018-11-22T15:00:00Z">
        <w:r w:rsidR="00775F06">
          <w:rPr>
            <w:lang w:val="en-US"/>
          </w:rPr>
          <w:t>Kết quả đạt được</w:t>
        </w:r>
      </w:ins>
      <w:bookmarkEnd w:id="7065"/>
    </w:p>
    <w:p w14:paraId="0E42E262" w14:textId="77777777" w:rsidR="00EB1083" w:rsidRPr="00B04AB8" w:rsidRDefault="00EB1083" w:rsidP="00775F06">
      <w:pPr>
        <w:pStyle w:val="Heading2"/>
        <w:pPrChange w:id="7067" w:author="phuong vu" w:date="2018-11-22T15:00:00Z">
          <w:pPr>
            <w:spacing w:line="360" w:lineRule="auto"/>
          </w:pPr>
        </w:pPrChange>
      </w:pPr>
      <w:bookmarkStart w:id="7068" w:name="_Toc530662918"/>
      <w:r w:rsidRPr="00B04AB8">
        <w:t>Hạn chế</w:t>
      </w:r>
      <w:bookmarkEnd w:id="7068"/>
    </w:p>
    <w:p w14:paraId="1517ACD6" w14:textId="19777C71" w:rsidR="00C51F17" w:rsidRDefault="00EB1083" w:rsidP="00775F06">
      <w:pPr>
        <w:pStyle w:val="Heading2"/>
        <w:pPrChange w:id="7069" w:author="phuong vu" w:date="2018-11-22T15:00:00Z">
          <w:pPr/>
        </w:pPrChange>
      </w:pPr>
      <w:bookmarkStart w:id="7070" w:name="_Toc530662919"/>
      <w:r w:rsidRPr="008904F6">
        <w:t>Hướng phát triển</w:t>
      </w:r>
      <w:bookmarkEnd w:id="7070"/>
    </w:p>
    <w:p w14:paraId="17EDC801" w14:textId="181E96BF" w:rsidR="00AE5480" w:rsidRDefault="00AE5480">
      <w:pPr>
        <w:jc w:val="left"/>
      </w:pPr>
      <w:r>
        <w:br w:type="page"/>
      </w:r>
    </w:p>
    <w:p w14:paraId="3694A0A6" w14:textId="52737D13" w:rsidR="00AE5480" w:rsidRDefault="00AE5480" w:rsidP="00C774DC">
      <w:pPr>
        <w:pStyle w:val="Style1"/>
        <w:pPrChange w:id="7071" w:author="phuong vu" w:date="2018-11-22T13:55:00Z">
          <w:pPr>
            <w:pStyle w:val="Heading1"/>
            <w:numPr>
              <w:numId w:val="0"/>
            </w:numPr>
            <w:ind w:firstLine="0"/>
          </w:pPr>
        </w:pPrChange>
      </w:pPr>
      <w:bookmarkStart w:id="7072" w:name="_Toc530662920"/>
      <w:r>
        <w:lastRenderedPageBreak/>
        <w:t>PHỤ LỤC</w:t>
      </w:r>
      <w:bookmarkEnd w:id="7072"/>
    </w:p>
    <w:p w14:paraId="33921320" w14:textId="36976A11" w:rsidR="008904F6" w:rsidRPr="009B63D4" w:rsidRDefault="008904F6" w:rsidP="009B63D4">
      <w:pPr>
        <w:rPr>
          <w:b/>
          <w:lang w:val="en-US"/>
        </w:rPr>
      </w:pPr>
      <w:bookmarkStart w:id="7073" w:name="sá"/>
      <w:bookmarkEnd w:id="7073"/>
      <w:r w:rsidRPr="009B63D4">
        <w:rPr>
          <w:b/>
          <w:lang w:val="en-US"/>
        </w:rPr>
        <w:t>Sơ đồ LDM</w:t>
      </w:r>
    </w:p>
    <w:p w14:paraId="095D0E5B" w14:textId="162F68C2" w:rsidR="00AE5480" w:rsidRPr="008904F6" w:rsidRDefault="00AE5480" w:rsidP="008904F6">
      <w:pPr>
        <w:pStyle w:val="ListParagraph"/>
        <w:numPr>
          <w:ilvl w:val="0"/>
          <w:numId w:val="49"/>
        </w:numPr>
      </w:pPr>
      <w:bookmarkStart w:id="7074"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7074"/>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7075" w:author="phuong vu" w:date="2018-11-15T18:16:00Z"/>
        </w:rPr>
      </w:pPr>
      <w:bookmarkStart w:id="7076"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7076"/>
    </w:p>
    <w:p w14:paraId="6575A584" w14:textId="5E54A599" w:rsidR="00297E5D" w:rsidRDefault="00297E5D" w:rsidP="00297E5D">
      <w:pPr>
        <w:jc w:val="left"/>
        <w:rPr>
          <w:ins w:id="7077" w:author="phuong vu" w:date="2018-11-15T18:19:00Z"/>
          <w:b/>
          <w:lang w:val="en-US"/>
        </w:rPr>
      </w:pPr>
      <w:ins w:id="7078"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7079"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7080">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7081" w:author="phuong vu" w:date="2018-11-15T18:20:00Z"/>
        </w:trPr>
        <w:tc>
          <w:tcPr>
            <w:tcW w:w="1795" w:type="dxa"/>
            <w:tcPrChange w:id="7082" w:author="phuong vu" w:date="2018-11-15T18:22:00Z">
              <w:tcPr>
                <w:tcW w:w="1462" w:type="dxa"/>
              </w:tcPr>
            </w:tcPrChange>
          </w:tcPr>
          <w:p w14:paraId="39D68C9D" w14:textId="48BAA992" w:rsidR="00070151" w:rsidRDefault="00070151">
            <w:pPr>
              <w:spacing w:line="276" w:lineRule="auto"/>
              <w:jc w:val="left"/>
              <w:rPr>
                <w:ins w:id="7083" w:author="phuong vu" w:date="2018-11-15T18:20:00Z"/>
                <w:b/>
                <w:lang w:val="en-US"/>
              </w:rPr>
              <w:pPrChange w:id="7084" w:author="phuong vu" w:date="2018-11-15T18:21:00Z">
                <w:pPr>
                  <w:jc w:val="left"/>
                </w:pPr>
              </w:pPrChange>
            </w:pPr>
            <w:ins w:id="7085" w:author="phuong vu" w:date="2018-11-15T18:20:00Z">
              <w:r>
                <w:rPr>
                  <w:b/>
                  <w:lang w:val="en-US"/>
                </w:rPr>
                <w:t>Thành phần dữ liệu</w:t>
              </w:r>
            </w:ins>
          </w:p>
        </w:tc>
        <w:tc>
          <w:tcPr>
            <w:tcW w:w="1440" w:type="dxa"/>
            <w:tcPrChange w:id="7086" w:author="phuong vu" w:date="2018-11-15T18:22:00Z">
              <w:tcPr>
                <w:tcW w:w="1463" w:type="dxa"/>
                <w:gridSpan w:val="2"/>
              </w:tcPr>
            </w:tcPrChange>
          </w:tcPr>
          <w:p w14:paraId="76DD433D" w14:textId="3613F872" w:rsidR="00070151" w:rsidRDefault="00070151">
            <w:pPr>
              <w:spacing w:line="276" w:lineRule="auto"/>
              <w:jc w:val="left"/>
              <w:rPr>
                <w:ins w:id="7087" w:author="phuong vu" w:date="2018-11-15T18:20:00Z"/>
                <w:b/>
                <w:lang w:val="en-US"/>
              </w:rPr>
              <w:pPrChange w:id="7088" w:author="phuong vu" w:date="2018-11-15T18:21:00Z">
                <w:pPr>
                  <w:jc w:val="left"/>
                </w:pPr>
              </w:pPrChange>
            </w:pPr>
            <w:ins w:id="7089" w:author="phuong vu" w:date="2018-11-15T18:20:00Z">
              <w:r>
                <w:rPr>
                  <w:b/>
                  <w:lang w:val="en-US"/>
                </w:rPr>
                <w:t>Đơn hàng đang chờ</w:t>
              </w:r>
            </w:ins>
          </w:p>
        </w:tc>
        <w:tc>
          <w:tcPr>
            <w:tcW w:w="1350" w:type="dxa"/>
            <w:tcPrChange w:id="7090" w:author="phuong vu" w:date="2018-11-15T18:22:00Z">
              <w:tcPr>
                <w:tcW w:w="1463" w:type="dxa"/>
                <w:gridSpan w:val="2"/>
              </w:tcPr>
            </w:tcPrChange>
          </w:tcPr>
          <w:p w14:paraId="2169840E" w14:textId="3CAC23EF" w:rsidR="00070151" w:rsidRDefault="00070151">
            <w:pPr>
              <w:spacing w:line="276" w:lineRule="auto"/>
              <w:jc w:val="left"/>
              <w:rPr>
                <w:ins w:id="7091" w:author="phuong vu" w:date="2018-11-15T18:20:00Z"/>
                <w:b/>
                <w:lang w:val="en-US"/>
              </w:rPr>
              <w:pPrChange w:id="7092" w:author="phuong vu" w:date="2018-11-15T18:21:00Z">
                <w:pPr>
                  <w:jc w:val="left"/>
                </w:pPr>
              </w:pPrChange>
            </w:pPr>
            <w:ins w:id="7093" w:author="phuong vu" w:date="2018-11-15T18:20:00Z">
              <w:r>
                <w:rPr>
                  <w:b/>
                  <w:lang w:val="en-US"/>
                </w:rPr>
                <w:t>Đơn hàng đang xử lí</w:t>
              </w:r>
            </w:ins>
          </w:p>
        </w:tc>
        <w:tc>
          <w:tcPr>
            <w:tcW w:w="1266" w:type="dxa"/>
            <w:tcPrChange w:id="7094" w:author="phuong vu" w:date="2018-11-15T18:22:00Z">
              <w:tcPr>
                <w:tcW w:w="1463" w:type="dxa"/>
                <w:gridSpan w:val="2"/>
              </w:tcPr>
            </w:tcPrChange>
          </w:tcPr>
          <w:p w14:paraId="67FBE187" w14:textId="3DC75D6A" w:rsidR="00070151" w:rsidRDefault="00070151">
            <w:pPr>
              <w:spacing w:line="276" w:lineRule="auto"/>
              <w:jc w:val="left"/>
              <w:rPr>
                <w:ins w:id="7095" w:author="phuong vu" w:date="2018-11-15T18:20:00Z"/>
                <w:b/>
                <w:lang w:val="en-US"/>
              </w:rPr>
              <w:pPrChange w:id="7096" w:author="phuong vu" w:date="2018-11-15T18:21:00Z">
                <w:pPr>
                  <w:jc w:val="left"/>
                </w:pPr>
              </w:pPrChange>
            </w:pPr>
            <w:ins w:id="7097" w:author="phuong vu" w:date="2018-11-15T18:20:00Z">
              <w:r>
                <w:rPr>
                  <w:b/>
                  <w:lang w:val="en-US"/>
                </w:rPr>
                <w:t>Đã xử lí hoàn tất</w:t>
              </w:r>
            </w:ins>
          </w:p>
        </w:tc>
        <w:tc>
          <w:tcPr>
            <w:tcW w:w="1614" w:type="dxa"/>
            <w:tcPrChange w:id="7098" w:author="phuong vu" w:date="2018-11-15T18:22:00Z">
              <w:tcPr>
                <w:tcW w:w="1463" w:type="dxa"/>
              </w:tcPr>
            </w:tcPrChange>
          </w:tcPr>
          <w:p w14:paraId="4507ED15" w14:textId="5DF43985" w:rsidR="00070151" w:rsidRDefault="00070151">
            <w:pPr>
              <w:spacing w:line="276" w:lineRule="auto"/>
              <w:jc w:val="left"/>
              <w:rPr>
                <w:ins w:id="7099" w:author="phuong vu" w:date="2018-11-15T18:20:00Z"/>
                <w:b/>
                <w:lang w:val="en-US"/>
              </w:rPr>
              <w:pPrChange w:id="7100" w:author="phuong vu" w:date="2018-11-15T18:21:00Z">
                <w:pPr>
                  <w:jc w:val="left"/>
                </w:pPr>
              </w:pPrChange>
            </w:pPr>
            <w:ins w:id="7101" w:author="phuong vu" w:date="2018-11-15T18:20:00Z">
              <w:r>
                <w:rPr>
                  <w:b/>
                  <w:lang w:val="en-US"/>
                </w:rPr>
                <w:t xml:space="preserve">Đơn hàng </w:t>
              </w:r>
            </w:ins>
            <w:ins w:id="7102" w:author="phuong vu" w:date="2018-11-15T18:21:00Z">
              <w:r>
                <w:rPr>
                  <w:b/>
                  <w:lang w:val="en-US"/>
                </w:rPr>
                <w:t>thành công</w:t>
              </w:r>
            </w:ins>
          </w:p>
        </w:tc>
        <w:tc>
          <w:tcPr>
            <w:tcW w:w="1312" w:type="dxa"/>
            <w:tcPrChange w:id="7103" w:author="phuong vu" w:date="2018-11-15T18:22:00Z">
              <w:tcPr>
                <w:tcW w:w="1463" w:type="dxa"/>
                <w:gridSpan w:val="2"/>
              </w:tcPr>
            </w:tcPrChange>
          </w:tcPr>
          <w:p w14:paraId="5C1F0DD4" w14:textId="2F6947C9" w:rsidR="00070151" w:rsidRDefault="00070151">
            <w:pPr>
              <w:spacing w:line="276" w:lineRule="auto"/>
              <w:jc w:val="left"/>
              <w:rPr>
                <w:ins w:id="7104" w:author="phuong vu" w:date="2018-11-15T18:20:00Z"/>
                <w:b/>
                <w:lang w:val="en-US"/>
              </w:rPr>
              <w:pPrChange w:id="7105" w:author="phuong vu" w:date="2018-11-15T18:21:00Z">
                <w:pPr>
                  <w:jc w:val="left"/>
                </w:pPr>
              </w:pPrChange>
            </w:pPr>
            <w:ins w:id="7106" w:author="phuong vu" w:date="2018-11-15T18:21:00Z">
              <w:r>
                <w:rPr>
                  <w:b/>
                  <w:lang w:val="en-US"/>
                </w:rPr>
                <w:t>Đơn hàng bị hủy</w:t>
              </w:r>
            </w:ins>
          </w:p>
        </w:tc>
      </w:tr>
      <w:tr w:rsidR="00070151" w14:paraId="2071D08D" w14:textId="77777777" w:rsidTr="00070151">
        <w:trPr>
          <w:trHeight w:val="422"/>
          <w:ins w:id="7107" w:author="phuong vu" w:date="2018-11-15T18:20:00Z"/>
        </w:trPr>
        <w:tc>
          <w:tcPr>
            <w:tcW w:w="1795" w:type="dxa"/>
            <w:tcPrChange w:id="7108" w:author="phuong vu" w:date="2018-11-15T18:24:00Z">
              <w:tcPr>
                <w:tcW w:w="1462" w:type="dxa"/>
              </w:tcPr>
            </w:tcPrChange>
          </w:tcPr>
          <w:p w14:paraId="0DC89E9F" w14:textId="1D800337" w:rsidR="00070151" w:rsidRPr="00070151" w:rsidRDefault="00070151" w:rsidP="00EB0326">
            <w:pPr>
              <w:spacing w:line="276" w:lineRule="auto"/>
              <w:jc w:val="left"/>
              <w:rPr>
                <w:ins w:id="7109" w:author="phuong vu" w:date="2018-11-15T18:20:00Z"/>
                <w:lang w:val="en-US"/>
              </w:rPr>
              <w:pPrChange w:id="7110" w:author="phuong vu" w:date="2018-11-22T13:38:00Z">
                <w:pPr>
                  <w:jc w:val="left"/>
                </w:pPr>
              </w:pPrChange>
            </w:pPr>
            <w:ins w:id="7111" w:author="phuong vu" w:date="2018-11-15T18:21:00Z">
              <w:r w:rsidRPr="00070151">
                <w:rPr>
                  <w:lang w:val="en-US"/>
                </w:rPr>
                <w:t>Chi nhánh</w:t>
              </w:r>
            </w:ins>
          </w:p>
        </w:tc>
        <w:tc>
          <w:tcPr>
            <w:tcW w:w="1440" w:type="dxa"/>
            <w:vAlign w:val="center"/>
            <w:tcPrChange w:id="7112" w:author="phuong vu" w:date="2018-11-15T18:24:00Z">
              <w:tcPr>
                <w:tcW w:w="1463" w:type="dxa"/>
                <w:gridSpan w:val="2"/>
              </w:tcPr>
            </w:tcPrChange>
          </w:tcPr>
          <w:p w14:paraId="6479F926" w14:textId="1E351B25" w:rsidR="00070151" w:rsidRPr="00070151" w:rsidRDefault="00070151" w:rsidP="00EB0326">
            <w:pPr>
              <w:spacing w:line="276" w:lineRule="auto"/>
              <w:jc w:val="center"/>
              <w:rPr>
                <w:ins w:id="7113" w:author="phuong vu" w:date="2018-11-15T18:20:00Z"/>
                <w:lang w:val="en-US"/>
                <w:rPrChange w:id="7114" w:author="phuong vu" w:date="2018-11-15T18:26:00Z">
                  <w:rPr>
                    <w:ins w:id="7115" w:author="phuong vu" w:date="2018-11-15T18:20:00Z"/>
                    <w:b/>
                    <w:lang w:val="en-US"/>
                  </w:rPr>
                </w:rPrChange>
              </w:rPr>
              <w:pPrChange w:id="7116" w:author="phuong vu" w:date="2018-11-22T13:38:00Z">
                <w:pPr>
                  <w:jc w:val="left"/>
                </w:pPr>
              </w:pPrChange>
            </w:pPr>
            <w:ins w:id="7117" w:author="phuong vu" w:date="2018-11-15T18:25:00Z">
              <w:r w:rsidRPr="00070151">
                <w:rPr>
                  <w:lang w:val="en-US"/>
                  <w:rPrChange w:id="7118" w:author="phuong vu" w:date="2018-11-15T18:26:00Z">
                    <w:rPr>
                      <w:b/>
                      <w:lang w:val="en-US"/>
                    </w:rPr>
                  </w:rPrChange>
                </w:rPr>
                <w:t>X</w:t>
              </w:r>
            </w:ins>
          </w:p>
        </w:tc>
        <w:tc>
          <w:tcPr>
            <w:tcW w:w="1350" w:type="dxa"/>
            <w:vAlign w:val="center"/>
            <w:tcPrChange w:id="7119" w:author="phuong vu" w:date="2018-11-15T18:24:00Z">
              <w:tcPr>
                <w:tcW w:w="1463" w:type="dxa"/>
                <w:gridSpan w:val="2"/>
              </w:tcPr>
            </w:tcPrChange>
          </w:tcPr>
          <w:p w14:paraId="36581A45" w14:textId="77777777" w:rsidR="00070151" w:rsidRPr="00070151" w:rsidRDefault="00070151" w:rsidP="00EB0326">
            <w:pPr>
              <w:spacing w:line="276" w:lineRule="auto"/>
              <w:jc w:val="center"/>
              <w:rPr>
                <w:ins w:id="7120" w:author="phuong vu" w:date="2018-11-15T18:20:00Z"/>
                <w:lang w:val="en-US"/>
                <w:rPrChange w:id="7121" w:author="phuong vu" w:date="2018-11-15T18:26:00Z">
                  <w:rPr>
                    <w:ins w:id="7122" w:author="phuong vu" w:date="2018-11-15T18:20:00Z"/>
                    <w:b/>
                    <w:lang w:val="en-US"/>
                  </w:rPr>
                </w:rPrChange>
              </w:rPr>
              <w:pPrChange w:id="7123" w:author="phuong vu" w:date="2018-11-22T13:38:00Z">
                <w:pPr>
                  <w:jc w:val="left"/>
                </w:pPr>
              </w:pPrChange>
            </w:pPr>
          </w:p>
        </w:tc>
        <w:tc>
          <w:tcPr>
            <w:tcW w:w="1266" w:type="dxa"/>
            <w:vAlign w:val="center"/>
            <w:tcPrChange w:id="7124" w:author="phuong vu" w:date="2018-11-15T18:24:00Z">
              <w:tcPr>
                <w:tcW w:w="1463" w:type="dxa"/>
                <w:gridSpan w:val="2"/>
              </w:tcPr>
            </w:tcPrChange>
          </w:tcPr>
          <w:p w14:paraId="6CF49F62" w14:textId="77777777" w:rsidR="00070151" w:rsidRPr="00070151" w:rsidRDefault="00070151" w:rsidP="00EB0326">
            <w:pPr>
              <w:spacing w:line="276" w:lineRule="auto"/>
              <w:jc w:val="center"/>
              <w:rPr>
                <w:ins w:id="7125" w:author="phuong vu" w:date="2018-11-15T18:20:00Z"/>
                <w:lang w:val="en-US"/>
                <w:rPrChange w:id="7126" w:author="phuong vu" w:date="2018-11-15T18:26:00Z">
                  <w:rPr>
                    <w:ins w:id="7127" w:author="phuong vu" w:date="2018-11-15T18:20:00Z"/>
                    <w:b/>
                    <w:lang w:val="en-US"/>
                  </w:rPr>
                </w:rPrChange>
              </w:rPr>
              <w:pPrChange w:id="7128" w:author="phuong vu" w:date="2018-11-22T13:38:00Z">
                <w:pPr>
                  <w:jc w:val="left"/>
                </w:pPr>
              </w:pPrChange>
            </w:pPr>
          </w:p>
        </w:tc>
        <w:tc>
          <w:tcPr>
            <w:tcW w:w="1614" w:type="dxa"/>
            <w:vAlign w:val="center"/>
            <w:tcPrChange w:id="7129" w:author="phuong vu" w:date="2018-11-15T18:24:00Z">
              <w:tcPr>
                <w:tcW w:w="1463" w:type="dxa"/>
              </w:tcPr>
            </w:tcPrChange>
          </w:tcPr>
          <w:p w14:paraId="7F935607" w14:textId="39722E89" w:rsidR="00070151" w:rsidRPr="00070151" w:rsidRDefault="00070151" w:rsidP="00EB0326">
            <w:pPr>
              <w:spacing w:line="276" w:lineRule="auto"/>
              <w:jc w:val="center"/>
              <w:rPr>
                <w:ins w:id="7130" w:author="phuong vu" w:date="2018-11-15T18:20:00Z"/>
                <w:lang w:val="en-US"/>
                <w:rPrChange w:id="7131" w:author="phuong vu" w:date="2018-11-15T18:26:00Z">
                  <w:rPr>
                    <w:ins w:id="7132" w:author="phuong vu" w:date="2018-11-15T18:20:00Z"/>
                    <w:b/>
                    <w:lang w:val="en-US"/>
                  </w:rPr>
                </w:rPrChange>
              </w:rPr>
              <w:pPrChange w:id="7133" w:author="phuong vu" w:date="2018-11-22T13:38:00Z">
                <w:pPr>
                  <w:jc w:val="left"/>
                </w:pPr>
              </w:pPrChange>
            </w:pPr>
            <w:ins w:id="7134" w:author="phuong vu" w:date="2018-11-15T18:26:00Z">
              <w:r w:rsidRPr="00070151">
                <w:rPr>
                  <w:lang w:val="en-US"/>
                  <w:rPrChange w:id="7135" w:author="phuong vu" w:date="2018-11-15T18:26:00Z">
                    <w:rPr>
                      <w:b/>
                      <w:lang w:val="en-US"/>
                    </w:rPr>
                  </w:rPrChange>
                </w:rPr>
                <w:t>X</w:t>
              </w:r>
            </w:ins>
          </w:p>
        </w:tc>
        <w:tc>
          <w:tcPr>
            <w:tcW w:w="1312" w:type="dxa"/>
            <w:vAlign w:val="center"/>
            <w:tcPrChange w:id="7136" w:author="phuong vu" w:date="2018-11-15T18:24:00Z">
              <w:tcPr>
                <w:tcW w:w="1463" w:type="dxa"/>
                <w:gridSpan w:val="2"/>
              </w:tcPr>
            </w:tcPrChange>
          </w:tcPr>
          <w:p w14:paraId="52584C3E" w14:textId="0647E20B" w:rsidR="00070151" w:rsidRPr="00070151" w:rsidRDefault="00070151" w:rsidP="00EB0326">
            <w:pPr>
              <w:spacing w:line="276" w:lineRule="auto"/>
              <w:jc w:val="center"/>
              <w:rPr>
                <w:ins w:id="7137" w:author="phuong vu" w:date="2018-11-15T18:20:00Z"/>
                <w:lang w:val="en-US"/>
                <w:rPrChange w:id="7138" w:author="phuong vu" w:date="2018-11-15T18:26:00Z">
                  <w:rPr>
                    <w:ins w:id="7139" w:author="phuong vu" w:date="2018-11-15T18:20:00Z"/>
                    <w:b/>
                    <w:lang w:val="en-US"/>
                  </w:rPr>
                </w:rPrChange>
              </w:rPr>
              <w:pPrChange w:id="7140" w:author="phuong vu" w:date="2018-11-22T13:38:00Z">
                <w:pPr>
                  <w:jc w:val="left"/>
                </w:pPr>
              </w:pPrChange>
            </w:pPr>
            <w:ins w:id="7141" w:author="phuong vu" w:date="2018-11-15T18:26:00Z">
              <w:r w:rsidRPr="00070151">
                <w:rPr>
                  <w:lang w:val="en-US"/>
                  <w:rPrChange w:id="7142" w:author="phuong vu" w:date="2018-11-15T18:26:00Z">
                    <w:rPr>
                      <w:b/>
                      <w:lang w:val="en-US"/>
                    </w:rPr>
                  </w:rPrChange>
                </w:rPr>
                <w:t>X</w:t>
              </w:r>
            </w:ins>
          </w:p>
        </w:tc>
      </w:tr>
      <w:tr w:rsidR="00070151" w14:paraId="06614F2C" w14:textId="77777777" w:rsidTr="00070151">
        <w:trPr>
          <w:ins w:id="7143" w:author="phuong vu" w:date="2018-11-15T18:20:00Z"/>
        </w:trPr>
        <w:tc>
          <w:tcPr>
            <w:tcW w:w="1795" w:type="dxa"/>
            <w:tcPrChange w:id="7144" w:author="phuong vu" w:date="2018-11-15T18:24:00Z">
              <w:tcPr>
                <w:tcW w:w="1462" w:type="dxa"/>
              </w:tcPr>
            </w:tcPrChange>
          </w:tcPr>
          <w:p w14:paraId="495A6586" w14:textId="55537D66" w:rsidR="00070151" w:rsidRPr="00070151" w:rsidRDefault="00070151" w:rsidP="00EB0326">
            <w:pPr>
              <w:spacing w:line="276" w:lineRule="auto"/>
              <w:jc w:val="left"/>
              <w:rPr>
                <w:ins w:id="7145" w:author="phuong vu" w:date="2018-11-15T18:20:00Z"/>
                <w:lang w:val="en-US"/>
                <w:rPrChange w:id="7146" w:author="phuong vu" w:date="2018-11-15T18:26:00Z">
                  <w:rPr>
                    <w:ins w:id="7147" w:author="phuong vu" w:date="2018-11-15T18:20:00Z"/>
                    <w:b/>
                    <w:lang w:val="en-US"/>
                  </w:rPr>
                </w:rPrChange>
              </w:rPr>
              <w:pPrChange w:id="7148" w:author="phuong vu" w:date="2018-11-22T13:38:00Z">
                <w:pPr>
                  <w:jc w:val="left"/>
                </w:pPr>
              </w:pPrChange>
            </w:pPr>
            <w:ins w:id="7149" w:author="phuong vu" w:date="2018-11-15T18:21:00Z">
              <w:r w:rsidRPr="00070151">
                <w:rPr>
                  <w:lang w:val="en-US"/>
                </w:rPr>
                <w:t>Tên khách hàng</w:t>
              </w:r>
            </w:ins>
          </w:p>
        </w:tc>
        <w:tc>
          <w:tcPr>
            <w:tcW w:w="1440" w:type="dxa"/>
            <w:vAlign w:val="center"/>
            <w:tcPrChange w:id="7150" w:author="phuong vu" w:date="2018-11-15T18:24:00Z">
              <w:tcPr>
                <w:tcW w:w="1463" w:type="dxa"/>
                <w:gridSpan w:val="2"/>
              </w:tcPr>
            </w:tcPrChange>
          </w:tcPr>
          <w:p w14:paraId="2BF59747" w14:textId="765F133C" w:rsidR="00070151" w:rsidRPr="00070151" w:rsidRDefault="00070151" w:rsidP="00EB0326">
            <w:pPr>
              <w:spacing w:line="276" w:lineRule="auto"/>
              <w:jc w:val="center"/>
              <w:rPr>
                <w:ins w:id="7151" w:author="phuong vu" w:date="2018-11-15T18:20:00Z"/>
                <w:lang w:val="en-US"/>
                <w:rPrChange w:id="7152" w:author="phuong vu" w:date="2018-11-15T18:26:00Z">
                  <w:rPr>
                    <w:ins w:id="7153" w:author="phuong vu" w:date="2018-11-15T18:20:00Z"/>
                    <w:b/>
                    <w:lang w:val="en-US"/>
                  </w:rPr>
                </w:rPrChange>
              </w:rPr>
              <w:pPrChange w:id="7154" w:author="phuong vu" w:date="2018-11-22T13:38:00Z">
                <w:pPr>
                  <w:jc w:val="left"/>
                </w:pPr>
              </w:pPrChange>
            </w:pPr>
            <w:ins w:id="7155" w:author="phuong vu" w:date="2018-11-15T18:25:00Z">
              <w:r w:rsidRPr="00070151">
                <w:rPr>
                  <w:lang w:val="en-US"/>
                  <w:rPrChange w:id="7156" w:author="phuong vu" w:date="2018-11-15T18:26:00Z">
                    <w:rPr>
                      <w:b/>
                      <w:lang w:val="en-US"/>
                    </w:rPr>
                  </w:rPrChange>
                </w:rPr>
                <w:t>X</w:t>
              </w:r>
            </w:ins>
          </w:p>
        </w:tc>
        <w:tc>
          <w:tcPr>
            <w:tcW w:w="1350" w:type="dxa"/>
            <w:vAlign w:val="center"/>
            <w:tcPrChange w:id="7157" w:author="phuong vu" w:date="2018-11-15T18:24:00Z">
              <w:tcPr>
                <w:tcW w:w="1463" w:type="dxa"/>
                <w:gridSpan w:val="2"/>
              </w:tcPr>
            </w:tcPrChange>
          </w:tcPr>
          <w:p w14:paraId="07B95138" w14:textId="145E6239" w:rsidR="00070151" w:rsidRPr="00070151" w:rsidRDefault="00070151" w:rsidP="00EB0326">
            <w:pPr>
              <w:spacing w:line="276" w:lineRule="auto"/>
              <w:jc w:val="center"/>
              <w:rPr>
                <w:ins w:id="7158" w:author="phuong vu" w:date="2018-11-15T18:20:00Z"/>
                <w:lang w:val="en-US"/>
                <w:rPrChange w:id="7159" w:author="phuong vu" w:date="2018-11-15T18:26:00Z">
                  <w:rPr>
                    <w:ins w:id="7160" w:author="phuong vu" w:date="2018-11-15T18:20:00Z"/>
                    <w:b/>
                    <w:lang w:val="en-US"/>
                  </w:rPr>
                </w:rPrChange>
              </w:rPr>
              <w:pPrChange w:id="7161" w:author="phuong vu" w:date="2018-11-22T13:38:00Z">
                <w:pPr>
                  <w:jc w:val="left"/>
                </w:pPr>
              </w:pPrChange>
            </w:pPr>
            <w:ins w:id="7162" w:author="phuong vu" w:date="2018-11-15T18:24:00Z">
              <w:r w:rsidRPr="00070151">
                <w:rPr>
                  <w:lang w:val="en-US"/>
                  <w:rPrChange w:id="7163" w:author="phuong vu" w:date="2018-11-15T18:26:00Z">
                    <w:rPr>
                      <w:b/>
                      <w:lang w:val="en-US"/>
                    </w:rPr>
                  </w:rPrChange>
                </w:rPr>
                <w:t>X</w:t>
              </w:r>
            </w:ins>
          </w:p>
        </w:tc>
        <w:tc>
          <w:tcPr>
            <w:tcW w:w="1266" w:type="dxa"/>
            <w:vAlign w:val="center"/>
            <w:tcPrChange w:id="7164" w:author="phuong vu" w:date="2018-11-15T18:24:00Z">
              <w:tcPr>
                <w:tcW w:w="1463" w:type="dxa"/>
                <w:gridSpan w:val="2"/>
              </w:tcPr>
            </w:tcPrChange>
          </w:tcPr>
          <w:p w14:paraId="6B6D7D53" w14:textId="23C3B7B5" w:rsidR="00070151" w:rsidRPr="00070151" w:rsidRDefault="00070151" w:rsidP="00EB0326">
            <w:pPr>
              <w:spacing w:line="276" w:lineRule="auto"/>
              <w:jc w:val="center"/>
              <w:rPr>
                <w:ins w:id="7165" w:author="phuong vu" w:date="2018-11-15T18:20:00Z"/>
                <w:lang w:val="en-US"/>
                <w:rPrChange w:id="7166" w:author="phuong vu" w:date="2018-11-15T18:26:00Z">
                  <w:rPr>
                    <w:ins w:id="7167" w:author="phuong vu" w:date="2018-11-15T18:20:00Z"/>
                    <w:b/>
                    <w:lang w:val="en-US"/>
                  </w:rPr>
                </w:rPrChange>
              </w:rPr>
              <w:pPrChange w:id="7168" w:author="phuong vu" w:date="2018-11-22T13:38:00Z">
                <w:pPr>
                  <w:jc w:val="left"/>
                </w:pPr>
              </w:pPrChange>
            </w:pPr>
            <w:ins w:id="7169" w:author="phuong vu" w:date="2018-11-15T18:26:00Z">
              <w:r w:rsidRPr="00070151">
                <w:rPr>
                  <w:lang w:val="en-US"/>
                  <w:rPrChange w:id="7170" w:author="phuong vu" w:date="2018-11-15T18:26:00Z">
                    <w:rPr>
                      <w:b/>
                      <w:lang w:val="en-US"/>
                    </w:rPr>
                  </w:rPrChange>
                </w:rPr>
                <w:t>X</w:t>
              </w:r>
            </w:ins>
          </w:p>
        </w:tc>
        <w:tc>
          <w:tcPr>
            <w:tcW w:w="1614" w:type="dxa"/>
            <w:vAlign w:val="center"/>
            <w:tcPrChange w:id="7171" w:author="phuong vu" w:date="2018-11-15T18:24:00Z">
              <w:tcPr>
                <w:tcW w:w="1463" w:type="dxa"/>
              </w:tcPr>
            </w:tcPrChange>
          </w:tcPr>
          <w:p w14:paraId="626DCAE4" w14:textId="6C701E0D" w:rsidR="00070151" w:rsidRPr="00070151" w:rsidRDefault="00070151" w:rsidP="00EB0326">
            <w:pPr>
              <w:spacing w:line="276" w:lineRule="auto"/>
              <w:jc w:val="center"/>
              <w:rPr>
                <w:ins w:id="7172" w:author="phuong vu" w:date="2018-11-15T18:20:00Z"/>
                <w:lang w:val="en-US"/>
                <w:rPrChange w:id="7173" w:author="phuong vu" w:date="2018-11-15T18:26:00Z">
                  <w:rPr>
                    <w:ins w:id="7174" w:author="phuong vu" w:date="2018-11-15T18:20:00Z"/>
                    <w:b/>
                    <w:lang w:val="en-US"/>
                  </w:rPr>
                </w:rPrChange>
              </w:rPr>
              <w:pPrChange w:id="7175" w:author="phuong vu" w:date="2018-11-22T13:38:00Z">
                <w:pPr>
                  <w:jc w:val="left"/>
                </w:pPr>
              </w:pPrChange>
            </w:pPr>
            <w:ins w:id="7176" w:author="phuong vu" w:date="2018-11-15T18:26:00Z">
              <w:r w:rsidRPr="00070151">
                <w:rPr>
                  <w:lang w:val="en-US"/>
                  <w:rPrChange w:id="7177" w:author="phuong vu" w:date="2018-11-15T18:26:00Z">
                    <w:rPr>
                      <w:b/>
                      <w:lang w:val="en-US"/>
                    </w:rPr>
                  </w:rPrChange>
                </w:rPr>
                <w:t>X</w:t>
              </w:r>
            </w:ins>
          </w:p>
        </w:tc>
        <w:tc>
          <w:tcPr>
            <w:tcW w:w="1312" w:type="dxa"/>
            <w:vAlign w:val="center"/>
            <w:tcPrChange w:id="7178" w:author="phuong vu" w:date="2018-11-15T18:24:00Z">
              <w:tcPr>
                <w:tcW w:w="1463" w:type="dxa"/>
                <w:gridSpan w:val="2"/>
              </w:tcPr>
            </w:tcPrChange>
          </w:tcPr>
          <w:p w14:paraId="290D82D8" w14:textId="0EB777D2" w:rsidR="00070151" w:rsidRPr="00070151" w:rsidRDefault="00070151" w:rsidP="00EB0326">
            <w:pPr>
              <w:spacing w:line="276" w:lineRule="auto"/>
              <w:jc w:val="center"/>
              <w:rPr>
                <w:ins w:id="7179" w:author="phuong vu" w:date="2018-11-15T18:20:00Z"/>
                <w:lang w:val="en-US"/>
                <w:rPrChange w:id="7180" w:author="phuong vu" w:date="2018-11-15T18:26:00Z">
                  <w:rPr>
                    <w:ins w:id="7181" w:author="phuong vu" w:date="2018-11-15T18:20:00Z"/>
                    <w:b/>
                    <w:lang w:val="en-US"/>
                  </w:rPr>
                </w:rPrChange>
              </w:rPr>
              <w:pPrChange w:id="7182" w:author="phuong vu" w:date="2018-11-22T13:38:00Z">
                <w:pPr>
                  <w:jc w:val="left"/>
                </w:pPr>
              </w:pPrChange>
            </w:pPr>
            <w:ins w:id="7183" w:author="phuong vu" w:date="2018-11-15T18:26:00Z">
              <w:r w:rsidRPr="00070151">
                <w:rPr>
                  <w:lang w:val="en-US"/>
                  <w:rPrChange w:id="7184" w:author="phuong vu" w:date="2018-11-15T18:26:00Z">
                    <w:rPr>
                      <w:b/>
                      <w:lang w:val="en-US"/>
                    </w:rPr>
                  </w:rPrChange>
                </w:rPr>
                <w:t>X</w:t>
              </w:r>
            </w:ins>
          </w:p>
        </w:tc>
      </w:tr>
      <w:tr w:rsidR="00070151" w14:paraId="1989F5E2" w14:textId="77777777" w:rsidTr="00070151">
        <w:trPr>
          <w:ins w:id="7185" w:author="phuong vu" w:date="2018-11-15T18:20:00Z"/>
        </w:trPr>
        <w:tc>
          <w:tcPr>
            <w:tcW w:w="1795" w:type="dxa"/>
            <w:tcPrChange w:id="7186" w:author="phuong vu" w:date="2018-11-15T18:24:00Z">
              <w:tcPr>
                <w:tcW w:w="1462" w:type="dxa"/>
              </w:tcPr>
            </w:tcPrChange>
          </w:tcPr>
          <w:p w14:paraId="5E26EF06" w14:textId="3CEA2C0E" w:rsidR="00070151" w:rsidRPr="00070151" w:rsidRDefault="00070151" w:rsidP="00EB0326">
            <w:pPr>
              <w:spacing w:line="276" w:lineRule="auto"/>
              <w:jc w:val="left"/>
              <w:rPr>
                <w:ins w:id="7187" w:author="phuong vu" w:date="2018-11-15T18:20:00Z"/>
                <w:lang w:val="en-US"/>
              </w:rPr>
              <w:pPrChange w:id="7188" w:author="phuong vu" w:date="2018-11-22T13:38:00Z">
                <w:pPr>
                  <w:jc w:val="left"/>
                </w:pPr>
              </w:pPrChange>
            </w:pPr>
            <w:ins w:id="7189" w:author="phuong vu" w:date="2018-11-15T18:23:00Z">
              <w:r w:rsidRPr="00070151">
                <w:rPr>
                  <w:lang w:val="en-US"/>
                </w:rPr>
                <w:t>Thời gian lấy đồ</w:t>
              </w:r>
            </w:ins>
          </w:p>
        </w:tc>
        <w:tc>
          <w:tcPr>
            <w:tcW w:w="1440" w:type="dxa"/>
            <w:vAlign w:val="center"/>
            <w:tcPrChange w:id="7190" w:author="phuong vu" w:date="2018-11-15T18:24:00Z">
              <w:tcPr>
                <w:tcW w:w="1463" w:type="dxa"/>
                <w:gridSpan w:val="2"/>
              </w:tcPr>
            </w:tcPrChange>
          </w:tcPr>
          <w:p w14:paraId="16ACA12F" w14:textId="3871D8DD" w:rsidR="00070151" w:rsidRPr="00070151" w:rsidRDefault="00070151" w:rsidP="00EB0326">
            <w:pPr>
              <w:spacing w:line="276" w:lineRule="auto"/>
              <w:jc w:val="center"/>
              <w:rPr>
                <w:ins w:id="7191" w:author="phuong vu" w:date="2018-11-15T18:20:00Z"/>
                <w:lang w:val="en-US"/>
              </w:rPr>
              <w:pPrChange w:id="7192" w:author="phuong vu" w:date="2018-11-22T13:38:00Z">
                <w:pPr>
                  <w:jc w:val="left"/>
                </w:pPr>
              </w:pPrChange>
            </w:pPr>
            <w:ins w:id="7193" w:author="phuong vu" w:date="2018-11-15T18:25:00Z">
              <w:r w:rsidRPr="00070151">
                <w:rPr>
                  <w:lang w:val="en-US"/>
                </w:rPr>
                <w:t>X</w:t>
              </w:r>
            </w:ins>
          </w:p>
        </w:tc>
        <w:tc>
          <w:tcPr>
            <w:tcW w:w="1350" w:type="dxa"/>
            <w:vAlign w:val="center"/>
            <w:tcPrChange w:id="7194" w:author="phuong vu" w:date="2018-11-15T18:24:00Z">
              <w:tcPr>
                <w:tcW w:w="1463" w:type="dxa"/>
                <w:gridSpan w:val="2"/>
              </w:tcPr>
            </w:tcPrChange>
          </w:tcPr>
          <w:p w14:paraId="77B0400B" w14:textId="77777777" w:rsidR="00070151" w:rsidRPr="00070151" w:rsidRDefault="00070151" w:rsidP="00EB0326">
            <w:pPr>
              <w:spacing w:line="276" w:lineRule="auto"/>
              <w:jc w:val="center"/>
              <w:rPr>
                <w:ins w:id="7195" w:author="phuong vu" w:date="2018-11-15T18:20:00Z"/>
                <w:lang w:val="en-US"/>
              </w:rPr>
              <w:pPrChange w:id="7196" w:author="phuong vu" w:date="2018-11-22T13:38:00Z">
                <w:pPr>
                  <w:jc w:val="left"/>
                </w:pPr>
              </w:pPrChange>
            </w:pPr>
          </w:p>
        </w:tc>
        <w:tc>
          <w:tcPr>
            <w:tcW w:w="1266" w:type="dxa"/>
            <w:vAlign w:val="center"/>
            <w:tcPrChange w:id="7197" w:author="phuong vu" w:date="2018-11-15T18:24:00Z">
              <w:tcPr>
                <w:tcW w:w="1463" w:type="dxa"/>
                <w:gridSpan w:val="2"/>
              </w:tcPr>
            </w:tcPrChange>
          </w:tcPr>
          <w:p w14:paraId="3F95DA23" w14:textId="266B6130" w:rsidR="00070151" w:rsidRPr="00070151" w:rsidRDefault="00070151" w:rsidP="00EB0326">
            <w:pPr>
              <w:spacing w:line="276" w:lineRule="auto"/>
              <w:jc w:val="center"/>
              <w:rPr>
                <w:ins w:id="7198" w:author="phuong vu" w:date="2018-11-15T18:20:00Z"/>
                <w:lang w:val="en-US"/>
              </w:rPr>
              <w:pPrChange w:id="7199" w:author="phuong vu" w:date="2018-11-22T13:38:00Z">
                <w:pPr>
                  <w:jc w:val="left"/>
                </w:pPr>
              </w:pPrChange>
            </w:pPr>
            <w:ins w:id="7200" w:author="phuong vu" w:date="2018-11-15T18:26:00Z">
              <w:r w:rsidRPr="00070151">
                <w:rPr>
                  <w:lang w:val="en-US"/>
                </w:rPr>
                <w:t>X</w:t>
              </w:r>
            </w:ins>
          </w:p>
        </w:tc>
        <w:tc>
          <w:tcPr>
            <w:tcW w:w="1614" w:type="dxa"/>
            <w:vAlign w:val="center"/>
            <w:tcPrChange w:id="7201" w:author="phuong vu" w:date="2018-11-15T18:24:00Z">
              <w:tcPr>
                <w:tcW w:w="1463" w:type="dxa"/>
              </w:tcPr>
            </w:tcPrChange>
          </w:tcPr>
          <w:p w14:paraId="72DE392B" w14:textId="243DCDB0" w:rsidR="00070151" w:rsidRPr="00070151" w:rsidRDefault="00070151" w:rsidP="00EB0326">
            <w:pPr>
              <w:spacing w:line="276" w:lineRule="auto"/>
              <w:jc w:val="center"/>
              <w:rPr>
                <w:ins w:id="7202" w:author="phuong vu" w:date="2018-11-15T18:20:00Z"/>
                <w:lang w:val="en-US"/>
              </w:rPr>
              <w:pPrChange w:id="7203" w:author="phuong vu" w:date="2018-11-22T13:38:00Z">
                <w:pPr>
                  <w:jc w:val="left"/>
                </w:pPr>
              </w:pPrChange>
            </w:pPr>
            <w:ins w:id="7204" w:author="phuong vu" w:date="2018-11-15T18:26:00Z">
              <w:r w:rsidRPr="00070151">
                <w:rPr>
                  <w:lang w:val="en-US"/>
                </w:rPr>
                <w:t>X</w:t>
              </w:r>
            </w:ins>
          </w:p>
        </w:tc>
        <w:tc>
          <w:tcPr>
            <w:tcW w:w="1312" w:type="dxa"/>
            <w:vAlign w:val="center"/>
            <w:tcPrChange w:id="7205" w:author="phuong vu" w:date="2018-11-15T18:24:00Z">
              <w:tcPr>
                <w:tcW w:w="1463" w:type="dxa"/>
                <w:gridSpan w:val="2"/>
              </w:tcPr>
            </w:tcPrChange>
          </w:tcPr>
          <w:p w14:paraId="52441943" w14:textId="2F7C7321" w:rsidR="00070151" w:rsidRPr="00070151" w:rsidRDefault="00070151" w:rsidP="00EB0326">
            <w:pPr>
              <w:spacing w:line="276" w:lineRule="auto"/>
              <w:jc w:val="center"/>
              <w:rPr>
                <w:ins w:id="7206" w:author="phuong vu" w:date="2018-11-15T18:20:00Z"/>
                <w:lang w:val="en-US"/>
              </w:rPr>
              <w:pPrChange w:id="7207" w:author="phuong vu" w:date="2018-11-22T13:38:00Z">
                <w:pPr>
                  <w:jc w:val="left"/>
                </w:pPr>
              </w:pPrChange>
            </w:pPr>
            <w:ins w:id="7208" w:author="phuong vu" w:date="2018-11-15T18:26:00Z">
              <w:r w:rsidRPr="00070151">
                <w:rPr>
                  <w:lang w:val="en-US"/>
                </w:rPr>
                <w:t>X</w:t>
              </w:r>
            </w:ins>
          </w:p>
        </w:tc>
      </w:tr>
      <w:tr w:rsidR="00070151" w14:paraId="147517A4" w14:textId="77777777" w:rsidTr="00070151">
        <w:trPr>
          <w:ins w:id="7209" w:author="phuong vu" w:date="2018-11-15T18:20:00Z"/>
        </w:trPr>
        <w:tc>
          <w:tcPr>
            <w:tcW w:w="1795" w:type="dxa"/>
            <w:tcPrChange w:id="7210" w:author="phuong vu" w:date="2018-11-15T18:24:00Z">
              <w:tcPr>
                <w:tcW w:w="1462" w:type="dxa"/>
              </w:tcPr>
            </w:tcPrChange>
          </w:tcPr>
          <w:p w14:paraId="5CAAB112" w14:textId="4DA16B7D" w:rsidR="00070151" w:rsidRPr="00070151" w:rsidRDefault="00070151" w:rsidP="00EB0326">
            <w:pPr>
              <w:spacing w:line="276" w:lineRule="auto"/>
              <w:jc w:val="left"/>
              <w:rPr>
                <w:ins w:id="7211" w:author="phuong vu" w:date="2018-11-15T18:20:00Z"/>
                <w:lang w:val="en-US"/>
              </w:rPr>
              <w:pPrChange w:id="7212" w:author="phuong vu" w:date="2018-11-22T13:38:00Z">
                <w:pPr>
                  <w:jc w:val="left"/>
                </w:pPr>
              </w:pPrChange>
            </w:pPr>
            <w:ins w:id="7213" w:author="phuong vu" w:date="2018-11-15T18:23:00Z">
              <w:r w:rsidRPr="00070151">
                <w:rPr>
                  <w:lang w:val="en-US"/>
                </w:rPr>
                <w:t>Thời gian trả đồ</w:t>
              </w:r>
            </w:ins>
          </w:p>
        </w:tc>
        <w:tc>
          <w:tcPr>
            <w:tcW w:w="1440" w:type="dxa"/>
            <w:vAlign w:val="center"/>
            <w:tcPrChange w:id="7214" w:author="phuong vu" w:date="2018-11-15T18:24:00Z">
              <w:tcPr>
                <w:tcW w:w="1463" w:type="dxa"/>
                <w:gridSpan w:val="2"/>
              </w:tcPr>
            </w:tcPrChange>
          </w:tcPr>
          <w:p w14:paraId="1B57F4CE" w14:textId="029957B4" w:rsidR="00070151" w:rsidRPr="00070151" w:rsidRDefault="00070151" w:rsidP="00EB0326">
            <w:pPr>
              <w:spacing w:line="276" w:lineRule="auto"/>
              <w:jc w:val="center"/>
              <w:rPr>
                <w:ins w:id="7215" w:author="phuong vu" w:date="2018-11-15T18:20:00Z"/>
                <w:lang w:val="en-US"/>
              </w:rPr>
              <w:pPrChange w:id="7216" w:author="phuong vu" w:date="2018-11-22T13:38:00Z">
                <w:pPr>
                  <w:jc w:val="left"/>
                </w:pPr>
              </w:pPrChange>
            </w:pPr>
            <w:ins w:id="7217" w:author="phuong vu" w:date="2018-11-15T18:25:00Z">
              <w:r w:rsidRPr="00070151">
                <w:rPr>
                  <w:lang w:val="en-US"/>
                </w:rPr>
                <w:t>X</w:t>
              </w:r>
            </w:ins>
          </w:p>
        </w:tc>
        <w:tc>
          <w:tcPr>
            <w:tcW w:w="1350" w:type="dxa"/>
            <w:vAlign w:val="center"/>
            <w:tcPrChange w:id="7218" w:author="phuong vu" w:date="2018-11-15T18:24:00Z">
              <w:tcPr>
                <w:tcW w:w="1463" w:type="dxa"/>
                <w:gridSpan w:val="2"/>
              </w:tcPr>
            </w:tcPrChange>
          </w:tcPr>
          <w:p w14:paraId="18574094" w14:textId="77777777" w:rsidR="00070151" w:rsidRPr="00070151" w:rsidRDefault="00070151" w:rsidP="00EB0326">
            <w:pPr>
              <w:spacing w:line="276" w:lineRule="auto"/>
              <w:jc w:val="center"/>
              <w:rPr>
                <w:ins w:id="7219" w:author="phuong vu" w:date="2018-11-15T18:20:00Z"/>
                <w:lang w:val="en-US"/>
              </w:rPr>
              <w:pPrChange w:id="7220" w:author="phuong vu" w:date="2018-11-22T13:38:00Z">
                <w:pPr>
                  <w:jc w:val="left"/>
                </w:pPr>
              </w:pPrChange>
            </w:pPr>
          </w:p>
        </w:tc>
        <w:tc>
          <w:tcPr>
            <w:tcW w:w="1266" w:type="dxa"/>
            <w:vAlign w:val="center"/>
            <w:tcPrChange w:id="7221" w:author="phuong vu" w:date="2018-11-15T18:24:00Z">
              <w:tcPr>
                <w:tcW w:w="1463" w:type="dxa"/>
                <w:gridSpan w:val="2"/>
              </w:tcPr>
            </w:tcPrChange>
          </w:tcPr>
          <w:p w14:paraId="66553B04" w14:textId="007C3E64" w:rsidR="00070151" w:rsidRPr="00070151" w:rsidRDefault="00070151" w:rsidP="00EB0326">
            <w:pPr>
              <w:spacing w:line="276" w:lineRule="auto"/>
              <w:jc w:val="center"/>
              <w:rPr>
                <w:ins w:id="7222" w:author="phuong vu" w:date="2018-11-15T18:20:00Z"/>
                <w:lang w:val="en-US"/>
              </w:rPr>
              <w:pPrChange w:id="7223" w:author="phuong vu" w:date="2018-11-22T13:38:00Z">
                <w:pPr>
                  <w:jc w:val="left"/>
                </w:pPr>
              </w:pPrChange>
            </w:pPr>
            <w:ins w:id="7224" w:author="phuong vu" w:date="2018-11-15T18:26:00Z">
              <w:r w:rsidRPr="00070151">
                <w:rPr>
                  <w:lang w:val="en-US"/>
                </w:rPr>
                <w:t>X</w:t>
              </w:r>
            </w:ins>
          </w:p>
        </w:tc>
        <w:tc>
          <w:tcPr>
            <w:tcW w:w="1614" w:type="dxa"/>
            <w:vAlign w:val="center"/>
            <w:tcPrChange w:id="7225" w:author="phuong vu" w:date="2018-11-15T18:24:00Z">
              <w:tcPr>
                <w:tcW w:w="1463" w:type="dxa"/>
              </w:tcPr>
            </w:tcPrChange>
          </w:tcPr>
          <w:p w14:paraId="6EC5ECB4" w14:textId="7208A13E" w:rsidR="00070151" w:rsidRPr="00070151" w:rsidRDefault="00070151" w:rsidP="00EB0326">
            <w:pPr>
              <w:spacing w:line="276" w:lineRule="auto"/>
              <w:jc w:val="center"/>
              <w:rPr>
                <w:ins w:id="7226" w:author="phuong vu" w:date="2018-11-15T18:20:00Z"/>
                <w:lang w:val="en-US"/>
              </w:rPr>
              <w:pPrChange w:id="7227" w:author="phuong vu" w:date="2018-11-22T13:38:00Z">
                <w:pPr>
                  <w:jc w:val="left"/>
                </w:pPr>
              </w:pPrChange>
            </w:pPr>
            <w:ins w:id="7228" w:author="phuong vu" w:date="2018-11-15T18:26:00Z">
              <w:r w:rsidRPr="00070151">
                <w:rPr>
                  <w:lang w:val="en-US"/>
                </w:rPr>
                <w:t>X</w:t>
              </w:r>
            </w:ins>
          </w:p>
        </w:tc>
        <w:tc>
          <w:tcPr>
            <w:tcW w:w="1312" w:type="dxa"/>
            <w:vAlign w:val="center"/>
            <w:tcPrChange w:id="7229" w:author="phuong vu" w:date="2018-11-15T18:24:00Z">
              <w:tcPr>
                <w:tcW w:w="1463" w:type="dxa"/>
                <w:gridSpan w:val="2"/>
              </w:tcPr>
            </w:tcPrChange>
          </w:tcPr>
          <w:p w14:paraId="3A16B6F1" w14:textId="54598989" w:rsidR="00070151" w:rsidRPr="00070151" w:rsidRDefault="00070151" w:rsidP="00EB0326">
            <w:pPr>
              <w:spacing w:line="276" w:lineRule="auto"/>
              <w:jc w:val="center"/>
              <w:rPr>
                <w:ins w:id="7230" w:author="phuong vu" w:date="2018-11-15T18:20:00Z"/>
                <w:lang w:val="en-US"/>
              </w:rPr>
              <w:pPrChange w:id="7231" w:author="phuong vu" w:date="2018-11-22T13:38:00Z">
                <w:pPr>
                  <w:jc w:val="left"/>
                </w:pPr>
              </w:pPrChange>
            </w:pPr>
            <w:ins w:id="7232" w:author="phuong vu" w:date="2018-11-15T18:26:00Z">
              <w:r w:rsidRPr="00070151">
                <w:rPr>
                  <w:lang w:val="en-US"/>
                </w:rPr>
                <w:t>X</w:t>
              </w:r>
            </w:ins>
          </w:p>
        </w:tc>
      </w:tr>
      <w:tr w:rsidR="00070151" w14:paraId="319EC58B" w14:textId="77777777" w:rsidTr="00070151">
        <w:trPr>
          <w:ins w:id="7233" w:author="phuong vu" w:date="2018-11-15T18:20:00Z"/>
        </w:trPr>
        <w:tc>
          <w:tcPr>
            <w:tcW w:w="1795" w:type="dxa"/>
            <w:tcPrChange w:id="7234" w:author="phuong vu" w:date="2018-11-15T18:24:00Z">
              <w:tcPr>
                <w:tcW w:w="1462" w:type="dxa"/>
              </w:tcPr>
            </w:tcPrChange>
          </w:tcPr>
          <w:p w14:paraId="6B18AB1E" w14:textId="0CF44E36" w:rsidR="00070151" w:rsidRPr="00070151" w:rsidRDefault="00070151" w:rsidP="00EB0326">
            <w:pPr>
              <w:spacing w:line="276" w:lineRule="auto"/>
              <w:jc w:val="left"/>
              <w:rPr>
                <w:ins w:id="7235" w:author="phuong vu" w:date="2018-11-15T18:20:00Z"/>
                <w:lang w:val="en-US"/>
              </w:rPr>
              <w:pPrChange w:id="7236" w:author="phuong vu" w:date="2018-11-22T13:38:00Z">
                <w:pPr>
                  <w:jc w:val="left"/>
                </w:pPr>
              </w:pPrChange>
            </w:pPr>
            <w:ins w:id="7237" w:author="phuong vu" w:date="2018-11-15T18:23:00Z">
              <w:r w:rsidRPr="00070151">
                <w:rPr>
                  <w:lang w:val="en-US"/>
                </w:rPr>
                <w:t>Trạng thái đơn hàng</w:t>
              </w:r>
            </w:ins>
          </w:p>
        </w:tc>
        <w:tc>
          <w:tcPr>
            <w:tcW w:w="1440" w:type="dxa"/>
            <w:vAlign w:val="center"/>
            <w:tcPrChange w:id="7238" w:author="phuong vu" w:date="2018-11-15T18:24:00Z">
              <w:tcPr>
                <w:tcW w:w="1463" w:type="dxa"/>
                <w:gridSpan w:val="2"/>
              </w:tcPr>
            </w:tcPrChange>
          </w:tcPr>
          <w:p w14:paraId="2C69951C" w14:textId="77777777" w:rsidR="00070151" w:rsidRPr="00070151" w:rsidRDefault="00070151" w:rsidP="00EB0326">
            <w:pPr>
              <w:spacing w:line="276" w:lineRule="auto"/>
              <w:jc w:val="center"/>
              <w:rPr>
                <w:ins w:id="7239" w:author="phuong vu" w:date="2018-11-15T18:20:00Z"/>
                <w:lang w:val="en-US"/>
              </w:rPr>
              <w:pPrChange w:id="7240" w:author="phuong vu" w:date="2018-11-22T13:38:00Z">
                <w:pPr>
                  <w:jc w:val="left"/>
                </w:pPr>
              </w:pPrChange>
            </w:pPr>
          </w:p>
        </w:tc>
        <w:tc>
          <w:tcPr>
            <w:tcW w:w="1350" w:type="dxa"/>
            <w:vAlign w:val="center"/>
            <w:tcPrChange w:id="7241" w:author="phuong vu" w:date="2018-11-15T18:24:00Z">
              <w:tcPr>
                <w:tcW w:w="1463" w:type="dxa"/>
                <w:gridSpan w:val="2"/>
              </w:tcPr>
            </w:tcPrChange>
          </w:tcPr>
          <w:p w14:paraId="698A2CB5" w14:textId="5B105FB9" w:rsidR="00070151" w:rsidRPr="00070151" w:rsidRDefault="00070151" w:rsidP="00EB0326">
            <w:pPr>
              <w:spacing w:line="276" w:lineRule="auto"/>
              <w:jc w:val="center"/>
              <w:rPr>
                <w:ins w:id="7242" w:author="phuong vu" w:date="2018-11-15T18:20:00Z"/>
                <w:lang w:val="en-US"/>
              </w:rPr>
              <w:pPrChange w:id="7243" w:author="phuong vu" w:date="2018-11-22T13:38:00Z">
                <w:pPr>
                  <w:jc w:val="left"/>
                </w:pPr>
              </w:pPrChange>
            </w:pPr>
            <w:ins w:id="7244" w:author="phuong vu" w:date="2018-11-15T18:25:00Z">
              <w:r w:rsidRPr="00070151">
                <w:rPr>
                  <w:lang w:val="en-US"/>
                </w:rPr>
                <w:t>X</w:t>
              </w:r>
            </w:ins>
          </w:p>
        </w:tc>
        <w:tc>
          <w:tcPr>
            <w:tcW w:w="1266" w:type="dxa"/>
            <w:vAlign w:val="center"/>
            <w:tcPrChange w:id="7245" w:author="phuong vu" w:date="2018-11-15T18:24:00Z">
              <w:tcPr>
                <w:tcW w:w="1463" w:type="dxa"/>
                <w:gridSpan w:val="2"/>
              </w:tcPr>
            </w:tcPrChange>
          </w:tcPr>
          <w:p w14:paraId="74E21E47" w14:textId="77777777" w:rsidR="00070151" w:rsidRPr="00070151" w:rsidRDefault="00070151" w:rsidP="00EB0326">
            <w:pPr>
              <w:spacing w:line="276" w:lineRule="auto"/>
              <w:jc w:val="center"/>
              <w:rPr>
                <w:ins w:id="7246" w:author="phuong vu" w:date="2018-11-15T18:20:00Z"/>
                <w:lang w:val="en-US"/>
              </w:rPr>
              <w:pPrChange w:id="7247" w:author="phuong vu" w:date="2018-11-22T13:38:00Z">
                <w:pPr>
                  <w:jc w:val="left"/>
                </w:pPr>
              </w:pPrChange>
            </w:pPr>
          </w:p>
        </w:tc>
        <w:tc>
          <w:tcPr>
            <w:tcW w:w="1614" w:type="dxa"/>
            <w:vAlign w:val="center"/>
            <w:tcPrChange w:id="7248" w:author="phuong vu" w:date="2018-11-15T18:24:00Z">
              <w:tcPr>
                <w:tcW w:w="1463" w:type="dxa"/>
              </w:tcPr>
            </w:tcPrChange>
          </w:tcPr>
          <w:p w14:paraId="21B073AB" w14:textId="77777777" w:rsidR="00070151" w:rsidRPr="00070151" w:rsidRDefault="00070151" w:rsidP="00EB0326">
            <w:pPr>
              <w:spacing w:line="276" w:lineRule="auto"/>
              <w:jc w:val="center"/>
              <w:rPr>
                <w:ins w:id="7249" w:author="phuong vu" w:date="2018-11-15T18:20:00Z"/>
                <w:lang w:val="en-US"/>
              </w:rPr>
              <w:pPrChange w:id="7250" w:author="phuong vu" w:date="2018-11-22T13:38:00Z">
                <w:pPr>
                  <w:jc w:val="left"/>
                </w:pPr>
              </w:pPrChange>
            </w:pPr>
          </w:p>
        </w:tc>
        <w:tc>
          <w:tcPr>
            <w:tcW w:w="1312" w:type="dxa"/>
            <w:vAlign w:val="center"/>
            <w:tcPrChange w:id="7251" w:author="phuong vu" w:date="2018-11-15T18:24:00Z">
              <w:tcPr>
                <w:tcW w:w="1463" w:type="dxa"/>
                <w:gridSpan w:val="2"/>
              </w:tcPr>
            </w:tcPrChange>
          </w:tcPr>
          <w:p w14:paraId="095233ED" w14:textId="77777777" w:rsidR="00070151" w:rsidRPr="00070151" w:rsidRDefault="00070151" w:rsidP="00EB0326">
            <w:pPr>
              <w:spacing w:line="276" w:lineRule="auto"/>
              <w:jc w:val="center"/>
              <w:rPr>
                <w:ins w:id="7252" w:author="phuong vu" w:date="2018-11-15T18:20:00Z"/>
                <w:lang w:val="en-US"/>
              </w:rPr>
              <w:pPrChange w:id="7253" w:author="phuong vu" w:date="2018-11-22T13:38:00Z">
                <w:pPr>
                  <w:jc w:val="left"/>
                </w:pPr>
              </w:pPrChange>
            </w:pPr>
          </w:p>
        </w:tc>
      </w:tr>
      <w:tr w:rsidR="00070151" w14:paraId="01F6FE51" w14:textId="77777777" w:rsidTr="00070151">
        <w:trPr>
          <w:ins w:id="7254" w:author="phuong vu" w:date="2018-11-15T18:20:00Z"/>
        </w:trPr>
        <w:tc>
          <w:tcPr>
            <w:tcW w:w="1795" w:type="dxa"/>
            <w:tcPrChange w:id="7255" w:author="phuong vu" w:date="2018-11-15T18:24:00Z">
              <w:tcPr>
                <w:tcW w:w="1462" w:type="dxa"/>
              </w:tcPr>
            </w:tcPrChange>
          </w:tcPr>
          <w:p w14:paraId="330D330C" w14:textId="0567BE2C" w:rsidR="00070151" w:rsidRPr="00070151" w:rsidRDefault="00070151" w:rsidP="00EB0326">
            <w:pPr>
              <w:spacing w:line="276" w:lineRule="auto"/>
              <w:jc w:val="left"/>
              <w:rPr>
                <w:ins w:id="7256" w:author="phuong vu" w:date="2018-11-15T18:20:00Z"/>
                <w:lang w:val="en-US"/>
              </w:rPr>
              <w:pPrChange w:id="7257" w:author="phuong vu" w:date="2018-11-22T13:38:00Z">
                <w:pPr>
                  <w:jc w:val="left"/>
                </w:pPr>
              </w:pPrChange>
            </w:pPr>
            <w:ins w:id="7258" w:author="phuong vu" w:date="2018-11-15T18:23:00Z">
              <w:r w:rsidRPr="00070151">
                <w:rPr>
                  <w:lang w:val="en-US"/>
                </w:rPr>
                <w:t>Số lượng đồ</w:t>
              </w:r>
            </w:ins>
          </w:p>
        </w:tc>
        <w:tc>
          <w:tcPr>
            <w:tcW w:w="1440" w:type="dxa"/>
            <w:vAlign w:val="center"/>
            <w:tcPrChange w:id="7259" w:author="phuong vu" w:date="2018-11-15T18:24:00Z">
              <w:tcPr>
                <w:tcW w:w="1463" w:type="dxa"/>
                <w:gridSpan w:val="2"/>
              </w:tcPr>
            </w:tcPrChange>
          </w:tcPr>
          <w:p w14:paraId="1C6C2D20" w14:textId="4FC63775" w:rsidR="00070151" w:rsidRPr="00070151" w:rsidRDefault="00070151" w:rsidP="00EB0326">
            <w:pPr>
              <w:spacing w:line="276" w:lineRule="auto"/>
              <w:jc w:val="center"/>
              <w:rPr>
                <w:ins w:id="7260" w:author="phuong vu" w:date="2018-11-15T18:20:00Z"/>
                <w:lang w:val="en-US"/>
              </w:rPr>
              <w:pPrChange w:id="7261" w:author="phuong vu" w:date="2018-11-22T13:38:00Z">
                <w:pPr>
                  <w:jc w:val="left"/>
                </w:pPr>
              </w:pPrChange>
            </w:pPr>
            <w:ins w:id="7262" w:author="phuong vu" w:date="2018-11-15T18:25:00Z">
              <w:r w:rsidRPr="00070151">
                <w:rPr>
                  <w:lang w:val="en-US"/>
                </w:rPr>
                <w:t>X</w:t>
              </w:r>
            </w:ins>
          </w:p>
        </w:tc>
        <w:tc>
          <w:tcPr>
            <w:tcW w:w="1350" w:type="dxa"/>
            <w:vAlign w:val="center"/>
            <w:tcPrChange w:id="7263" w:author="phuong vu" w:date="2018-11-15T18:24:00Z">
              <w:tcPr>
                <w:tcW w:w="1463" w:type="dxa"/>
                <w:gridSpan w:val="2"/>
              </w:tcPr>
            </w:tcPrChange>
          </w:tcPr>
          <w:p w14:paraId="7D0BEF53" w14:textId="77777777" w:rsidR="00070151" w:rsidRPr="00070151" w:rsidRDefault="00070151" w:rsidP="00EB0326">
            <w:pPr>
              <w:spacing w:line="276" w:lineRule="auto"/>
              <w:jc w:val="center"/>
              <w:rPr>
                <w:ins w:id="7264" w:author="phuong vu" w:date="2018-11-15T18:20:00Z"/>
                <w:lang w:val="en-US"/>
              </w:rPr>
              <w:pPrChange w:id="7265" w:author="phuong vu" w:date="2018-11-22T13:38:00Z">
                <w:pPr>
                  <w:jc w:val="left"/>
                </w:pPr>
              </w:pPrChange>
            </w:pPr>
          </w:p>
        </w:tc>
        <w:tc>
          <w:tcPr>
            <w:tcW w:w="1266" w:type="dxa"/>
            <w:vAlign w:val="center"/>
            <w:tcPrChange w:id="7266" w:author="phuong vu" w:date="2018-11-15T18:24:00Z">
              <w:tcPr>
                <w:tcW w:w="1463" w:type="dxa"/>
                <w:gridSpan w:val="2"/>
              </w:tcPr>
            </w:tcPrChange>
          </w:tcPr>
          <w:p w14:paraId="4DE94707" w14:textId="77777777" w:rsidR="00070151" w:rsidRPr="00070151" w:rsidRDefault="00070151" w:rsidP="00EB0326">
            <w:pPr>
              <w:spacing w:line="276" w:lineRule="auto"/>
              <w:jc w:val="center"/>
              <w:rPr>
                <w:ins w:id="7267" w:author="phuong vu" w:date="2018-11-15T18:20:00Z"/>
                <w:lang w:val="en-US"/>
              </w:rPr>
              <w:pPrChange w:id="7268" w:author="phuong vu" w:date="2018-11-22T13:38:00Z">
                <w:pPr>
                  <w:jc w:val="left"/>
                </w:pPr>
              </w:pPrChange>
            </w:pPr>
          </w:p>
        </w:tc>
        <w:tc>
          <w:tcPr>
            <w:tcW w:w="1614" w:type="dxa"/>
            <w:vAlign w:val="center"/>
            <w:tcPrChange w:id="7269" w:author="phuong vu" w:date="2018-11-15T18:24:00Z">
              <w:tcPr>
                <w:tcW w:w="1463" w:type="dxa"/>
              </w:tcPr>
            </w:tcPrChange>
          </w:tcPr>
          <w:p w14:paraId="0956A566" w14:textId="77777777" w:rsidR="00070151" w:rsidRPr="00070151" w:rsidRDefault="00070151" w:rsidP="00EB0326">
            <w:pPr>
              <w:spacing w:line="276" w:lineRule="auto"/>
              <w:jc w:val="center"/>
              <w:rPr>
                <w:ins w:id="7270" w:author="phuong vu" w:date="2018-11-15T18:20:00Z"/>
                <w:lang w:val="en-US"/>
              </w:rPr>
              <w:pPrChange w:id="7271" w:author="phuong vu" w:date="2018-11-22T13:38:00Z">
                <w:pPr>
                  <w:jc w:val="left"/>
                </w:pPr>
              </w:pPrChange>
            </w:pPr>
          </w:p>
        </w:tc>
        <w:tc>
          <w:tcPr>
            <w:tcW w:w="1312" w:type="dxa"/>
            <w:vAlign w:val="center"/>
            <w:tcPrChange w:id="7272" w:author="phuong vu" w:date="2018-11-15T18:24:00Z">
              <w:tcPr>
                <w:tcW w:w="1463" w:type="dxa"/>
                <w:gridSpan w:val="2"/>
              </w:tcPr>
            </w:tcPrChange>
          </w:tcPr>
          <w:p w14:paraId="5C13E2F7" w14:textId="09FE30BA" w:rsidR="00070151" w:rsidRPr="00070151" w:rsidRDefault="00070151" w:rsidP="00EB0326">
            <w:pPr>
              <w:spacing w:line="276" w:lineRule="auto"/>
              <w:jc w:val="center"/>
              <w:rPr>
                <w:ins w:id="7273" w:author="phuong vu" w:date="2018-11-15T18:20:00Z"/>
                <w:lang w:val="en-US"/>
              </w:rPr>
              <w:pPrChange w:id="7274" w:author="phuong vu" w:date="2018-11-22T13:38:00Z">
                <w:pPr>
                  <w:jc w:val="left"/>
                </w:pPr>
              </w:pPrChange>
            </w:pPr>
            <w:ins w:id="7275" w:author="phuong vu" w:date="2018-11-15T18:26:00Z">
              <w:r w:rsidRPr="00070151">
                <w:rPr>
                  <w:lang w:val="en-US"/>
                </w:rPr>
                <w:t>X</w:t>
              </w:r>
            </w:ins>
          </w:p>
        </w:tc>
      </w:tr>
      <w:tr w:rsidR="00070151" w14:paraId="3AFD9BBE" w14:textId="77777777" w:rsidTr="00070151">
        <w:trPr>
          <w:ins w:id="7276" w:author="phuong vu" w:date="2018-11-15T18:20:00Z"/>
        </w:trPr>
        <w:tc>
          <w:tcPr>
            <w:tcW w:w="1795" w:type="dxa"/>
            <w:tcPrChange w:id="7277" w:author="phuong vu" w:date="2018-11-15T18:24:00Z">
              <w:tcPr>
                <w:tcW w:w="1462" w:type="dxa"/>
              </w:tcPr>
            </w:tcPrChange>
          </w:tcPr>
          <w:p w14:paraId="7B872211" w14:textId="4C435485" w:rsidR="00070151" w:rsidRPr="00070151" w:rsidRDefault="00070151" w:rsidP="00EB0326">
            <w:pPr>
              <w:spacing w:line="276" w:lineRule="auto"/>
              <w:jc w:val="left"/>
              <w:rPr>
                <w:ins w:id="7278" w:author="phuong vu" w:date="2018-11-15T18:20:00Z"/>
                <w:lang w:val="en-US"/>
              </w:rPr>
              <w:pPrChange w:id="7279" w:author="phuong vu" w:date="2018-11-22T13:38:00Z">
                <w:pPr>
                  <w:jc w:val="left"/>
                </w:pPr>
              </w:pPrChange>
            </w:pPr>
            <w:ins w:id="7280" w:author="phuong vu" w:date="2018-11-15T18:24:00Z">
              <w:r w:rsidRPr="00070151">
                <w:rPr>
                  <w:lang w:val="en-US"/>
                </w:rPr>
                <w:t>ID đơn hàng</w:t>
              </w:r>
            </w:ins>
          </w:p>
        </w:tc>
        <w:tc>
          <w:tcPr>
            <w:tcW w:w="1440" w:type="dxa"/>
            <w:vAlign w:val="center"/>
            <w:tcPrChange w:id="7281" w:author="phuong vu" w:date="2018-11-15T18:24:00Z">
              <w:tcPr>
                <w:tcW w:w="1463" w:type="dxa"/>
                <w:gridSpan w:val="2"/>
              </w:tcPr>
            </w:tcPrChange>
          </w:tcPr>
          <w:p w14:paraId="0A32F2AC" w14:textId="024A5DA6" w:rsidR="00070151" w:rsidRPr="00070151" w:rsidRDefault="00070151" w:rsidP="00EB0326">
            <w:pPr>
              <w:spacing w:line="276" w:lineRule="auto"/>
              <w:jc w:val="center"/>
              <w:rPr>
                <w:ins w:id="7282" w:author="phuong vu" w:date="2018-11-15T18:20:00Z"/>
                <w:lang w:val="en-US"/>
              </w:rPr>
              <w:pPrChange w:id="7283" w:author="phuong vu" w:date="2018-11-22T13:38:00Z">
                <w:pPr>
                  <w:jc w:val="left"/>
                </w:pPr>
              </w:pPrChange>
            </w:pPr>
            <w:ins w:id="7284" w:author="phuong vu" w:date="2018-11-15T18:25:00Z">
              <w:r w:rsidRPr="00070151">
                <w:rPr>
                  <w:lang w:val="en-US"/>
                </w:rPr>
                <w:t>X</w:t>
              </w:r>
            </w:ins>
          </w:p>
        </w:tc>
        <w:tc>
          <w:tcPr>
            <w:tcW w:w="1350" w:type="dxa"/>
            <w:vAlign w:val="center"/>
            <w:tcPrChange w:id="7285" w:author="phuong vu" w:date="2018-11-15T18:24:00Z">
              <w:tcPr>
                <w:tcW w:w="1463" w:type="dxa"/>
                <w:gridSpan w:val="2"/>
              </w:tcPr>
            </w:tcPrChange>
          </w:tcPr>
          <w:p w14:paraId="5F946AB4" w14:textId="79F76120" w:rsidR="00070151" w:rsidRPr="00070151" w:rsidRDefault="00070151" w:rsidP="00EB0326">
            <w:pPr>
              <w:spacing w:line="276" w:lineRule="auto"/>
              <w:jc w:val="center"/>
              <w:rPr>
                <w:ins w:id="7286" w:author="phuong vu" w:date="2018-11-15T18:20:00Z"/>
                <w:lang w:val="en-US"/>
              </w:rPr>
              <w:pPrChange w:id="7287" w:author="phuong vu" w:date="2018-11-22T13:38:00Z">
                <w:pPr>
                  <w:jc w:val="left"/>
                </w:pPr>
              </w:pPrChange>
            </w:pPr>
            <w:ins w:id="7288" w:author="phuong vu" w:date="2018-11-15T18:25:00Z">
              <w:r w:rsidRPr="00070151">
                <w:rPr>
                  <w:lang w:val="en-US"/>
                </w:rPr>
                <w:t>X</w:t>
              </w:r>
            </w:ins>
          </w:p>
        </w:tc>
        <w:tc>
          <w:tcPr>
            <w:tcW w:w="1266" w:type="dxa"/>
            <w:vAlign w:val="center"/>
            <w:tcPrChange w:id="7289" w:author="phuong vu" w:date="2018-11-15T18:24:00Z">
              <w:tcPr>
                <w:tcW w:w="1463" w:type="dxa"/>
                <w:gridSpan w:val="2"/>
              </w:tcPr>
            </w:tcPrChange>
          </w:tcPr>
          <w:p w14:paraId="5BCE5A66" w14:textId="2255EED5" w:rsidR="00070151" w:rsidRPr="00070151" w:rsidRDefault="00070151" w:rsidP="00EB0326">
            <w:pPr>
              <w:spacing w:line="276" w:lineRule="auto"/>
              <w:jc w:val="center"/>
              <w:rPr>
                <w:ins w:id="7290" w:author="phuong vu" w:date="2018-11-15T18:20:00Z"/>
                <w:lang w:val="en-US"/>
              </w:rPr>
              <w:pPrChange w:id="7291" w:author="phuong vu" w:date="2018-11-22T13:38:00Z">
                <w:pPr>
                  <w:jc w:val="left"/>
                </w:pPr>
              </w:pPrChange>
            </w:pPr>
            <w:ins w:id="7292" w:author="phuong vu" w:date="2018-11-15T18:25:00Z">
              <w:r w:rsidRPr="00070151">
                <w:rPr>
                  <w:lang w:val="en-US"/>
                </w:rPr>
                <w:t>X</w:t>
              </w:r>
            </w:ins>
          </w:p>
        </w:tc>
        <w:tc>
          <w:tcPr>
            <w:tcW w:w="1614" w:type="dxa"/>
            <w:vAlign w:val="center"/>
            <w:tcPrChange w:id="7293" w:author="phuong vu" w:date="2018-11-15T18:24:00Z">
              <w:tcPr>
                <w:tcW w:w="1463" w:type="dxa"/>
              </w:tcPr>
            </w:tcPrChange>
          </w:tcPr>
          <w:p w14:paraId="166EE12F" w14:textId="55B822A4" w:rsidR="00070151" w:rsidRPr="00070151" w:rsidRDefault="00070151" w:rsidP="00EB0326">
            <w:pPr>
              <w:spacing w:line="276" w:lineRule="auto"/>
              <w:jc w:val="center"/>
              <w:rPr>
                <w:ins w:id="7294" w:author="phuong vu" w:date="2018-11-15T18:20:00Z"/>
                <w:lang w:val="en-US"/>
              </w:rPr>
              <w:pPrChange w:id="7295" w:author="phuong vu" w:date="2018-11-22T13:38:00Z">
                <w:pPr>
                  <w:jc w:val="left"/>
                </w:pPr>
              </w:pPrChange>
            </w:pPr>
            <w:ins w:id="7296" w:author="phuong vu" w:date="2018-11-15T18:25:00Z">
              <w:r w:rsidRPr="00070151">
                <w:rPr>
                  <w:lang w:val="en-US"/>
                </w:rPr>
                <w:t>X</w:t>
              </w:r>
            </w:ins>
          </w:p>
        </w:tc>
        <w:tc>
          <w:tcPr>
            <w:tcW w:w="1312" w:type="dxa"/>
            <w:vAlign w:val="center"/>
            <w:tcPrChange w:id="7297" w:author="phuong vu" w:date="2018-11-15T18:24:00Z">
              <w:tcPr>
                <w:tcW w:w="1463" w:type="dxa"/>
                <w:gridSpan w:val="2"/>
              </w:tcPr>
            </w:tcPrChange>
          </w:tcPr>
          <w:p w14:paraId="36C191A8" w14:textId="1415CF70" w:rsidR="00070151" w:rsidRPr="00070151" w:rsidRDefault="00070151" w:rsidP="00EB0326">
            <w:pPr>
              <w:spacing w:line="276" w:lineRule="auto"/>
              <w:jc w:val="center"/>
              <w:rPr>
                <w:ins w:id="7298" w:author="phuong vu" w:date="2018-11-15T18:20:00Z"/>
                <w:lang w:val="en-US"/>
              </w:rPr>
              <w:pPrChange w:id="7299" w:author="phuong vu" w:date="2018-11-22T13:38:00Z">
                <w:pPr>
                  <w:jc w:val="left"/>
                </w:pPr>
              </w:pPrChange>
            </w:pPr>
            <w:ins w:id="7300" w:author="phuong vu" w:date="2018-11-15T18:25:00Z">
              <w:r w:rsidRPr="00070151">
                <w:rPr>
                  <w:lang w:val="en-US"/>
                </w:rPr>
                <w:t>X</w:t>
              </w:r>
            </w:ins>
          </w:p>
        </w:tc>
      </w:tr>
      <w:tr w:rsidR="00070151" w14:paraId="69ED388C" w14:textId="77777777" w:rsidTr="00070151">
        <w:trPr>
          <w:ins w:id="7301" w:author="phuong vu" w:date="2018-11-15T18:25:00Z"/>
        </w:trPr>
        <w:tc>
          <w:tcPr>
            <w:tcW w:w="1795" w:type="dxa"/>
          </w:tcPr>
          <w:p w14:paraId="445D97C5" w14:textId="5F056119" w:rsidR="00070151" w:rsidRPr="00070151" w:rsidRDefault="00070151" w:rsidP="00EB0326">
            <w:pPr>
              <w:spacing w:line="276" w:lineRule="auto"/>
              <w:jc w:val="left"/>
              <w:rPr>
                <w:ins w:id="7302" w:author="phuong vu" w:date="2018-11-15T18:25:00Z"/>
                <w:lang w:val="en-US"/>
              </w:rPr>
              <w:pPrChange w:id="7303" w:author="phuong vu" w:date="2018-11-22T13:38:00Z">
                <w:pPr>
                  <w:spacing w:line="276" w:lineRule="auto"/>
                  <w:jc w:val="left"/>
                </w:pPr>
              </w:pPrChange>
            </w:pPr>
            <w:ins w:id="7304"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EB0326">
            <w:pPr>
              <w:spacing w:line="276" w:lineRule="auto"/>
              <w:jc w:val="center"/>
              <w:rPr>
                <w:ins w:id="7305" w:author="phuong vu" w:date="2018-11-15T18:25:00Z"/>
                <w:lang w:val="en-US"/>
              </w:rPr>
              <w:pPrChange w:id="7306" w:author="phuong vu" w:date="2018-11-22T13:38:00Z">
                <w:pPr>
                  <w:spacing w:line="276" w:lineRule="auto"/>
                  <w:jc w:val="center"/>
                </w:pPr>
              </w:pPrChange>
            </w:pPr>
          </w:p>
        </w:tc>
        <w:tc>
          <w:tcPr>
            <w:tcW w:w="1350" w:type="dxa"/>
            <w:vAlign w:val="center"/>
          </w:tcPr>
          <w:p w14:paraId="33607025" w14:textId="6C6ADF96" w:rsidR="00070151" w:rsidRPr="00070151" w:rsidRDefault="00070151" w:rsidP="00EB0326">
            <w:pPr>
              <w:spacing w:line="276" w:lineRule="auto"/>
              <w:jc w:val="center"/>
              <w:rPr>
                <w:ins w:id="7307" w:author="phuong vu" w:date="2018-11-15T18:25:00Z"/>
                <w:lang w:val="en-US"/>
              </w:rPr>
              <w:pPrChange w:id="7308" w:author="phuong vu" w:date="2018-11-22T13:38:00Z">
                <w:pPr>
                  <w:spacing w:line="276" w:lineRule="auto"/>
                  <w:jc w:val="center"/>
                </w:pPr>
              </w:pPrChange>
            </w:pPr>
            <w:ins w:id="7309" w:author="phuong vu" w:date="2018-11-15T18:25:00Z">
              <w:r w:rsidRPr="00070151">
                <w:rPr>
                  <w:lang w:val="en-US"/>
                </w:rPr>
                <w:t>X</w:t>
              </w:r>
            </w:ins>
          </w:p>
        </w:tc>
        <w:tc>
          <w:tcPr>
            <w:tcW w:w="1266" w:type="dxa"/>
            <w:vAlign w:val="center"/>
          </w:tcPr>
          <w:p w14:paraId="15BAF8A9" w14:textId="77777777" w:rsidR="00070151" w:rsidRPr="00070151" w:rsidRDefault="00070151" w:rsidP="00EB0326">
            <w:pPr>
              <w:spacing w:line="276" w:lineRule="auto"/>
              <w:jc w:val="center"/>
              <w:rPr>
                <w:ins w:id="7310" w:author="phuong vu" w:date="2018-11-15T18:25:00Z"/>
                <w:lang w:val="en-US"/>
              </w:rPr>
              <w:pPrChange w:id="7311" w:author="phuong vu" w:date="2018-11-22T13:38:00Z">
                <w:pPr>
                  <w:spacing w:line="276" w:lineRule="auto"/>
                  <w:jc w:val="center"/>
                </w:pPr>
              </w:pPrChange>
            </w:pPr>
          </w:p>
        </w:tc>
        <w:tc>
          <w:tcPr>
            <w:tcW w:w="1614" w:type="dxa"/>
            <w:vAlign w:val="center"/>
          </w:tcPr>
          <w:p w14:paraId="40E22E3B" w14:textId="77777777" w:rsidR="00070151" w:rsidRPr="00070151" w:rsidRDefault="00070151" w:rsidP="00EB0326">
            <w:pPr>
              <w:spacing w:line="276" w:lineRule="auto"/>
              <w:jc w:val="center"/>
              <w:rPr>
                <w:ins w:id="7312" w:author="phuong vu" w:date="2018-11-15T18:25:00Z"/>
                <w:lang w:val="en-US"/>
              </w:rPr>
              <w:pPrChange w:id="7313" w:author="phuong vu" w:date="2018-11-22T13:38:00Z">
                <w:pPr>
                  <w:spacing w:line="276" w:lineRule="auto"/>
                  <w:jc w:val="center"/>
                </w:pPr>
              </w:pPrChange>
            </w:pPr>
          </w:p>
        </w:tc>
        <w:tc>
          <w:tcPr>
            <w:tcW w:w="1312" w:type="dxa"/>
            <w:vAlign w:val="center"/>
          </w:tcPr>
          <w:p w14:paraId="4014682C" w14:textId="77777777" w:rsidR="00070151" w:rsidRPr="00070151" w:rsidRDefault="00070151" w:rsidP="00EB0326">
            <w:pPr>
              <w:spacing w:line="276" w:lineRule="auto"/>
              <w:jc w:val="center"/>
              <w:rPr>
                <w:ins w:id="7314" w:author="phuong vu" w:date="2018-11-15T18:25:00Z"/>
                <w:lang w:val="en-US"/>
              </w:rPr>
              <w:pPrChange w:id="7315" w:author="phuong vu" w:date="2018-11-22T13:38:00Z">
                <w:pPr>
                  <w:spacing w:line="276" w:lineRule="auto"/>
                  <w:jc w:val="center"/>
                </w:pPr>
              </w:pPrChange>
            </w:pPr>
          </w:p>
        </w:tc>
      </w:tr>
    </w:tbl>
    <w:p w14:paraId="7061D5A4" w14:textId="77777777" w:rsidR="00B264D7" w:rsidRDefault="00B264D7" w:rsidP="00297E5D">
      <w:pPr>
        <w:jc w:val="left"/>
        <w:rPr>
          <w:ins w:id="7316" w:author="phuong vu" w:date="2018-11-15T18:16:00Z"/>
          <w:b/>
          <w:lang w:val="en-US"/>
        </w:rPr>
      </w:pPr>
    </w:p>
    <w:p w14:paraId="57EE0DE9" w14:textId="77777777" w:rsidR="00297E5D" w:rsidRPr="00297E5D" w:rsidRDefault="00297E5D">
      <w:pPr>
        <w:jc w:val="left"/>
        <w:rPr>
          <w:b/>
          <w:lang w:val="en-US"/>
          <w:rPrChange w:id="7317" w:author="phuong vu" w:date="2018-11-15T18:16:00Z">
            <w:rPr/>
          </w:rPrChange>
        </w:rPr>
        <w:pPrChange w:id="7318"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rsidP="00C774DC">
      <w:pPr>
        <w:pStyle w:val="Style1"/>
        <w:rPr>
          <w:del w:id="7319" w:author="phuong vu" w:date="2018-11-15T18:18:00Z"/>
        </w:rPr>
        <w:pPrChange w:id="7320" w:author="phuong vu" w:date="2018-11-22T13:55:00Z">
          <w:pPr/>
        </w:pPrChange>
      </w:pPr>
      <w:r w:rsidRPr="008904F6">
        <w:rPr>
          <w:strike/>
        </w:rPr>
        <w:br w:type="page"/>
      </w:r>
      <w:bookmarkStart w:id="7321" w:name="_Hlk530052769"/>
      <w:del w:id="7322" w:author="phuong vu" w:date="2018-11-15T18:18:00Z">
        <w:r w:rsidRPr="008904F6" w:rsidDel="009F57D7">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rsidP="00C774DC">
      <w:pPr>
        <w:pStyle w:val="Style1"/>
        <w:rPr>
          <w:del w:id="7323" w:author="phuong vu" w:date="2018-11-15T18:18:00Z"/>
        </w:rPr>
        <w:pPrChange w:id="7324" w:author="phuong vu" w:date="2018-11-22T13:55:00Z">
          <w:pPr>
            <w:pStyle w:val="ListParagraph"/>
            <w:numPr>
              <w:numId w:val="44"/>
            </w:numPr>
            <w:ind w:hanging="360"/>
          </w:pPr>
        </w:pPrChange>
      </w:pPr>
      <w:del w:id="7325"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rsidP="00C774DC">
      <w:pPr>
        <w:pStyle w:val="Style1"/>
        <w:rPr>
          <w:del w:id="7326" w:author="phuong vu" w:date="2018-11-15T18:18:00Z"/>
        </w:rPr>
        <w:pPrChange w:id="7327" w:author="phuong vu" w:date="2018-11-22T13:55:00Z">
          <w:pPr>
            <w:pStyle w:val="ListParagraph"/>
            <w:numPr>
              <w:numId w:val="44"/>
            </w:numPr>
            <w:ind w:hanging="360"/>
          </w:pPr>
        </w:pPrChange>
      </w:pPr>
      <w:del w:id="7328"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rsidP="00C774DC">
      <w:pPr>
        <w:pStyle w:val="Style1"/>
        <w:rPr>
          <w:del w:id="7329" w:author="phuong vu" w:date="2018-11-15T18:18:00Z"/>
          <w:lang w:val="fr-FR"/>
        </w:rPr>
        <w:pPrChange w:id="7330" w:author="phuong vu" w:date="2018-11-22T13:55:00Z">
          <w:pPr>
            <w:pStyle w:val="ListParagraph"/>
            <w:numPr>
              <w:numId w:val="44"/>
            </w:numPr>
            <w:ind w:hanging="360"/>
          </w:pPr>
        </w:pPrChange>
      </w:pPr>
      <w:del w:id="7331"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rsidP="00C774DC">
      <w:pPr>
        <w:pStyle w:val="Style1"/>
        <w:rPr>
          <w:del w:id="7332" w:author="phuong vu" w:date="2018-11-15T18:18:00Z"/>
          <w:lang w:val="fr-FR"/>
        </w:rPr>
        <w:pPrChange w:id="7333" w:author="phuong vu" w:date="2018-11-22T13:55:00Z">
          <w:pPr>
            <w:pStyle w:val="ListParagraph"/>
            <w:numPr>
              <w:numId w:val="44"/>
            </w:numPr>
            <w:ind w:hanging="360"/>
          </w:pPr>
        </w:pPrChange>
      </w:pPr>
      <w:del w:id="7334"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rsidP="00C774DC">
      <w:pPr>
        <w:pStyle w:val="Style1"/>
        <w:rPr>
          <w:del w:id="7335" w:author="phuong vu" w:date="2018-11-15T18:18:00Z"/>
        </w:rPr>
        <w:pPrChange w:id="7336" w:author="phuong vu" w:date="2018-11-22T13:55:00Z">
          <w:pPr>
            <w:pStyle w:val="ListParagraph"/>
            <w:numPr>
              <w:numId w:val="44"/>
            </w:numPr>
            <w:ind w:hanging="360"/>
          </w:pPr>
        </w:pPrChange>
      </w:pPr>
      <w:del w:id="7337"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rsidP="00C774DC">
      <w:pPr>
        <w:pStyle w:val="Style1"/>
        <w:rPr>
          <w:del w:id="7338" w:author="phuong vu" w:date="2018-11-15T18:18:00Z"/>
          <w:lang w:val="fr-FR"/>
        </w:rPr>
        <w:pPrChange w:id="7339" w:author="phuong vu" w:date="2018-11-22T13:55:00Z">
          <w:pPr>
            <w:pStyle w:val="ListParagraph"/>
            <w:numPr>
              <w:numId w:val="44"/>
            </w:numPr>
            <w:ind w:hanging="360"/>
          </w:pPr>
        </w:pPrChange>
      </w:pPr>
      <w:del w:id="7340"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rsidP="00C774DC">
      <w:pPr>
        <w:pStyle w:val="Style1"/>
        <w:rPr>
          <w:del w:id="7341" w:author="phuong vu" w:date="2018-11-15T18:18:00Z"/>
        </w:rPr>
        <w:pPrChange w:id="7342" w:author="phuong vu" w:date="2018-11-22T13:55:00Z">
          <w:pPr>
            <w:pStyle w:val="ListParagraph"/>
            <w:numPr>
              <w:numId w:val="44"/>
            </w:numPr>
            <w:ind w:hanging="360"/>
          </w:pPr>
        </w:pPrChange>
      </w:pPr>
      <w:del w:id="7343"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rsidP="00C774DC">
      <w:pPr>
        <w:pStyle w:val="Style1"/>
        <w:rPr>
          <w:del w:id="7344" w:author="phuong vu" w:date="2018-11-15T18:18:00Z"/>
        </w:rPr>
        <w:pPrChange w:id="7345" w:author="phuong vu" w:date="2018-11-22T13:55:00Z">
          <w:pPr>
            <w:pStyle w:val="ListParagraph"/>
            <w:numPr>
              <w:numId w:val="44"/>
            </w:numPr>
            <w:ind w:hanging="360"/>
          </w:pPr>
        </w:pPrChange>
      </w:pPr>
      <w:del w:id="7346"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rsidP="00C774DC">
      <w:pPr>
        <w:pStyle w:val="Style1"/>
        <w:rPr>
          <w:del w:id="7347" w:author="phuong vu" w:date="2018-11-15T18:18:00Z"/>
          <w:lang w:val="fr-FR"/>
        </w:rPr>
        <w:pPrChange w:id="7348" w:author="phuong vu" w:date="2018-11-22T13:55:00Z">
          <w:pPr>
            <w:pStyle w:val="ListParagraph"/>
            <w:numPr>
              <w:numId w:val="44"/>
            </w:numPr>
            <w:ind w:hanging="360"/>
          </w:pPr>
        </w:pPrChange>
      </w:pPr>
      <w:del w:id="7349"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rsidP="00C774DC">
      <w:pPr>
        <w:pStyle w:val="Style1"/>
        <w:rPr>
          <w:del w:id="7350" w:author="phuong vu" w:date="2018-11-15T18:18:00Z"/>
          <w:lang w:val="fr-FR"/>
        </w:rPr>
        <w:pPrChange w:id="7351" w:author="phuong vu" w:date="2018-11-22T13:55:00Z">
          <w:pPr>
            <w:pStyle w:val="ListParagraph"/>
            <w:numPr>
              <w:numId w:val="44"/>
            </w:numPr>
            <w:ind w:hanging="360"/>
          </w:pPr>
        </w:pPrChange>
      </w:pPr>
      <w:del w:id="7352"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rsidP="00C774DC">
      <w:pPr>
        <w:pStyle w:val="Style1"/>
        <w:rPr>
          <w:del w:id="7353" w:author="phuong vu" w:date="2018-11-15T18:18:00Z"/>
          <w:lang w:val="fr-FR"/>
        </w:rPr>
        <w:pPrChange w:id="7354" w:author="phuong vu" w:date="2018-11-22T13:55:00Z">
          <w:pPr>
            <w:pStyle w:val="ListParagraph"/>
            <w:numPr>
              <w:numId w:val="44"/>
            </w:numPr>
            <w:ind w:hanging="360"/>
          </w:pPr>
        </w:pPrChange>
      </w:pPr>
      <w:del w:id="7355"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rsidP="00C774DC">
      <w:pPr>
        <w:pStyle w:val="Style1"/>
        <w:rPr>
          <w:del w:id="7356" w:author="phuong vu" w:date="2018-11-15T18:18:00Z"/>
        </w:rPr>
        <w:pPrChange w:id="7357" w:author="phuong vu" w:date="2018-11-22T13:55:00Z">
          <w:pPr>
            <w:pStyle w:val="ListParagraph"/>
            <w:numPr>
              <w:numId w:val="44"/>
            </w:numPr>
            <w:ind w:hanging="360"/>
          </w:pPr>
        </w:pPrChange>
      </w:pPr>
      <w:del w:id="7358"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rsidP="00C774DC">
      <w:pPr>
        <w:pStyle w:val="Style1"/>
        <w:rPr>
          <w:del w:id="7359" w:author="phuong vu" w:date="2018-11-15T18:18:00Z"/>
        </w:rPr>
        <w:pPrChange w:id="7360" w:author="phuong vu" w:date="2018-11-22T13:55:00Z">
          <w:pPr>
            <w:pStyle w:val="ListParagraph"/>
            <w:numPr>
              <w:numId w:val="44"/>
            </w:numPr>
            <w:ind w:hanging="360"/>
          </w:pPr>
        </w:pPrChange>
      </w:pPr>
      <w:del w:id="7361"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rsidP="00C774DC">
      <w:pPr>
        <w:pStyle w:val="Style1"/>
        <w:rPr>
          <w:del w:id="7362" w:author="phuong vu" w:date="2018-11-15T18:18:00Z"/>
        </w:rPr>
        <w:pPrChange w:id="7363" w:author="phuong vu" w:date="2018-11-22T13:55:00Z">
          <w:pPr>
            <w:pStyle w:val="ListParagraph"/>
            <w:numPr>
              <w:numId w:val="44"/>
            </w:numPr>
            <w:ind w:hanging="360"/>
          </w:pPr>
        </w:pPrChange>
      </w:pPr>
      <w:del w:id="7364"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rsidP="00C774DC">
      <w:pPr>
        <w:pStyle w:val="Style1"/>
        <w:rPr>
          <w:del w:id="7365" w:author="phuong vu" w:date="2018-11-15T18:18:00Z"/>
        </w:rPr>
        <w:pPrChange w:id="7366" w:author="phuong vu" w:date="2018-11-22T13:55:00Z">
          <w:pPr>
            <w:pStyle w:val="ListParagraph"/>
            <w:numPr>
              <w:numId w:val="44"/>
            </w:numPr>
            <w:ind w:hanging="360"/>
          </w:pPr>
        </w:pPrChange>
      </w:pPr>
      <w:del w:id="7367"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rsidP="00C774DC">
      <w:pPr>
        <w:pStyle w:val="Style1"/>
        <w:rPr>
          <w:del w:id="7368" w:author="phuong vu" w:date="2018-11-15T18:18:00Z"/>
        </w:rPr>
        <w:pPrChange w:id="7369" w:author="phuong vu" w:date="2018-11-22T13:55:00Z">
          <w:pPr>
            <w:pStyle w:val="ListParagraph"/>
            <w:numPr>
              <w:numId w:val="44"/>
            </w:numPr>
            <w:ind w:hanging="360"/>
          </w:pPr>
        </w:pPrChange>
      </w:pPr>
      <w:del w:id="7370"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rsidP="00C774DC">
      <w:pPr>
        <w:pStyle w:val="Style1"/>
        <w:rPr>
          <w:del w:id="7371" w:author="phuong vu" w:date="2018-11-15T18:18:00Z"/>
        </w:rPr>
        <w:pPrChange w:id="7372" w:author="phuong vu" w:date="2018-11-22T13:55:00Z">
          <w:pPr>
            <w:pStyle w:val="ListParagraph"/>
            <w:numPr>
              <w:numId w:val="44"/>
            </w:numPr>
            <w:ind w:hanging="360"/>
          </w:pPr>
        </w:pPrChange>
      </w:pPr>
      <w:del w:id="7373"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rsidP="00C774DC">
      <w:pPr>
        <w:pStyle w:val="Style1"/>
        <w:rPr>
          <w:del w:id="7374" w:author="phuong vu" w:date="2018-11-15T18:18:00Z"/>
        </w:rPr>
        <w:pPrChange w:id="7375" w:author="phuong vu" w:date="2018-11-22T13:55:00Z">
          <w:pPr>
            <w:pStyle w:val="ListParagraph"/>
            <w:numPr>
              <w:numId w:val="44"/>
            </w:numPr>
            <w:ind w:hanging="360"/>
          </w:pPr>
        </w:pPrChange>
      </w:pPr>
      <w:del w:id="7376"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rsidP="00C774DC">
      <w:pPr>
        <w:pStyle w:val="Style1"/>
        <w:rPr>
          <w:del w:id="7377" w:author="phuong vu" w:date="2018-11-15T18:18:00Z"/>
        </w:rPr>
        <w:pPrChange w:id="7378" w:author="phuong vu" w:date="2018-11-22T13:55:00Z">
          <w:pPr>
            <w:pStyle w:val="ListParagraph"/>
            <w:numPr>
              <w:numId w:val="44"/>
            </w:numPr>
            <w:ind w:hanging="360"/>
          </w:pPr>
        </w:pPrChange>
      </w:pPr>
      <w:del w:id="7379"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rsidP="00C774DC">
      <w:pPr>
        <w:pStyle w:val="Style1"/>
        <w:rPr>
          <w:del w:id="7380" w:author="phuong vu" w:date="2018-11-15T18:18:00Z"/>
          <w:i/>
        </w:rPr>
        <w:pPrChange w:id="7381" w:author="phuong vu" w:date="2018-11-22T13:55:00Z">
          <w:pPr>
            <w:pStyle w:val="ListParagraph"/>
            <w:numPr>
              <w:numId w:val="44"/>
            </w:numPr>
            <w:ind w:hanging="360"/>
          </w:pPr>
        </w:pPrChange>
      </w:pPr>
      <w:del w:id="7382"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rsidP="00C774DC">
      <w:pPr>
        <w:pStyle w:val="Style1"/>
        <w:rPr>
          <w:del w:id="7383" w:author="phuong vu" w:date="2018-11-15T18:18:00Z"/>
        </w:rPr>
        <w:pPrChange w:id="7384" w:author="phuong vu" w:date="2018-11-22T13:55:00Z">
          <w:pPr>
            <w:pStyle w:val="ListParagraph"/>
            <w:numPr>
              <w:numId w:val="44"/>
            </w:numPr>
            <w:ind w:hanging="360"/>
          </w:pPr>
        </w:pPrChange>
      </w:pPr>
      <w:del w:id="7385"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rsidP="00C774DC">
      <w:pPr>
        <w:pStyle w:val="Style1"/>
        <w:rPr>
          <w:del w:id="7386" w:author="phuong vu" w:date="2018-11-15T18:18:00Z"/>
        </w:rPr>
        <w:pPrChange w:id="7387" w:author="phuong vu" w:date="2018-11-22T13:55:00Z">
          <w:pPr>
            <w:pStyle w:val="ListParagraph"/>
            <w:numPr>
              <w:numId w:val="44"/>
            </w:numPr>
            <w:ind w:hanging="360"/>
          </w:pPr>
        </w:pPrChange>
      </w:pPr>
      <w:del w:id="7388"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rsidP="00C774DC">
      <w:pPr>
        <w:pStyle w:val="Style1"/>
        <w:rPr>
          <w:del w:id="7389" w:author="phuong vu" w:date="2018-11-15T18:18:00Z"/>
        </w:rPr>
        <w:pPrChange w:id="7390" w:author="phuong vu" w:date="2018-11-22T13:55:00Z">
          <w:pPr>
            <w:pStyle w:val="ListParagraph"/>
            <w:numPr>
              <w:numId w:val="44"/>
            </w:numPr>
            <w:ind w:hanging="360"/>
          </w:pPr>
        </w:pPrChange>
      </w:pPr>
      <w:del w:id="7391"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rsidP="00C774DC">
      <w:pPr>
        <w:pStyle w:val="Style1"/>
        <w:rPr>
          <w:del w:id="7392" w:author="phuong vu" w:date="2018-11-15T18:18:00Z"/>
        </w:rPr>
        <w:pPrChange w:id="7393" w:author="phuong vu" w:date="2018-11-22T13:55:00Z">
          <w:pPr>
            <w:pStyle w:val="ListParagraph"/>
            <w:numPr>
              <w:numId w:val="44"/>
            </w:numPr>
            <w:ind w:hanging="360"/>
          </w:pPr>
        </w:pPrChange>
      </w:pPr>
      <w:del w:id="7394"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rsidP="00C774DC">
      <w:pPr>
        <w:pStyle w:val="Style1"/>
        <w:rPr>
          <w:del w:id="7395" w:author="phuong vu" w:date="2018-11-15T18:18:00Z"/>
        </w:rPr>
        <w:pPrChange w:id="7396" w:author="phuong vu" w:date="2018-11-22T13:55:00Z">
          <w:pPr>
            <w:pStyle w:val="ListParagraph"/>
            <w:numPr>
              <w:numId w:val="44"/>
            </w:numPr>
            <w:ind w:hanging="360"/>
          </w:pPr>
        </w:pPrChange>
      </w:pPr>
      <w:del w:id="7397"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rsidP="00C774DC">
      <w:pPr>
        <w:pStyle w:val="Style1"/>
        <w:rPr>
          <w:del w:id="7398" w:author="phuong vu" w:date="2018-11-15T18:18:00Z"/>
        </w:rPr>
        <w:pPrChange w:id="7399" w:author="phuong vu" w:date="2018-11-22T13:55:00Z">
          <w:pPr>
            <w:pStyle w:val="ListParagraph"/>
            <w:numPr>
              <w:numId w:val="44"/>
            </w:numPr>
            <w:ind w:hanging="360"/>
          </w:pPr>
        </w:pPrChange>
      </w:pPr>
      <w:del w:id="7400"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rsidP="00C774DC">
      <w:pPr>
        <w:pStyle w:val="Style1"/>
        <w:rPr>
          <w:del w:id="7401" w:author="phuong vu" w:date="2018-11-15T18:18:00Z"/>
        </w:rPr>
        <w:pPrChange w:id="7402" w:author="phuong vu" w:date="2018-11-22T13:55:00Z">
          <w:pPr>
            <w:pStyle w:val="ListParagraph"/>
            <w:numPr>
              <w:numId w:val="44"/>
            </w:numPr>
            <w:ind w:hanging="360"/>
          </w:pPr>
        </w:pPrChange>
      </w:pPr>
      <w:del w:id="7403"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rsidP="00C774DC">
      <w:pPr>
        <w:pStyle w:val="Style1"/>
        <w:rPr>
          <w:del w:id="7404" w:author="phuong vu" w:date="2018-11-15T18:18:00Z"/>
        </w:rPr>
        <w:pPrChange w:id="7405" w:author="phuong vu" w:date="2018-11-22T13:55:00Z">
          <w:pPr>
            <w:pStyle w:val="ListParagraph"/>
            <w:numPr>
              <w:numId w:val="44"/>
            </w:numPr>
            <w:ind w:hanging="360"/>
          </w:pPr>
        </w:pPrChange>
      </w:pPr>
      <w:del w:id="7406"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rsidP="00C774DC">
      <w:pPr>
        <w:pStyle w:val="Style1"/>
        <w:rPr>
          <w:del w:id="7407" w:author="phuong vu" w:date="2018-11-15T18:18:00Z"/>
        </w:rPr>
        <w:pPrChange w:id="7408" w:author="phuong vu" w:date="2018-11-22T13:55:00Z">
          <w:pPr>
            <w:pStyle w:val="ListParagraph"/>
            <w:numPr>
              <w:numId w:val="44"/>
            </w:numPr>
            <w:ind w:hanging="360"/>
          </w:pPr>
        </w:pPrChange>
      </w:pPr>
      <w:bookmarkStart w:id="7409" w:name="_Ref530069181"/>
      <w:del w:id="7410"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7409"/>
      </w:del>
    </w:p>
    <w:bookmarkEnd w:id="7321"/>
    <w:p w14:paraId="6443EAB9" w14:textId="279A6546" w:rsidR="00C51F17" w:rsidRPr="00751AC2" w:rsidDel="009F57D7" w:rsidRDefault="00C51F17" w:rsidP="00C774DC">
      <w:pPr>
        <w:pStyle w:val="Style1"/>
        <w:rPr>
          <w:del w:id="7411" w:author="phuong vu" w:date="2018-11-15T18:18:00Z"/>
        </w:rPr>
        <w:pPrChange w:id="7412" w:author="phuong vu" w:date="2018-11-22T13:55:00Z">
          <w:pPr>
            <w:jc w:val="left"/>
          </w:pPr>
        </w:pPrChange>
      </w:pPr>
    </w:p>
    <w:p w14:paraId="1C90ACBA" w14:textId="77777777" w:rsidR="00C51F17" w:rsidRPr="00751AC2" w:rsidDel="009F57D7" w:rsidRDefault="00C51F17" w:rsidP="00C774DC">
      <w:pPr>
        <w:pStyle w:val="Style1"/>
        <w:rPr>
          <w:del w:id="7413" w:author="phuong vu" w:date="2018-11-15T18:18:00Z"/>
        </w:rPr>
        <w:pPrChange w:id="7414" w:author="phuong vu" w:date="2018-11-22T13:55:00Z">
          <w:pPr/>
        </w:pPrChange>
      </w:pPr>
    </w:p>
    <w:p w14:paraId="753F1629" w14:textId="692C0844" w:rsidR="00C51F17" w:rsidDel="009F57D7" w:rsidRDefault="00C51F17" w:rsidP="00C774DC">
      <w:pPr>
        <w:pStyle w:val="Style1"/>
        <w:rPr>
          <w:del w:id="7415" w:author="phuong vu" w:date="2018-11-15T18:18:00Z"/>
        </w:rPr>
        <w:pPrChange w:id="7416" w:author="phuong vu" w:date="2018-11-22T13:55:00Z">
          <w:pPr>
            <w:jc w:val="left"/>
          </w:pPr>
        </w:pPrChange>
      </w:pPr>
      <w:del w:id="7417" w:author="phuong vu" w:date="2018-11-15T18:18:00Z">
        <w:r w:rsidDel="009F57D7">
          <w:br w:type="page"/>
        </w:r>
      </w:del>
    </w:p>
    <w:p w14:paraId="594610BD" w14:textId="77777777" w:rsidR="00C51F17" w:rsidRPr="00751AC2" w:rsidDel="009F57D7" w:rsidRDefault="00C51F17" w:rsidP="00C774DC">
      <w:pPr>
        <w:pStyle w:val="Style1"/>
        <w:rPr>
          <w:del w:id="7418" w:author="phuong vu" w:date="2018-11-15T18:18:00Z"/>
        </w:rPr>
        <w:pPrChange w:id="7419" w:author="phuong vu" w:date="2018-11-22T13:55:00Z">
          <w:pPr/>
        </w:pPrChange>
      </w:pPr>
    </w:p>
    <w:p w14:paraId="104224C0" w14:textId="77777777" w:rsidR="00C51F17" w:rsidRPr="00751AC2" w:rsidDel="009F57D7" w:rsidRDefault="00C51F17" w:rsidP="00C774DC">
      <w:pPr>
        <w:pStyle w:val="Style1"/>
        <w:rPr>
          <w:del w:id="7420" w:author="phuong vu" w:date="2018-11-15T18:18:00Z"/>
        </w:rPr>
        <w:pPrChange w:id="7421" w:author="phuong vu" w:date="2018-11-22T13:55:00Z">
          <w:pPr/>
        </w:pPrChange>
      </w:pPr>
    </w:p>
    <w:p w14:paraId="6C8F2F3B" w14:textId="3A332C07" w:rsidR="00C51F17" w:rsidDel="009F57D7" w:rsidRDefault="00C51F17" w:rsidP="00C774DC">
      <w:pPr>
        <w:pStyle w:val="Style1"/>
        <w:rPr>
          <w:del w:id="7422" w:author="phuong vu" w:date="2018-11-15T18:18:00Z"/>
          <w:strike/>
        </w:rPr>
        <w:pPrChange w:id="7423" w:author="phuong vu" w:date="2018-11-22T13:55:00Z">
          <w:pPr>
            <w:jc w:val="left"/>
          </w:pPr>
        </w:pPrChange>
      </w:pPr>
    </w:p>
    <w:p w14:paraId="2E071B9F" w14:textId="6AB618CF" w:rsidR="00C51F17" w:rsidRPr="00B04AB8" w:rsidDel="009F57D7" w:rsidRDefault="00C51F17" w:rsidP="00C774DC">
      <w:pPr>
        <w:pStyle w:val="Style1"/>
        <w:rPr>
          <w:del w:id="7424" w:author="phuong vu" w:date="2018-11-15T18:18:00Z"/>
        </w:rPr>
        <w:pPrChange w:id="7425" w:author="phuong vu" w:date="2018-11-22T13:55:00Z">
          <w:pPr>
            <w:spacing w:line="360" w:lineRule="auto"/>
          </w:pPr>
        </w:pPrChange>
      </w:pPr>
    </w:p>
    <w:p w14:paraId="0C0E03A1" w14:textId="77777777" w:rsidR="00CB27A4" w:rsidRPr="00B04AB8" w:rsidRDefault="00CB27A4" w:rsidP="00C774DC">
      <w:pPr>
        <w:pStyle w:val="Style1"/>
        <w:pPrChange w:id="7426" w:author="phuong vu" w:date="2018-11-22T13:55:00Z">
          <w:pPr>
            <w:pStyle w:val="Heading1"/>
            <w:numPr>
              <w:numId w:val="0"/>
            </w:numPr>
            <w:ind w:left="0" w:firstLine="0"/>
          </w:pPr>
        </w:pPrChange>
      </w:pPr>
      <w:bookmarkStart w:id="7427" w:name="_Toc530662921"/>
      <w:r w:rsidRPr="00B04AB8">
        <w:t>TÀI LIỆU THAM KHẢO</w:t>
      </w:r>
      <w:bookmarkEnd w:id="7427"/>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81"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82"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83"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84"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85" w:history="1">
        <w:r w:rsidRPr="007A626B">
          <w:rPr>
            <w:rStyle w:val="Hyperlink"/>
            <w:bCs/>
            <w:lang w:val="en-US"/>
          </w:rPr>
          <w:t>https://www.apollographql.com/docs/react/</w:t>
        </w:r>
      </w:hyperlink>
    </w:p>
    <w:sectPr w:rsidR="007A626B" w:rsidRPr="003B05E0" w:rsidSect="001D00CB">
      <w:headerReference w:type="default" r:id="rId86"/>
      <w:footerReference w:type="default" r:id="rId87"/>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7A1CF" w14:textId="77777777" w:rsidR="000A7AF3" w:rsidRDefault="000A7AF3" w:rsidP="006806BE">
      <w:pPr>
        <w:spacing w:after="0" w:line="240" w:lineRule="auto"/>
      </w:pPr>
      <w:r>
        <w:separator/>
      </w:r>
    </w:p>
  </w:endnote>
  <w:endnote w:type="continuationSeparator" w:id="0">
    <w:p w14:paraId="3FC04F69" w14:textId="77777777" w:rsidR="000A7AF3" w:rsidRDefault="000A7AF3"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627671"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627671" w:rsidRPr="001D00CB" w:rsidRDefault="00627671">
          <w:pPr>
            <w:pStyle w:val="Header"/>
            <w:rPr>
              <w:caps/>
              <w:color w:val="FF0000"/>
              <w:sz w:val="18"/>
            </w:rPr>
          </w:pPr>
        </w:p>
      </w:tc>
      <w:tc>
        <w:tcPr>
          <w:tcW w:w="4674" w:type="dxa"/>
          <w:shd w:val="clear" w:color="auto" w:fill="00B0F0"/>
          <w:tcMar>
            <w:top w:w="0" w:type="dxa"/>
            <w:bottom w:w="0" w:type="dxa"/>
          </w:tcMar>
        </w:tcPr>
        <w:p w14:paraId="2CD568B3" w14:textId="77777777" w:rsidR="00627671" w:rsidRPr="001D00CB" w:rsidRDefault="00627671">
          <w:pPr>
            <w:pStyle w:val="Header"/>
            <w:jc w:val="right"/>
            <w:rPr>
              <w:caps/>
              <w:color w:val="FF0000"/>
              <w:sz w:val="18"/>
            </w:rPr>
          </w:pPr>
        </w:p>
      </w:tc>
    </w:tr>
    <w:tr w:rsidR="00627671" w14:paraId="77229044" w14:textId="77777777" w:rsidTr="005E5E84">
      <w:trPr>
        <w:trHeight w:val="1173"/>
        <w:jc w:val="center"/>
      </w:trPr>
      <w:tc>
        <w:tcPr>
          <w:tcW w:w="4686" w:type="dxa"/>
          <w:shd w:val="clear" w:color="auto" w:fill="auto"/>
          <w:vAlign w:val="center"/>
        </w:tcPr>
        <w:p w14:paraId="4548A087" w14:textId="77777777" w:rsidR="00627671" w:rsidRDefault="00627671" w:rsidP="009F370B">
          <w:pPr>
            <w:rPr>
              <w:lang w:val="en-US"/>
            </w:rPr>
          </w:pPr>
          <w:r>
            <w:rPr>
              <w:lang w:val="en-US"/>
            </w:rPr>
            <w:t>Trần Hoàng Huân – B140147</w:t>
          </w:r>
        </w:p>
        <w:p w14:paraId="345F66DE" w14:textId="6466F408" w:rsidR="00627671" w:rsidRPr="003C43C4" w:rsidRDefault="00627671" w:rsidP="009F370B">
          <w:pPr>
            <w:rPr>
              <w:lang w:val="en-US"/>
            </w:rPr>
          </w:pPr>
          <w:r>
            <w:rPr>
              <w:lang w:val="en-US"/>
            </w:rPr>
            <w:t>Vũ Phương – B1401081</w:t>
          </w:r>
        </w:p>
      </w:tc>
      <w:tc>
        <w:tcPr>
          <w:tcW w:w="4674" w:type="dxa"/>
          <w:shd w:val="clear" w:color="auto" w:fill="auto"/>
          <w:vAlign w:val="center"/>
        </w:tcPr>
        <w:p w14:paraId="4AFA15C9" w14:textId="77777777" w:rsidR="00627671" w:rsidRDefault="00627671">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627671" w:rsidRDefault="00627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F7652" w14:textId="77777777" w:rsidR="000A7AF3" w:rsidRDefault="000A7AF3" w:rsidP="006806BE">
      <w:pPr>
        <w:spacing w:after="0" w:line="240" w:lineRule="auto"/>
      </w:pPr>
      <w:r>
        <w:separator/>
      </w:r>
    </w:p>
  </w:footnote>
  <w:footnote w:type="continuationSeparator" w:id="0">
    <w:p w14:paraId="3FEC82E4" w14:textId="77777777" w:rsidR="000A7AF3" w:rsidRDefault="000A7AF3"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35C5A317" w:rsidR="00627671" w:rsidRPr="005E5E84" w:rsidRDefault="00627671" w:rsidP="005E5E84">
    <w:pPr>
      <w:pStyle w:val="Header"/>
      <w:jc w:val="left"/>
      <w:rPr>
        <w:lang w:val="en-US"/>
      </w:rPr>
    </w:pPr>
    <w:ins w:id="7428" w:author="phuong vu" w:date="2018-11-21T21:32:00Z">
      <w:r>
        <w:rPr>
          <w:lang w:val="en-US"/>
        </w:rPr>
        <w:t>GVHD</w:t>
      </w:r>
    </w:ins>
    <w:del w:id="7429" w:author="phuong vu" w:date="2018-11-21T21:32:00Z">
      <w:r w:rsidDel="005645EE">
        <w:rPr>
          <w:lang w:val="en-US"/>
        </w:rPr>
        <w:delText>Giáo viên hướng dẫn</w:delText>
      </w:r>
    </w:del>
    <w:r>
      <w:rPr>
        <w:lang w:val="en-US"/>
      </w:rPr>
      <w:t xml:space="preserve">: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8" w15:restartNumberingAfterBreak="0">
    <w:nsid w:val="5F186892"/>
    <w:multiLevelType w:val="hybridMultilevel"/>
    <w:tmpl w:val="C696EF4A"/>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56"/>
  </w:num>
  <w:num w:numId="4">
    <w:abstractNumId w:val="39"/>
  </w:num>
  <w:num w:numId="5">
    <w:abstractNumId w:val="20"/>
  </w:num>
  <w:num w:numId="6">
    <w:abstractNumId w:val="44"/>
  </w:num>
  <w:num w:numId="7">
    <w:abstractNumId w:val="42"/>
  </w:num>
  <w:num w:numId="8">
    <w:abstractNumId w:val="22"/>
  </w:num>
  <w:num w:numId="9">
    <w:abstractNumId w:val="50"/>
  </w:num>
  <w:num w:numId="10">
    <w:abstractNumId w:val="38"/>
  </w:num>
  <w:num w:numId="11">
    <w:abstractNumId w:val="14"/>
  </w:num>
  <w:num w:numId="12">
    <w:abstractNumId w:val="30"/>
  </w:num>
  <w:num w:numId="13">
    <w:abstractNumId w:val="52"/>
  </w:num>
  <w:num w:numId="14">
    <w:abstractNumId w:val="33"/>
  </w:num>
  <w:num w:numId="15">
    <w:abstractNumId w:val="31"/>
  </w:num>
  <w:num w:numId="16">
    <w:abstractNumId w:val="21"/>
  </w:num>
  <w:num w:numId="17">
    <w:abstractNumId w:val="57"/>
  </w:num>
  <w:num w:numId="18">
    <w:abstractNumId w:val="3"/>
  </w:num>
  <w:num w:numId="19">
    <w:abstractNumId w:val="58"/>
  </w:num>
  <w:num w:numId="20">
    <w:abstractNumId w:val="37"/>
  </w:num>
  <w:num w:numId="21">
    <w:abstractNumId w:val="46"/>
  </w:num>
  <w:num w:numId="22">
    <w:abstractNumId w:val="40"/>
  </w:num>
  <w:num w:numId="23">
    <w:abstractNumId w:val="2"/>
  </w:num>
  <w:num w:numId="24">
    <w:abstractNumId w:val="36"/>
  </w:num>
  <w:num w:numId="25">
    <w:abstractNumId w:val="25"/>
  </w:num>
  <w:num w:numId="26">
    <w:abstractNumId w:val="29"/>
  </w:num>
  <w:num w:numId="27">
    <w:abstractNumId w:val="35"/>
  </w:num>
  <w:num w:numId="28">
    <w:abstractNumId w:val="6"/>
  </w:num>
  <w:num w:numId="29">
    <w:abstractNumId w:val="5"/>
  </w:num>
  <w:num w:numId="30">
    <w:abstractNumId w:val="11"/>
  </w:num>
  <w:num w:numId="31">
    <w:abstractNumId w:val="8"/>
  </w:num>
  <w:num w:numId="32">
    <w:abstractNumId w:val="3"/>
  </w:num>
  <w:num w:numId="33">
    <w:abstractNumId w:val="49"/>
  </w:num>
  <w:num w:numId="34">
    <w:abstractNumId w:val="37"/>
  </w:num>
  <w:num w:numId="35">
    <w:abstractNumId w:val="54"/>
  </w:num>
  <w:num w:numId="36">
    <w:abstractNumId w:val="18"/>
  </w:num>
  <w:num w:numId="37">
    <w:abstractNumId w:val="28"/>
  </w:num>
  <w:num w:numId="38">
    <w:abstractNumId w:val="27"/>
  </w:num>
  <w:num w:numId="39">
    <w:abstractNumId w:val="10"/>
  </w:num>
  <w:num w:numId="40">
    <w:abstractNumId w:val="4"/>
  </w:num>
  <w:num w:numId="41">
    <w:abstractNumId w:val="51"/>
  </w:num>
  <w:num w:numId="42">
    <w:abstractNumId w:val="0"/>
  </w:num>
  <w:num w:numId="43">
    <w:abstractNumId w:val="17"/>
  </w:num>
  <w:num w:numId="44">
    <w:abstractNumId w:val="45"/>
  </w:num>
  <w:num w:numId="45">
    <w:abstractNumId w:val="23"/>
  </w:num>
  <w:num w:numId="46">
    <w:abstractNumId w:val="43"/>
  </w:num>
  <w:num w:numId="47">
    <w:abstractNumId w:val="16"/>
  </w:num>
  <w:num w:numId="48">
    <w:abstractNumId w:val="12"/>
  </w:num>
  <w:num w:numId="49">
    <w:abstractNumId w:val="55"/>
  </w:num>
  <w:num w:numId="50">
    <w:abstractNumId w:val="19"/>
  </w:num>
  <w:num w:numId="51">
    <w:abstractNumId w:val="41"/>
  </w:num>
  <w:num w:numId="52">
    <w:abstractNumId w:val="9"/>
  </w:num>
  <w:num w:numId="53">
    <w:abstractNumId w:val="34"/>
  </w:num>
  <w:num w:numId="54">
    <w:abstractNumId w:val="15"/>
  </w:num>
  <w:num w:numId="55">
    <w:abstractNumId w:val="53"/>
  </w:num>
  <w:num w:numId="56">
    <w:abstractNumId w:val="48"/>
  </w:num>
  <w:num w:numId="57">
    <w:abstractNumId w:val="26"/>
  </w:num>
  <w:num w:numId="58">
    <w:abstractNumId w:val="32"/>
  </w:num>
  <w:num w:numId="59">
    <w:abstractNumId w:val="13"/>
  </w:num>
  <w:num w:numId="60">
    <w:abstractNumId w:val="47"/>
  </w:num>
  <w:num w:numId="61">
    <w:abstractNumId w:val="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53DE"/>
    <w:rsid w:val="00016B3B"/>
    <w:rsid w:val="000219E8"/>
    <w:rsid w:val="0002497A"/>
    <w:rsid w:val="0002511D"/>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A2D29"/>
    <w:rsid w:val="000A4F11"/>
    <w:rsid w:val="000A5A23"/>
    <w:rsid w:val="000A7AF3"/>
    <w:rsid w:val="000B28A3"/>
    <w:rsid w:val="000B72E2"/>
    <w:rsid w:val="000C009C"/>
    <w:rsid w:val="000C3B2E"/>
    <w:rsid w:val="000D09EC"/>
    <w:rsid w:val="000D1228"/>
    <w:rsid w:val="000D6B91"/>
    <w:rsid w:val="000E702E"/>
    <w:rsid w:val="000F4CE0"/>
    <w:rsid w:val="0010191A"/>
    <w:rsid w:val="00104646"/>
    <w:rsid w:val="00112A81"/>
    <w:rsid w:val="00123B96"/>
    <w:rsid w:val="00130308"/>
    <w:rsid w:val="00132D92"/>
    <w:rsid w:val="0013721C"/>
    <w:rsid w:val="00152290"/>
    <w:rsid w:val="001526C3"/>
    <w:rsid w:val="00155CEA"/>
    <w:rsid w:val="00162BE0"/>
    <w:rsid w:val="00165603"/>
    <w:rsid w:val="00173C60"/>
    <w:rsid w:val="00176856"/>
    <w:rsid w:val="00180654"/>
    <w:rsid w:val="00184C7F"/>
    <w:rsid w:val="001856AA"/>
    <w:rsid w:val="0019031B"/>
    <w:rsid w:val="0019690B"/>
    <w:rsid w:val="001A372D"/>
    <w:rsid w:val="001A6E15"/>
    <w:rsid w:val="001B1B08"/>
    <w:rsid w:val="001B2876"/>
    <w:rsid w:val="001C0454"/>
    <w:rsid w:val="001C1BC6"/>
    <w:rsid w:val="001C1DAB"/>
    <w:rsid w:val="001C4D2D"/>
    <w:rsid w:val="001D00CB"/>
    <w:rsid w:val="001D2492"/>
    <w:rsid w:val="001D59B8"/>
    <w:rsid w:val="001F5B63"/>
    <w:rsid w:val="00206AEA"/>
    <w:rsid w:val="00211CD4"/>
    <w:rsid w:val="002175BE"/>
    <w:rsid w:val="00220919"/>
    <w:rsid w:val="00225404"/>
    <w:rsid w:val="00233523"/>
    <w:rsid w:val="00233DE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1D90"/>
    <w:rsid w:val="002C2629"/>
    <w:rsid w:val="002D2471"/>
    <w:rsid w:val="002D2EF0"/>
    <w:rsid w:val="002F05BD"/>
    <w:rsid w:val="003119BD"/>
    <w:rsid w:val="003166DB"/>
    <w:rsid w:val="00323EED"/>
    <w:rsid w:val="003547FD"/>
    <w:rsid w:val="003554AD"/>
    <w:rsid w:val="00360559"/>
    <w:rsid w:val="003610CA"/>
    <w:rsid w:val="0036271B"/>
    <w:rsid w:val="00366807"/>
    <w:rsid w:val="00370B8C"/>
    <w:rsid w:val="003743EA"/>
    <w:rsid w:val="003752F8"/>
    <w:rsid w:val="00377FBF"/>
    <w:rsid w:val="00382451"/>
    <w:rsid w:val="00392DD7"/>
    <w:rsid w:val="0039662E"/>
    <w:rsid w:val="003A795F"/>
    <w:rsid w:val="003B05E0"/>
    <w:rsid w:val="003B08E2"/>
    <w:rsid w:val="003C0529"/>
    <w:rsid w:val="003C2A70"/>
    <w:rsid w:val="003C2D88"/>
    <w:rsid w:val="003C43C4"/>
    <w:rsid w:val="003C5421"/>
    <w:rsid w:val="003C68BE"/>
    <w:rsid w:val="003D3E6A"/>
    <w:rsid w:val="003D5A3C"/>
    <w:rsid w:val="003E7F93"/>
    <w:rsid w:val="00405A7C"/>
    <w:rsid w:val="004105BB"/>
    <w:rsid w:val="00413DA6"/>
    <w:rsid w:val="0042719D"/>
    <w:rsid w:val="0044273D"/>
    <w:rsid w:val="00442EB8"/>
    <w:rsid w:val="00443B37"/>
    <w:rsid w:val="0044671F"/>
    <w:rsid w:val="00451B38"/>
    <w:rsid w:val="00451F3E"/>
    <w:rsid w:val="00463867"/>
    <w:rsid w:val="00465EEF"/>
    <w:rsid w:val="0047465B"/>
    <w:rsid w:val="00476B40"/>
    <w:rsid w:val="004863AF"/>
    <w:rsid w:val="0049151D"/>
    <w:rsid w:val="00492072"/>
    <w:rsid w:val="00495D42"/>
    <w:rsid w:val="0049710B"/>
    <w:rsid w:val="004A26FE"/>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94C9B"/>
    <w:rsid w:val="005A4BEF"/>
    <w:rsid w:val="005B1204"/>
    <w:rsid w:val="005B249F"/>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76357"/>
    <w:rsid w:val="006806BE"/>
    <w:rsid w:val="00687AEA"/>
    <w:rsid w:val="00692A1B"/>
    <w:rsid w:val="00694700"/>
    <w:rsid w:val="006A10B8"/>
    <w:rsid w:val="006A2C8A"/>
    <w:rsid w:val="006A36E6"/>
    <w:rsid w:val="006B0307"/>
    <w:rsid w:val="006B44B5"/>
    <w:rsid w:val="006C103E"/>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25B6"/>
    <w:rsid w:val="007643F4"/>
    <w:rsid w:val="007705D0"/>
    <w:rsid w:val="00770D42"/>
    <w:rsid w:val="00774BA7"/>
    <w:rsid w:val="00775F06"/>
    <w:rsid w:val="007801A8"/>
    <w:rsid w:val="007A626B"/>
    <w:rsid w:val="007B0561"/>
    <w:rsid w:val="007B7356"/>
    <w:rsid w:val="007C127C"/>
    <w:rsid w:val="007C4D3F"/>
    <w:rsid w:val="007C57EC"/>
    <w:rsid w:val="007C7D44"/>
    <w:rsid w:val="007D4551"/>
    <w:rsid w:val="007E254B"/>
    <w:rsid w:val="007E3A40"/>
    <w:rsid w:val="007E6E0B"/>
    <w:rsid w:val="0081331F"/>
    <w:rsid w:val="00814A06"/>
    <w:rsid w:val="00820B56"/>
    <w:rsid w:val="0082269C"/>
    <w:rsid w:val="00823126"/>
    <w:rsid w:val="00827FE4"/>
    <w:rsid w:val="00834A8A"/>
    <w:rsid w:val="00836F48"/>
    <w:rsid w:val="00840C60"/>
    <w:rsid w:val="0084493D"/>
    <w:rsid w:val="008751C8"/>
    <w:rsid w:val="00875FB7"/>
    <w:rsid w:val="008833F0"/>
    <w:rsid w:val="008904F6"/>
    <w:rsid w:val="00891537"/>
    <w:rsid w:val="00896415"/>
    <w:rsid w:val="008977B2"/>
    <w:rsid w:val="008C24F2"/>
    <w:rsid w:val="008D1D84"/>
    <w:rsid w:val="008E15BC"/>
    <w:rsid w:val="008E1FFB"/>
    <w:rsid w:val="008E3EFA"/>
    <w:rsid w:val="008E4E1A"/>
    <w:rsid w:val="008F0BB3"/>
    <w:rsid w:val="008F226C"/>
    <w:rsid w:val="0090723F"/>
    <w:rsid w:val="009219F1"/>
    <w:rsid w:val="00924D6A"/>
    <w:rsid w:val="00924D77"/>
    <w:rsid w:val="00933422"/>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23E7"/>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4D27"/>
    <w:rsid w:val="00B3636C"/>
    <w:rsid w:val="00B43068"/>
    <w:rsid w:val="00B430BD"/>
    <w:rsid w:val="00B467D9"/>
    <w:rsid w:val="00B548E3"/>
    <w:rsid w:val="00B65F17"/>
    <w:rsid w:val="00B7386E"/>
    <w:rsid w:val="00B76530"/>
    <w:rsid w:val="00B76C47"/>
    <w:rsid w:val="00B80FA6"/>
    <w:rsid w:val="00B81776"/>
    <w:rsid w:val="00B8788E"/>
    <w:rsid w:val="00B87E7C"/>
    <w:rsid w:val="00B944F0"/>
    <w:rsid w:val="00B97A7A"/>
    <w:rsid w:val="00BA6D3B"/>
    <w:rsid w:val="00BA74AB"/>
    <w:rsid w:val="00BB5488"/>
    <w:rsid w:val="00BC1887"/>
    <w:rsid w:val="00BD1DD9"/>
    <w:rsid w:val="00BE61A8"/>
    <w:rsid w:val="00BF2217"/>
    <w:rsid w:val="00BF764C"/>
    <w:rsid w:val="00C0220C"/>
    <w:rsid w:val="00C0306F"/>
    <w:rsid w:val="00C03726"/>
    <w:rsid w:val="00C06BD4"/>
    <w:rsid w:val="00C10D94"/>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25CD"/>
    <w:rsid w:val="00D25C6A"/>
    <w:rsid w:val="00D27251"/>
    <w:rsid w:val="00D2791A"/>
    <w:rsid w:val="00D3179D"/>
    <w:rsid w:val="00D3682B"/>
    <w:rsid w:val="00D3718D"/>
    <w:rsid w:val="00D37F5C"/>
    <w:rsid w:val="00D41CA7"/>
    <w:rsid w:val="00D43E01"/>
    <w:rsid w:val="00D55D3A"/>
    <w:rsid w:val="00D82BBB"/>
    <w:rsid w:val="00D94765"/>
    <w:rsid w:val="00DA4FE5"/>
    <w:rsid w:val="00DA561E"/>
    <w:rsid w:val="00DB1865"/>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50C83"/>
    <w:rsid w:val="00E6429B"/>
    <w:rsid w:val="00E71A4A"/>
    <w:rsid w:val="00E72A16"/>
    <w:rsid w:val="00E74B67"/>
    <w:rsid w:val="00E7682C"/>
    <w:rsid w:val="00E913F0"/>
    <w:rsid w:val="00EB0326"/>
    <w:rsid w:val="00EB1083"/>
    <w:rsid w:val="00EB236F"/>
    <w:rsid w:val="00EB2753"/>
    <w:rsid w:val="00EB407A"/>
    <w:rsid w:val="00EB7385"/>
    <w:rsid w:val="00EC1917"/>
    <w:rsid w:val="00EC36EE"/>
    <w:rsid w:val="00EC45DD"/>
    <w:rsid w:val="00EC5005"/>
    <w:rsid w:val="00ED1394"/>
    <w:rsid w:val="00EE1254"/>
    <w:rsid w:val="00F02EAB"/>
    <w:rsid w:val="00F04D17"/>
    <w:rsid w:val="00F05D3D"/>
    <w:rsid w:val="00F11107"/>
    <w:rsid w:val="00F150F5"/>
    <w:rsid w:val="00F20C89"/>
    <w:rsid w:val="00F22FF3"/>
    <w:rsid w:val="00F269B7"/>
    <w:rsid w:val="00F32A17"/>
    <w:rsid w:val="00F41082"/>
    <w:rsid w:val="00F45A48"/>
    <w:rsid w:val="00F53F07"/>
    <w:rsid w:val="00F5523F"/>
    <w:rsid w:val="00F55928"/>
    <w:rsid w:val="00F60EFE"/>
    <w:rsid w:val="00F72520"/>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Change w:id="0" w:author="phuong vu" w:date="2018-11-22T13:52:00Z">
        <w:pPr>
          <w:keepNext/>
          <w:keepLines/>
          <w:spacing w:before="240" w:line="360" w:lineRule="auto"/>
          <w:jc w:val="center"/>
          <w:outlineLvl w:val="0"/>
        </w:pPr>
      </w:pPrChange>
    </w:pPr>
    <w:rPr>
      <w:sz w:val="30"/>
      <w:rPrChange w:id="0" w:author="phuong vu" w:date="2018-11-22T13:52:00Z">
        <w:rPr>
          <w:rFonts w:asciiTheme="majorHAnsi" w:eastAsiaTheme="majorEastAsia" w:hAnsiTheme="majorHAnsi" w:cstheme="majorBidi"/>
          <w:sz w:val="26"/>
          <w:szCs w:val="26"/>
          <w:lang w:val="en-US" w:eastAsia="en-US" w:bidi="ar-SA"/>
        </w:rPr>
      </w:rPrChange>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viblo.asia/p/reactjs-uu-diem-va-nhuoc-diem-V3m5WzexlO7" TargetMode="External"/><Relationship Id="rId89" Type="http://schemas.microsoft.com/office/2011/relationships/people" Target="people.xml"/><Relationship Id="rId16" Type="http://schemas.openxmlformats.org/officeDocument/2006/relationships/diagramColors" Target="diagrams/colors2.xml"/><Relationship Id="rId11" Type="http://schemas.openxmlformats.org/officeDocument/2006/relationships/diagramColors" Target="diagrams/colors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emf"/><Relationship Id="rId79" Type="http://schemas.openxmlformats.org/officeDocument/2006/relationships/image" Target="media/image53.emf"/><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diagramQuickStyle" Target="diagrams/quickStyle3.xml"/><Relationship Id="rId30" Type="http://schemas.openxmlformats.org/officeDocument/2006/relationships/image" Target="media/image7.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emf"/><Relationship Id="rId69" Type="http://schemas.openxmlformats.org/officeDocument/2006/relationships/image" Target="media/image44.emf"/><Relationship Id="rId77" Type="http://schemas.openxmlformats.org/officeDocument/2006/relationships/image" Target="media/image54.png"/><Relationship Id="rId8" Type="http://schemas.openxmlformats.org/officeDocument/2006/relationships/diagramData" Target="diagrams/data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4.emf"/><Relationship Id="rId85" Type="http://schemas.openxmlformats.org/officeDocument/2006/relationships/hyperlink" Target="https://www.apollographql.com/docs/react/" TargetMode="Externa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Data" Target="diagrams/data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3.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www.graphile.org/postgraphile/introduct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microsoft.com/office/2007/relationships/hdphoto" Target="media/hdphoto1.wdp"/><Relationship Id="rId28" Type="http://schemas.openxmlformats.org/officeDocument/2006/relationships/diagramColors" Target="diagrams/colors3.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diagramQuickStyle" Target="diagrams/quickStyle1.xml"/><Relationship Id="rId31" Type="http://schemas.openxmlformats.org/officeDocument/2006/relationships/image" Target="media/image8.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viblo.asia/p/cung-tim-hieu-ve-graphql-07LKX4zeKV4"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1.emf"/><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microsoft.com/office/2007/relationships/diagramDrawing" Target="diagrams/drawing3.xm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hyperlink" Target="https://itnext.io/automatically-building-and-maintaining-graphql-apis-with-postgresql-and-postgraphile-c497636abd29" TargetMode="External"/><Relationship Id="rId1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pt>
    <dgm:pt modelId="{3F6E8520-28C1-4C64-A75C-8B2CEEE18741}" type="pres">
      <dgm:prSet presAssocID="{8A76DDAF-46B1-43F5-A4B2-FBA3AB82AAA1}" presName="connTx" presStyleLbl="parChTrans1D2" presStyleIdx="0" presStyleCnt="8"/>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pt>
    <dgm:pt modelId="{E14EF85A-716E-4871-A27E-2E9A63088181}" type="pres">
      <dgm:prSet presAssocID="{D052C611-7FD9-48CC-9F1E-3C244EA2E970}" presName="connTx" presStyleLbl="parChTrans1D2" presStyleIdx="1" presStyleCnt="8"/>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pt>
    <dgm:pt modelId="{01C82567-430F-4EE0-B9C1-99771714B6CF}" type="pres">
      <dgm:prSet presAssocID="{4EC5CFD7-4524-4770-A175-18F63A48ED54}" presName="connTx" presStyleLbl="parChTrans1D2" presStyleIdx="2" presStyleCnt="8"/>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pt>
    <dgm:pt modelId="{6049720E-844F-46EC-8A5C-27255EFF0010}" type="pres">
      <dgm:prSet presAssocID="{0C6DDE8D-B65B-476F-B91F-D6756DEC0D66}" presName="connTx" presStyleLbl="parChTrans1D2" presStyleIdx="3" presStyleCnt="8"/>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pt>
    <dgm:pt modelId="{290A894F-0716-4DC2-A981-0D7CB1C9AE0E}" type="pres">
      <dgm:prSet presAssocID="{AF8FE861-4B0F-402D-9378-5636827E6FD2}" presName="connTx" presStyleLbl="parChTrans1D2" presStyleIdx="4" presStyleCnt="8"/>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pt>
    <dgm:pt modelId="{C1CDECCB-DA08-40B4-9EB1-49540C9F1AF1}" type="pres">
      <dgm:prSet presAssocID="{F560FCDA-2BBC-4D53-94F1-D863E014C2E3}" presName="connTx" presStyleLbl="parChTrans1D2" presStyleIdx="5" presStyleCnt="8"/>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pt>
    <dgm:pt modelId="{0CB04CA1-019E-48C4-96F2-E66F77A99294}" type="pres">
      <dgm:prSet presAssocID="{03A475D0-705E-44FF-812E-4996F4B8E3CD}" presName="connTx" presStyleLbl="parChTrans1D2" presStyleIdx="6" presStyleCnt="8"/>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pt>
    <dgm:pt modelId="{268589F7-A6E2-4CB8-95F2-AA746BC9E702}" type="pres">
      <dgm:prSet presAssocID="{8F62047F-0174-4C6E-B020-93FB13E5DCAF}" presName="connTx" presStyleLbl="parChTrans1D2" presStyleIdx="7" presStyleCnt="8"/>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7"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4969A-1C3E-4A88-BF08-C1F606EF8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8721</TotalTime>
  <Pages>92</Pages>
  <Words>14414</Words>
  <Characters>82165</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90</cp:revision>
  <dcterms:created xsi:type="dcterms:W3CDTF">2017-06-06T18:20:00Z</dcterms:created>
  <dcterms:modified xsi:type="dcterms:W3CDTF">2018-11-22T14:13:00Z</dcterms:modified>
</cp:coreProperties>
</file>